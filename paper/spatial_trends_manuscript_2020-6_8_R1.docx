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3290417E" w14:textId="1FE9F7B6" w:rsidR="007416CC" w:rsidDel="00683F8C" w:rsidRDefault="007416CC" w:rsidP="007416CC">
      <w:pPr>
        <w:spacing w:line="480" w:lineRule="auto"/>
        <w:rPr>
          <w:del w:id="9" w:author="Lewis Barnett" w:date="2020-06-16T16:31:00Z"/>
          <w:b/>
        </w:rPr>
      </w:pPr>
    </w:p>
    <w:p w14:paraId="4447FDF5" w14:textId="644B04BD" w:rsidR="00683F8C" w:rsidRDefault="00683F8C">
      <w:pPr>
        <w:spacing w:line="480" w:lineRule="auto"/>
        <w:rPr>
          <w:ins w:id="10" w:author="Lewis Barnett" w:date="2020-06-16T16:31:00Z"/>
          <w:b/>
        </w:rPr>
        <w:pPrChange w:id="11" w:author="Lewis Barnett" w:date="2020-06-16T16:32:00Z">
          <w:pPr>
            <w:spacing w:after="160" w:line="259" w:lineRule="auto"/>
          </w:pPr>
        </w:pPrChange>
      </w:pPr>
      <w:ins w:id="12" w:author="Lewis Barnett" w:date="2020-06-16T16:31:00Z">
        <w:r>
          <w:rPr>
            <w:b/>
          </w:rPr>
          <w:br w:type="page"/>
        </w:r>
      </w:ins>
    </w:p>
    <w:p w14:paraId="7A21F947" w14:textId="207BB128" w:rsidR="00F74DB4" w:rsidRPr="007416CC" w:rsidRDefault="00F74DB4" w:rsidP="007416CC">
      <w:pPr>
        <w:spacing w:line="480" w:lineRule="auto"/>
        <w:rPr>
          <w:b/>
        </w:rPr>
      </w:pPr>
      <w:r>
        <w:rPr>
          <w:b/>
        </w:rPr>
        <w:lastRenderedPageBreak/>
        <w:t>Abstract</w:t>
      </w:r>
    </w:p>
    <w:p w14:paraId="528A25CD" w14:textId="6008E4B0"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w:t>
      </w:r>
      <w:ins w:id="13" w:author="Lewis.Barnett" w:date="2020-06-23T14:51:00Z">
        <w:r w:rsidR="00087449">
          <w:t>ly explicit</w:t>
        </w:r>
      </w:ins>
      <w:ins w:id="14" w:author="Lewis.Barnett" w:date="2020-06-23T14:52:00Z">
        <w:r w:rsidR="00087449">
          <w:t xml:space="preserve"> temporal</w:t>
        </w:r>
      </w:ins>
      <w:r w:rsidRPr="00856D17">
        <w:t xml:space="preserve"> trend</w:t>
      </w:r>
      <w:ins w:id="15" w:author="Lewis.Barnett" w:date="2020-06-23T14:52:00Z">
        <w:r w:rsidR="00087449">
          <w:t xml:space="preserve"> (i.e., local trend)</w:t>
        </w:r>
      </w:ins>
      <w:r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w:t>
      </w:r>
      <w:del w:id="16" w:author="Lewis.Barnett" w:date="2020-06-23T14:53:00Z">
        <w:r w:rsidRPr="00856D17" w:rsidDel="00087449">
          <w:delText xml:space="preserve">explicitly </w:delText>
        </w:r>
      </w:del>
      <w:r w:rsidRPr="00856D17">
        <w:t xml:space="preserve">accounting for </w:t>
      </w:r>
      <w:del w:id="17" w:author="Lewis.Barnett" w:date="2020-06-23T14:54:00Z">
        <w:r w:rsidRPr="00856D17" w:rsidDel="00087449">
          <w:delText xml:space="preserve">a </w:delText>
        </w:r>
      </w:del>
      <w:del w:id="18" w:author="Lewis.Barnett" w:date="2020-06-23T14:53:00Z">
        <w:r w:rsidRPr="00856D17" w:rsidDel="00087449">
          <w:delText xml:space="preserve">spatial </w:delText>
        </w:r>
      </w:del>
      <w:ins w:id="19" w:author="Lewis.Barnett" w:date="2020-06-23T14:53:00Z">
        <w:r w:rsidR="00087449">
          <w:t>local</w:t>
        </w:r>
        <w:r w:rsidR="00087449" w:rsidRPr="00856D17">
          <w:t xml:space="preserve"> </w:t>
        </w:r>
      </w:ins>
      <w:r w:rsidRPr="00856D17">
        <w:t>trend</w:t>
      </w:r>
      <w:ins w:id="20" w:author="Lewis.Barnett" w:date="2020-06-23T14:54:00Z">
        <w:r w:rsidR="00087449">
          <w:t>s</w:t>
        </w:r>
      </w:ins>
      <w:r w:rsidRPr="00856D17">
        <w:t xml:space="preserve">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w:t>
      </w:r>
      <w:del w:id="21" w:author="Lewis.Barnett" w:date="2020-06-23T14:54:00Z">
        <w:r w:rsidRPr="00856D17" w:rsidDel="00087449">
          <w:delText xml:space="preserve">spatial </w:delText>
        </w:r>
      </w:del>
      <w:ins w:id="22" w:author="Lewis.Barnett" w:date="2020-06-23T14:54:00Z">
        <w:r w:rsidR="00087449">
          <w:t>local</w:t>
        </w:r>
        <w:r w:rsidR="00087449" w:rsidRPr="00856D17">
          <w:t xml:space="preserve"> </w:t>
        </w:r>
      </w:ins>
      <w:r w:rsidRPr="00856D17">
        <w:t>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 xml:space="preserve">is not reflective of a uniform shift in densities, but </w:t>
      </w:r>
      <w:r w:rsidR="00982E85">
        <w:lastRenderedPageBreak/>
        <w:t>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606C1FE1"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23"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24"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(Elith and Leathwick 2009)</w:t>
      </w:r>
      <w:r>
        <w:fldChar w:fldCharType="end"/>
      </w:r>
      <w:r>
        <w:t xml:space="preserve">. These approaches are widely applicable, from studies of plants </w:t>
      </w:r>
      <w:r w:rsidR="00FE6162">
        <w:fldChar w:fldCharType="begin"/>
      </w:r>
      <w:ins w:id="25"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26"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27"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28"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(Hitch and Leberg 2007)</w:t>
      </w:r>
      <w:r w:rsidR="00FE6162">
        <w:fldChar w:fldCharType="end"/>
      </w:r>
      <w:r>
        <w:t xml:space="preserve">, and marine fishes </w:t>
      </w:r>
      <w:r w:rsidR="00FE6162">
        <w:fldChar w:fldCharType="begin"/>
      </w:r>
      <w:ins w:id="29"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30"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31"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32"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33"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34"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w:t>
      </w:r>
      <w:r w:rsidR="00515309">
        <w:t>,</w:t>
      </w:r>
      <w:r>
        <w:t xml:space="preserve">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25EC037"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ins w:id="35" w:author="Lewis Barnett" w:date="2020-06-16T14:27:00Z">
        <w:r w:rsidR="003C0549">
          <w: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del w:id="36" w:author="Lewis Barnett" w:date="2020-06-16T14:27:00Z">
        <w:r w:rsidR="00C4697C" w:rsidDel="003C0549">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ins w:id="37" w:author="Lewis Barnett" w:date="2020-06-16T14:27:00Z">
        <w:r w:rsidR="003C0549">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ins>
      <w:del w:id="38" w:author="Lewis Barnett" w:date="2020-06-16T14:27:00Z">
        <w:r w:rsidR="00E10ECC" w:rsidDel="003C0549">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del>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w:t>
      </w:r>
      <w:r w:rsidR="0089470C">
        <w:lastRenderedPageBreak/>
        <w:t>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39"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40"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3921EA06"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41"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42"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43" w:author="Lewis Barnett" w:date="2020-06-16T14:27:00Z">
        <w:r w:rsidR="003C0549">
          <w: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del w:id="44" w:author="Lewis Barnett" w:date="2020-06-16T14:27:00Z">
        <w:r w:rsidR="00D15182" w:rsidDel="003C0549">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45" w:author="Lewis Barnett" w:date="2020-06-16T14:27:00Z">
        <w:r w:rsidR="003C0549">
          <w: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del w:id="46" w:author="Lewis Barnett" w:date="2020-06-16T14:27:00Z">
        <w:r w:rsidR="00D15182" w:rsidDel="003C0549">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47" w:author="Lewis Barnett" w:date="2020-06-16T14:27:00Z">
        <w:r w:rsidR="003C0549">
          <w: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del w:id="48" w:author="Lewis Barnett" w:date="2020-06-16T14:27:00Z">
        <w:r w:rsidR="00D15182" w:rsidDel="003C0549">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64B2D1C6" w:rsidR="0089470C" w:rsidRDefault="0089470C" w:rsidP="00D26510">
      <w:pPr>
        <w:spacing w:after="120" w:line="480" w:lineRule="auto"/>
        <w:ind w:firstLine="720"/>
      </w:pPr>
      <w:r>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ins w:id="49" w:author="Lewis Barnett" w:date="2020-06-16T14:27:00Z">
        <w:r w:rsidR="003C0549">
          <w: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ins>
      <w:del w:id="50" w:author="Lewis Barnett" w:date="2020-06-16T14:27:00Z">
        <w:r w:rsidR="00D15182" w:rsidDel="003C0549">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ins w:id="51" w:author="Lewis Barnett" w:date="2020-06-16T14:27:00Z">
        <w:r w:rsidR="003C0549">
          <w: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del w:id="52" w:author="Lewis Barnett" w:date="2020-06-16T14:27:00Z">
        <w:r w:rsidR="00D15182" w:rsidDel="003C0549">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w:t>
      </w:r>
      <w:r w:rsidR="00B27A54">
        <w:lastRenderedPageBreak/>
        <w:t xml:space="preserve">or </w:t>
      </w:r>
      <w:r>
        <w:t xml:space="preserve">VAST </w:t>
      </w:r>
      <w:r>
        <w:fldChar w:fldCharType="begin"/>
      </w:r>
      <w:ins w:id="53" w:author="Lewis Barnett" w:date="2020-06-16T14:27:00Z">
        <w:r w:rsidR="003C0549">
          <w: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del w:id="54" w:author="Lewis Barnett" w:date="2020-06-16T14:27:00Z">
        <w:r w:rsidR="00D15182" w:rsidDel="003C0549">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ins w:id="55" w:author="Lewis Barnett" w:date="2020-06-16T14:27:00Z">
        <w:r w:rsidR="003C0549">
          <w: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56" w:author="Lewis Barnett" w:date="2020-06-16T14:27:00Z">
        <w:r w:rsidR="00D15182" w:rsidDel="003C0549">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fldChar w:fldCharType="separate"/>
      </w:r>
      <w:r>
        <w:rPr>
          <w:noProof/>
        </w:rPr>
        <w:t>(Thorson et al. 2016)</w:t>
      </w:r>
      <w:r>
        <w:fldChar w:fldCharType="end"/>
      </w:r>
      <w:r>
        <w:t>.</w:t>
      </w:r>
    </w:p>
    <w:p w14:paraId="05C8DBBF" w14:textId="6890BDA4"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ins w:id="57" w:author="Lewis Barnett" w:date="2020-06-16T14:27:00Z">
        <w:r w:rsidR="003C0549">
          <w: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58" w:author="Lewis Barnett" w:date="2020-06-16T14:27:00Z">
        <w:r w:rsidR="00D15182" w:rsidDel="003C0549">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ins w:id="59" w:author="Lewis Barnett" w:date="2020-06-16T14:27:00Z">
        <w:r w:rsidR="003C0549">
          <w: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del w:id="60" w:author="Lewis Barnett" w:date="2020-06-16T14:27:00Z">
        <w:r w:rsidR="00D15182" w:rsidDel="003C0549">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incorporation of covariates such as depth </w:t>
      </w:r>
      <w:r>
        <w:fldChar w:fldCharType="begin"/>
      </w:r>
      <w:ins w:id="61" w:author="Lewis Barnett" w:date="2020-06-16T14:27:00Z">
        <w:r w:rsidR="003C0549">
          <w: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del w:id="62" w:author="Lewis Barnett" w:date="2020-06-16T14:27:00Z">
        <w:r w:rsidR="00D15182" w:rsidDel="003C0549">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ins w:id="63" w:author="Lewis Barnett" w:date="2020-06-16T14:27:00Z">
        <w:r w:rsidR="003C0549">
          <w: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del w:id="64" w:author="Lewis Barnett" w:date="2020-06-16T14:27:00Z">
        <w:r w:rsidR="00D15182" w:rsidDel="003C0549">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While widely applicable to a wide range of biological data (or even non-biological data), we focus on an application to changes in </w:t>
      </w:r>
      <w:r>
        <w:lastRenderedPageBreak/>
        <w:t xml:space="preserve">the distribution </w:t>
      </w:r>
      <w:r w:rsidR="00375D89">
        <w:t>of</w:t>
      </w:r>
      <w:r>
        <w:t xml:space="preserve">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65D3BE1D" w:rsidR="00CB4A97" w:rsidRPr="002D6DFC" w:rsidRDefault="002D09CF" w:rsidP="00D26510">
      <w:pPr>
        <w:spacing w:after="120" w:line="480" w:lineRule="auto"/>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ins w:id="65" w:author="Lewis Barnett" w:date="2020-06-16T14:27:00Z">
        <w:r w:rsidR="003C0549">
          <w: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66" w:author="Lewis Barnett" w:date="2020-06-16T14:27:00Z">
        <w:r w:rsidR="00D15182" w:rsidDel="003C0549">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67" w:author="Lewis Barnett" w:date="2020-06-16T14:27:00Z">
        <w:r w:rsidR="003C0549">
          <w: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del w:id="68" w:author="Lewis Barnett" w:date="2020-06-16T14:27:00Z">
        <w:r w:rsidR="00D15182" w:rsidDel="003C0549">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69" w:author="Lewis Barnett" w:date="2020-06-16T14:27:00Z">
        <w:r w:rsidR="003C0549">
          <w: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del w:id="70" w:author="Lewis Barnett" w:date="2020-06-16T14:27:00Z">
        <w:r w:rsidR="00D15182" w:rsidDel="003C0549">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71"/>
      <m:oMath>
        <m:r>
          <w:rPr>
            <w:rFonts w:ascii="Cambria Math" w:hAnsi="Cambria Math"/>
          </w:rPr>
          <w:lastRenderedPageBreak/>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71"/>
        <m:r>
          <m:rPr>
            <m:sty m:val="p"/>
          </m:rPr>
          <w:rPr>
            <w:rStyle w:val="CommentReference"/>
            <w:rFonts w:asciiTheme="minorHAnsi" w:eastAsiaTheme="minorHAnsi" w:hAnsiTheme="minorHAnsi" w:cstheme="minorBidi"/>
            <w:lang w:val="en-US"/>
          </w:rPr>
          <w:commentReference w:id="71"/>
        </m:r>
      </m:oMath>
      <w:r w:rsidRPr="00166AA7">
        <w:t>,</w:t>
      </w:r>
    </w:p>
    <w:p w14:paraId="22CC9FED" w14:textId="77777777" w:rsidR="00CB4A97" w:rsidRDefault="00CB4A97" w:rsidP="00D26510">
      <w:pPr>
        <w:spacing w:after="120" w:line="480" w:lineRule="auto"/>
      </w:pPr>
    </w:p>
    <w:p w14:paraId="5CAB5269" w14:textId="715086CA"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72" w:author="Lewis Barnett" w:date="2020-06-16T14:27:00Z">
        <w:r w:rsidR="003C0549">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del w:id="73" w:author="Lewis Barnett" w:date="2020-06-16T14:27:00Z">
        <w:r w:rsidR="00D15182" w:rsidDel="003C0549">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74" w:author="Lewis Barnett" w:date="2020-06-16T14:27:00Z">
        <w:r w:rsidR="003C0549">
          <w: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del w:id="75" w:author="Lewis Barnett" w:date="2020-06-16T14:27:00Z">
        <w:r w:rsidR="00D15182" w:rsidDel="003C0549">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ins w:id="76" w:author="Lewis Barnett" w:date="2020-06-16T14:27:00Z">
        <w:r w:rsidR="003C0549">
          <w: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ins>
      <w:del w:id="77" w:author="Lewis Barnett" w:date="2020-06-16T14:27:00Z">
        <w:r w:rsidR="00D15182" w:rsidDel="003C0549">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r w:rsidR="005B69DE" w:rsidRPr="005B69DE">
        <w:t>(Anderson et al. In press, Shono 2008)</w:t>
      </w:r>
      <w:r w:rsidR="00045217">
        <w:fldChar w:fldCharType="end"/>
      </w:r>
      <w:r w:rsidR="007730D8">
        <w:t xml:space="preserve">. </w:t>
      </w:r>
    </w:p>
    <w:p w14:paraId="77E7B0B4" w14:textId="5682358B"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w:t>
      </w:r>
      <w:ins w:id="78"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79" w:author="Lewis Barnett" w:date="2020-06-16T14:25:00Z">
        <w:r w:rsidR="003C0549">
          <w:t xml:space="preserve">While inclusion of covariates can </w:t>
        </w:r>
      </w:ins>
      <w:ins w:id="80" w:author="Lewis Barnett" w:date="2020-06-16T14:26:00Z">
        <w:r w:rsidR="003C0549">
          <w:t xml:space="preserve">improve predictive performance in some cases </w:t>
        </w:r>
      </w:ins>
      <w:ins w:id="81" w:author="Lewis Barnett" w:date="2020-06-16T14:27:00Z">
        <w:r w:rsidR="003C0549">
          <w:fldChar w:fldCharType="begin"/>
        </w:r>
        <w:r w:rsidR="003C0549">
          <w: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r w:rsidR="003C0549">
        <w:fldChar w:fldCharType="separate"/>
      </w:r>
      <w:ins w:id="82" w:author="Lewis Barnett" w:date="2020-06-16T14:27:00Z">
        <w:r w:rsidR="003C0549" w:rsidRPr="003C0549">
          <w:t>(Shelton et al. 2014, Johnson et al. 2019)</w:t>
        </w:r>
        <w:r w:rsidR="003C0549">
          <w:fldChar w:fldCharType="end"/>
        </w:r>
      </w:ins>
      <w:ins w:id="83" w:author="Lewis Barnett" w:date="2020-06-16T14:26:00Z">
        <w:r w:rsidR="003C0549">
          <w:t xml:space="preserve">, </w:t>
        </w:r>
      </w:ins>
      <w:ins w:id="84" w:author="Lewis Barnett" w:date="2020-06-16T14:30:00Z">
        <w:r w:rsidR="004E72C8">
          <w:t xml:space="preserve">this requires additional data and can introduce new challenges associated with finding the most appropriate form of the covariate effect, thus </w:t>
        </w:r>
      </w:ins>
      <w:ins w:id="85" w:author="Lewis Barnett" w:date="2020-06-16T14:33:00Z">
        <w:r w:rsidR="00A46726">
          <w:t xml:space="preserve">for generality and simplicity </w:t>
        </w:r>
      </w:ins>
      <w:ins w:id="86" w:author="Lewis Barnett" w:date="2020-06-16T14:29:00Z">
        <w:r w:rsidR="004E72C8">
          <w:t xml:space="preserve">we focus here </w:t>
        </w:r>
      </w:ins>
      <w:ins w:id="87" w:author="Lewis Barnett" w:date="2020-06-16T14:33:00Z">
        <w:r w:rsidR="00A46726">
          <w:t xml:space="preserve">primarily </w:t>
        </w:r>
      </w:ins>
      <w:ins w:id="88" w:author="Lewis Barnett" w:date="2020-06-16T14:29:00Z">
        <w:r w:rsidR="004E72C8">
          <w:t xml:space="preserve">on a latent variable approach </w:t>
        </w:r>
      </w:ins>
      <w:ins w:id="89" w:author="Lewis Barnett" w:date="2020-06-16T14:31:00Z">
        <w:r w:rsidR="004E72C8">
          <w:t>for</w:t>
        </w:r>
      </w:ins>
      <w:ins w:id="90" w:author="Lewis Barnett" w:date="2020-06-16T14:32:00Z">
        <w:r w:rsidR="00A46726">
          <w:t xml:space="preserve"> describing patterns </w:t>
        </w:r>
      </w:ins>
      <w:ins w:id="91" w:author="Lewis Barnett" w:date="2020-06-16T14:34:00Z">
        <w:r w:rsidR="00A46726">
          <w:t>in spatial</w:t>
        </w:r>
      </w:ins>
      <w:ins w:id="92" w:author="Lewis.Barnett" w:date="2020-06-23T14:56:00Z">
        <w:r w:rsidR="00087449">
          <w:t>ly explicit</w:t>
        </w:r>
      </w:ins>
      <w:ins w:id="93" w:author="Lewis.Barnett" w:date="2020-06-23T14:57:00Z">
        <w:r w:rsidR="00087449">
          <w:t xml:space="preserve"> temporal</w:t>
        </w:r>
      </w:ins>
      <w:ins w:id="94" w:author="Lewis Barnett" w:date="2020-06-16T14:34:00Z">
        <w:r w:rsidR="00A46726">
          <w:t xml:space="preserve"> trends </w:t>
        </w:r>
      </w:ins>
      <w:ins w:id="95" w:author="Lewis.Barnett" w:date="2020-06-23T14:57:00Z">
        <w:r w:rsidR="00087449">
          <w:t xml:space="preserve">(hereafter local trends) </w:t>
        </w:r>
      </w:ins>
      <w:ins w:id="96" w:author="Lewis Barnett" w:date="2020-06-16T14:32:00Z">
        <w:r w:rsidR="00A46726">
          <w:t>rather than directly inferring their drivers</w:t>
        </w:r>
      </w:ins>
      <w:ins w:id="97" w:author="Lewis Barnett" w:date="2020-06-16T14:31:00Z">
        <w:r w:rsidR="00A46726">
          <w:t xml:space="preserve">. </w:t>
        </w:r>
      </w:ins>
      <w:r w:rsidR="00623C01">
        <w:t xml:space="preserve">Estimates of </w:t>
      </w:r>
      <w:del w:id="98" w:author="Lewis.Barnett" w:date="2020-06-23T14:58:00Z">
        <w:r w:rsidR="00623C01" w:rsidDel="00087449">
          <w:delText>spatial trend</w:delText>
        </w:r>
      </w:del>
      <w:ins w:id="99" w:author="Lewis.Barnett" w:date="2020-06-23T14:58:00Z">
        <w:r w:rsidR="00087449">
          <w:t>local trend</w:t>
        </w:r>
      </w:ins>
      <w:r w:rsidR="00623C01">
        <w:t>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To explicitly account for non-</w:t>
      </w:r>
      <w:r w:rsidRPr="002D6DFC">
        <w:lastRenderedPageBreak/>
        <w:t xml:space="preserve">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100" w:author="Lewis Barnett" w:date="2020-06-16T15:28:00Z">
        <w:r w:rsidR="008A2168" w:rsidDel="0057481F">
          <w:rPr>
            <w:rFonts w:eastAsiaTheme="minorEastAsia"/>
          </w:rPr>
          <w:delText xml:space="preserve">entire </w:delText>
        </w:r>
      </w:del>
      <w:ins w:id="101" w:author="Lewis Barnett" w:date="2020-06-16T15:28:00Z">
        <w:r w:rsidR="0057481F">
          <w:rPr>
            <w:rFonts w:eastAsiaTheme="minorEastAsia"/>
          </w:rPr>
          <w:t xml:space="preserve">modeled </w:t>
        </w:r>
      </w:ins>
      <w:r w:rsidR="008A2168">
        <w:rPr>
          <w:rFonts w:eastAsiaTheme="minorEastAsia"/>
        </w:rPr>
        <w:t xml:space="preserve">time </w:t>
      </w:r>
      <w:del w:id="102" w:author="Lewis Barnett" w:date="2020-06-16T15:28:00Z">
        <w:r w:rsidR="008A2168" w:rsidDel="0057481F">
          <w:rPr>
            <w:rFonts w:eastAsiaTheme="minorEastAsia"/>
          </w:rPr>
          <w:delText>series</w:delText>
        </w:r>
      </w:del>
      <w:ins w:id="103"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5F8C1705" w:rsidR="002D6DFC" w:rsidRDefault="002D09CF" w:rsidP="00D26510">
      <w:pPr>
        <w:spacing w:after="120" w:line="480" w:lineRule="auto"/>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bookmarkStart w:id="104" w:name="_GoBack"/>
      <w:del w:id="105" w:author="Lewis.Barnett" w:date="2020-06-23T14:58:00Z">
        <w:r w:rsidR="008A2168" w:rsidDel="00087449">
          <w:rPr>
            <w:rFonts w:eastAsiaTheme="minorEastAsia"/>
          </w:rPr>
          <w:delText>spatial trend</w:delText>
        </w:r>
      </w:del>
      <w:bookmarkEnd w:id="104"/>
      <w:ins w:id="106" w:author="Lewis.Barnett" w:date="2020-06-23T14:58:00Z">
        <w:r w:rsidR="00087449">
          <w:rPr>
            <w:rFonts w:eastAsiaTheme="minorEastAsia"/>
          </w:rPr>
          <w:t>local trend</w:t>
        </w:r>
      </w:ins>
      <w:del w:id="107"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r w:rsidR="008A2168">
        <w:rPr>
          <w:rFonts w:eastAsiaTheme="minorEastAsia"/>
        </w:rPr>
        <w:t xml:space="preserve">spatial 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 (Fig.</w:t>
      </w:r>
      <w:r w:rsidR="0089470C">
        <w:rPr>
          <w:rFonts w:eastAsiaTheme="minorEastAsia"/>
        </w:rPr>
        <w:t xml:space="preserve"> 1). </w:t>
      </w:r>
      <w:ins w:id="108" w:author="Lewis Barnett" w:date="2020-06-16T15:29:00Z">
        <w:r w:rsidR="0057481F">
          <w:rPr>
            <w:rFonts w:eastAsiaTheme="minorEastAsia"/>
          </w:rPr>
          <w:t xml:space="preserve">Note that this framework </w:t>
        </w:r>
      </w:ins>
      <w:ins w:id="109" w:author="Lewis Barnett" w:date="2020-06-16T15:31:00Z">
        <w:r w:rsidR="0057481F">
          <w:rPr>
            <w:rFonts w:eastAsiaTheme="minorEastAsia"/>
          </w:rPr>
          <w:t>could</w:t>
        </w:r>
      </w:ins>
      <w:ins w:id="110" w:author="Lewis Barnett" w:date="2020-06-16T15:29:00Z">
        <w:r w:rsidR="0057481F">
          <w:rPr>
            <w:rFonts w:eastAsiaTheme="minorEastAsia"/>
          </w:rPr>
          <w:t xml:space="preserve"> also </w:t>
        </w:r>
      </w:ins>
      <w:ins w:id="111" w:author="Lewis Barnett" w:date="2020-06-16T15:31:00Z">
        <w:r w:rsidR="0057481F">
          <w:rPr>
            <w:rFonts w:eastAsiaTheme="minorEastAsia"/>
          </w:rPr>
          <w:t xml:space="preserve">be extended to </w:t>
        </w:r>
      </w:ins>
      <w:ins w:id="112" w:author="Lewis Barnett" w:date="2020-06-16T15:29:00Z">
        <w:r w:rsidR="0057481F">
          <w:rPr>
            <w:rFonts w:eastAsiaTheme="minorEastAsia"/>
          </w:rPr>
          <w:t xml:space="preserve">model systems in which </w:t>
        </w:r>
      </w:ins>
      <w:ins w:id="113" w:author="Lewis Barnett" w:date="2020-06-16T15:31:00Z">
        <w:r w:rsidR="00560E72">
          <w:rPr>
            <w:rFonts w:eastAsiaTheme="minorEastAsia"/>
          </w:rPr>
          <w:t xml:space="preserve">most </w:t>
        </w:r>
      </w:ins>
      <w:ins w:id="114" w:author="Lewis Barnett" w:date="2020-06-16T15:29:00Z">
        <w:r w:rsidR="0057481F">
          <w:rPr>
            <w:rFonts w:eastAsiaTheme="minorEastAsia"/>
          </w:rPr>
          <w:t>spatially-explicit responses are highly non-linear</w:t>
        </w:r>
      </w:ins>
      <w:ins w:id="115" w:author="Lewis Barnett" w:date="2020-06-16T15:32:00Z">
        <w:r w:rsidR="00560E72">
          <w:rPr>
            <w:rFonts w:eastAsiaTheme="minorEastAsia"/>
          </w:rPr>
          <w:t xml:space="preserve"> by either modifying the model structure or by fitting separate models to </w:t>
        </w:r>
      </w:ins>
      <w:ins w:id="116" w:author="Lewis Barnett" w:date="2020-06-16T15:33:00Z">
        <w:r w:rsidR="00560E72">
          <w:rPr>
            <w:rFonts w:eastAsiaTheme="minorEastAsia"/>
          </w:rPr>
          <w:t>each stanza during which a linear trend is suspected.</w:t>
        </w:r>
      </w:ins>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117" w:author="Lewis.Barnett" w:date="2020-06-23T14:59:00Z">
        <w:r w:rsidRPr="002D6DFC" w:rsidDel="00087449">
          <w:rPr>
            <w:i/>
          </w:rPr>
          <w:delText>spatial trend</w:delText>
        </w:r>
      </w:del>
      <w:ins w:id="118" w:author="Lewis.Barnett" w:date="2020-06-23T14:59:00Z">
        <w:r w:rsidR="00087449">
          <w:rPr>
            <w:i/>
          </w:rPr>
          <w:t>local trend</w:t>
        </w:r>
      </w:ins>
      <w:r w:rsidRPr="002D6DFC">
        <w:rPr>
          <w:i/>
        </w:rPr>
        <w:t>s</w:t>
      </w:r>
    </w:p>
    <w:p w14:paraId="4032B487" w14:textId="564AAC95" w:rsidR="001F7F7D" w:rsidRDefault="00047600" w:rsidP="00D26510">
      <w:pPr>
        <w:spacing w:after="120" w:line="480" w:lineRule="auto"/>
      </w:pPr>
      <w:r>
        <w:t xml:space="preserve">We </w:t>
      </w:r>
      <w:r w:rsidR="00D42716">
        <w:t>conducted a simulation analysis</w:t>
      </w:r>
      <w:r>
        <w:t xml:space="preserve"> to evaluate our ability to recover an added spatial field representing the </w:t>
      </w:r>
      <w:r w:rsidR="008A2168">
        <w:t xml:space="preserve">true </w:t>
      </w:r>
      <w:del w:id="119" w:author="Lewis.Barnett" w:date="2020-06-23T14:59:00Z">
        <w:r w:rsidR="008A2168" w:rsidDel="00087449">
          <w:delText>spatial trend</w:delText>
        </w:r>
      </w:del>
      <w:ins w:id="120" w:author="Lewis.Barnett" w:date="2020-06-23T14:59:00Z">
        <w:r w:rsidR="00087449">
          <w:t>local trend</w:t>
        </w:r>
      </w:ins>
      <w:r w:rsidR="00D42716">
        <w:t>. Given results from previous work with state space models</w:t>
      </w:r>
      <w:r w:rsidR="004A4795">
        <w:t xml:space="preserve"> </w:t>
      </w:r>
      <w:r w:rsidR="004A4795">
        <w:fldChar w:fldCharType="begin"/>
      </w:r>
      <w:ins w:id="121"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122"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(Auger-Méthé et al. 2016)</w:t>
      </w:r>
      <w:r w:rsidR="004A4795">
        <w:fldChar w:fldCharType="end"/>
      </w:r>
      <w:r w:rsidR="00D42716">
        <w:t xml:space="preserve">, we focused our simulations on understanding how the magnitude of spatiotemporal variation or observation error variation affect our ability to recover the </w:t>
      </w:r>
      <w:del w:id="123" w:author="Lewis.Barnett" w:date="2020-06-23T14:59:00Z">
        <w:r w:rsidR="00D42716" w:rsidDel="00087449">
          <w:delText>spatial trend</w:delText>
        </w:r>
      </w:del>
      <w:ins w:id="124" w:author="Lewis.Barnett" w:date="2020-06-23T14:59:00Z">
        <w:r w:rsidR="00087449">
          <w:t>local trend</w:t>
        </w:r>
      </w:ins>
      <w:r w:rsidR="00574E5B">
        <w:t xml:space="preserve"> (details in Table S1)</w:t>
      </w:r>
      <w:r w:rsidR="00D42716">
        <w:t xml:space="preserve">. The simulations were conducted as follows: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 xml:space="preserve">year to </w:t>
      </w:r>
      <w:r w:rsidR="0089470C">
        <w:lastRenderedPageBreak/>
        <w:t>year</w:t>
      </w:r>
      <w:r w:rsidR="00D42716">
        <w:t xml:space="preserve">) along with </w:t>
      </w:r>
      <w:r w:rsidR="008A2168">
        <w:t xml:space="preserve">the </w:t>
      </w:r>
      <w:del w:id="125" w:author="Lewis.Barnett" w:date="2020-06-23T14:59:00Z">
        <w:r w:rsidR="008A2168" w:rsidDel="00087449">
          <w:delText>spatial trend</w:delText>
        </w:r>
      </w:del>
      <w:ins w:id="126"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127" w:author="Lewis.Barnett" w:date="2020-06-23T15:00:00Z">
        <w:r w:rsidR="001F7F7D" w:rsidDel="00087449">
          <w:delText>spatial trend</w:delText>
        </w:r>
      </w:del>
      <w:ins w:id="128"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Code </w:t>
      </w:r>
      <w:r w:rsidR="007416CC">
        <w:t xml:space="preserve">and data necessary </w:t>
      </w:r>
      <w:r w:rsidR="001F7F7D">
        <w:t xml:space="preserve">to replicate this analysis </w:t>
      </w:r>
      <w:r w:rsidR="007416CC">
        <w:t>are</w:t>
      </w:r>
      <w:r w:rsidR="001F7F7D">
        <w:t xml:space="preserve"> included in the repository for this project</w:t>
      </w:r>
      <w:r w:rsidR="004A4795">
        <w:t xml:space="preserve"> (</w:t>
      </w:r>
      <w:hyperlink r:id="rId9"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1A072A6C" w:rsidR="009C4CF6" w:rsidRPr="00BA2C9A" w:rsidRDefault="006F0F50" w:rsidP="00D26510">
      <w:pPr>
        <w:spacing w:after="120" w:line="480" w:lineRule="auto"/>
      </w:pPr>
      <w:r w:rsidRPr="00BA2C9A">
        <w:t>As an example</w:t>
      </w:r>
      <w:r w:rsidR="00F10C90" w:rsidRPr="00BA2C9A">
        <w:t xml:space="preserve"> of how the </w:t>
      </w:r>
      <w:del w:id="129" w:author="Lewis.Barnett" w:date="2020-06-23T15:00:00Z">
        <w:r w:rsidR="00F10C90" w:rsidRPr="00BA2C9A" w:rsidDel="00087449">
          <w:delText>spatial trend</w:delText>
        </w:r>
      </w:del>
      <w:ins w:id="130"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131"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132"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133" w:author="Lewis Barnett" w:date="2020-06-16T14:27:00Z">
        <w:r w:rsidR="003C0549">
          <w: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34" w:author="Lewis Barnett" w:date="2020-06-16T14:27:00Z">
        <w:r w:rsidR="00D15182" w:rsidRPr="00BA2C9A" w:rsidDel="003C0549">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0"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135" w:author="Lewis Barnett" w:date="2020-06-16T14:27:00Z">
        <w:r w:rsidR="003C0549">
          <w: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136" w:author="Lewis Barnett" w:date="2020-06-16T14:27:00Z">
        <w:r w:rsidR="00D15182" w:rsidRPr="00BA2C9A" w:rsidDel="003C0549">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w:t>
      </w:r>
      <w:r w:rsidR="00B676A7" w:rsidRPr="00BA2C9A">
        <w:lastRenderedPageBreak/>
        <w:t xml:space="preserve">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1C5E7FBE" w14:textId="0BEB0DB5" w:rsidR="009C4CF6" w:rsidRPr="00BA2C9A" w:rsidRDefault="00047600" w:rsidP="00D26510">
      <w:pPr>
        <w:spacing w:after="120" w:line="480" w:lineRule="auto"/>
        <w:ind w:firstLine="720"/>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137" w:author="Lewis.Barnett" w:date="2020-06-23T15:00:00Z">
        <w:r w:rsidR="00584268" w:rsidRPr="00BA2C9A" w:rsidDel="00087449">
          <w:delText xml:space="preserve">spatial </w:delText>
        </w:r>
        <w:r w:rsidR="009B4FC6" w:rsidRPr="00BA2C9A" w:rsidDel="00087449">
          <w:delText>trend</w:delText>
        </w:r>
      </w:del>
      <w:ins w:id="138" w:author="Lewis.Barnett" w:date="2020-06-23T15:00:00Z">
        <w:r w:rsidR="00087449">
          <w:t>local trend</w:t>
        </w:r>
      </w:ins>
      <w:r w:rsidR="009B4FC6" w:rsidRPr="00BA2C9A">
        <w:t xml:space="preserve"> to each species</w:t>
      </w:r>
      <w:r w:rsidRPr="00BA2C9A">
        <w:t xml:space="preserve"> to evaluate whether the </w:t>
      </w:r>
      <w:del w:id="139" w:author="Lewis.Barnett" w:date="2020-06-23T15:00:00Z">
        <w:r w:rsidRPr="00BA2C9A" w:rsidDel="00087449">
          <w:delText>spatial trend</w:delText>
        </w:r>
      </w:del>
      <w:ins w:id="140"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141" w:author="Lewis Barnett" w:date="2020-06-16T14:27:00Z">
        <w:r w:rsidR="003C0549">
          <w: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del w:id="142" w:author="Lewis Barnett" w:date="2020-06-16T14:27:00Z">
        <w:r w:rsidR="00D15182" w:rsidRPr="00BA2C9A" w:rsidDel="003C0549">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r w:rsidR="005E1879" w:rsidRPr="00BA2C9A">
        <w:t>We modeled s</w:t>
      </w:r>
      <w:r w:rsidR="000B1287" w:rsidRPr="00BA2C9A">
        <w:t>patial components</w:t>
      </w:r>
      <w:r w:rsidR="00647FFB" w:rsidRPr="00BA2C9A">
        <w:t xml:space="preserve"> </w:t>
      </w:r>
      <w:r w:rsidR="000B1287" w:rsidRPr="00BA2C9A">
        <w:t>as</w:t>
      </w:r>
      <w:r w:rsidR="00647FFB" w:rsidRPr="00BA2C9A">
        <w:t xml:space="preserve"> random field</w:t>
      </w:r>
      <w:r w:rsidR="000B1287" w:rsidRPr="00BA2C9A">
        <w:t>s</w:t>
      </w:r>
      <w:r w:rsidR="00647FFB" w:rsidRPr="00BA2C9A">
        <w:t xml:space="preserve">, using a </w:t>
      </w:r>
      <w:r w:rsidR="000B1287" w:rsidRPr="00BA2C9A">
        <w:t xml:space="preserve">triangulated </w:t>
      </w:r>
      <w:r w:rsidR="00647FFB" w:rsidRPr="00BA2C9A">
        <w:t xml:space="preserve">mesh </w:t>
      </w:r>
      <w:r w:rsidR="000B1287" w:rsidRPr="00BA2C9A">
        <w:t>with vertices at 350 knots to approximate a continuous spatial field</w:t>
      </w:r>
      <w:r w:rsidR="005E1879" w:rsidRPr="00BA2C9A">
        <w:t xml:space="preserve"> </w:t>
      </w:r>
      <w:r w:rsidR="0065727C" w:rsidRPr="00BA2C9A">
        <w:fldChar w:fldCharType="begin"/>
      </w:r>
      <w:ins w:id="143" w:author="Lewis Barnett" w:date="2020-06-16T14:27:00Z">
        <w:r w:rsidR="003C0549">
          <w: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del w:id="144" w:author="Lewis Barnett" w:date="2020-06-16T14:27:00Z">
        <w:r w:rsidR="00D15182" w:rsidRPr="00BA2C9A" w:rsidDel="003C0549">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del>
      <w:r w:rsidR="0065727C" w:rsidRPr="00BA2C9A">
        <w:fldChar w:fldCharType="separate"/>
      </w:r>
      <w:r w:rsidR="0065727C" w:rsidRPr="00BA2C9A">
        <w:t>(Rue et al. 2009, Lindgren et al. 2011)</w:t>
      </w:r>
      <w:r w:rsidR="0065727C" w:rsidRPr="00BA2C9A">
        <w:fldChar w:fldCharType="end"/>
      </w:r>
      <w:r w:rsidR="006454FE" w:rsidRPr="00BA2C9A">
        <w:t xml:space="preserve">. </w:t>
      </w:r>
      <w:r w:rsidR="00184203" w:rsidRPr="00BA2C9A">
        <w:t xml:space="preserve">The inclusion of year as a </w:t>
      </w:r>
      <w:r w:rsidR="00672372" w:rsidRPr="00BA2C9A">
        <w:t>factor</w:t>
      </w:r>
      <w:r w:rsidR="00184203" w:rsidRPr="00BA2C9A">
        <w:t xml:space="preserve"> centered each of the estimated spatiotemporal fields to have mean zero.</w:t>
      </w:r>
      <w:r w:rsidR="00217FEE" w:rsidRPr="00BA2C9A">
        <w:t xml:space="preserve"> 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145" w:author="Lewis Barnett" w:date="2020-06-16T14:27:00Z">
        <w:r w:rsidR="003C0549">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instrText>
        </w:r>
      </w:ins>
      <w:del w:id="146" w:author="Lewis Barnett" w:date="2020-06-16T14:27:00Z">
        <w:r w:rsidR="00E96AC2" w:rsidRPr="00BA2C9A" w:rsidDel="003C0549">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r w:rsidR="00E96AC2" w:rsidRPr="00BA2C9A">
        <w:t>(Anderson et al. In press, Tweedie 1984, Dunn and Smyth 2005)</w:t>
      </w:r>
      <w:r w:rsidR="00BF2CBC" w:rsidRPr="00BA2C9A">
        <w:fldChar w:fldCharType="end"/>
      </w:r>
      <w:r w:rsidR="002C63FC" w:rsidRPr="00BA2C9A">
        <w:t xml:space="preserve">. All estimation was done 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147"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148"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r w:rsidR="00713757" w:rsidRPr="00BA2C9A">
        <w:fldChar w:fldCharType="begin"/>
      </w:r>
      <w:ins w:id="149" w:author="Lewis Barnett" w:date="2020-06-16T14:27:00Z">
        <w:r w:rsidR="003C0549">
          <w: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instrText>
        </w:r>
      </w:ins>
      <w:del w:id="150" w:author="Lewis Barnett" w:date="2020-06-16T14:27:00Z">
        <w:r w:rsidR="005B69DE" w:rsidRPr="00BA2C9A" w:rsidDel="003C0549">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r w:rsidR="005B69DE" w:rsidRPr="00BA2C9A">
        <w:t>(Anderson et al. In press, Anderson 2019)</w:t>
      </w:r>
      <w:r w:rsidR="00713757" w:rsidRPr="00BA2C9A">
        <w:fldChar w:fldCharType="end"/>
      </w:r>
      <w:r w:rsidR="002C63FC" w:rsidRPr="00BA2C9A">
        <w:t xml:space="preserve"> which interfaces automatic differentiation in Template Model Builder </w:t>
      </w:r>
      <w:r w:rsidR="00BF2CBC" w:rsidRPr="00BA2C9A">
        <w:fldChar w:fldCharType="begin"/>
      </w:r>
      <w:ins w:id="151" w:author="Lewis Barnett" w:date="2020-06-16T14:27:00Z">
        <w:r w:rsidR="003C0549">
          <w: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del w:id="152" w:author="Lewis Barnett" w:date="2020-06-16T14:27:00Z">
        <w:r w:rsidR="00D15182" w:rsidRPr="00BA2C9A" w:rsidDel="003C0549">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153" w:author="Lewis Barnett" w:date="2020-06-16T14:27:00Z">
        <w:r w:rsidR="003C0549">
          <w: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del w:id="154" w:author="Lewis Barnett" w:date="2020-06-16T14:27:00Z">
        <w:r w:rsidR="00D15182" w:rsidRPr="00BA2C9A" w:rsidDel="003C0549">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r w:rsidR="00584268" w:rsidRPr="00BA2C9A">
        <w:t>Because we were interested in comparing models with different random effect structure</w:t>
      </w:r>
      <w:r w:rsidR="00306407" w:rsidRPr="00BA2C9A">
        <w:t>s (with and without the spatial-</w:t>
      </w:r>
      <w:r w:rsidR="00584268" w:rsidRPr="00BA2C9A">
        <w:t xml:space="preserve">trend field), we used restricted maximum likelihood </w:t>
      </w:r>
      <w:r w:rsidR="007B6B70" w:rsidRPr="00BA2C9A">
        <w:fldChar w:fldCharType="begin"/>
      </w:r>
      <w:ins w:id="155"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156"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(REML, Zuur et al. 2009)</w:t>
      </w:r>
      <w:r w:rsidR="007B6B70" w:rsidRPr="00BA2C9A">
        <w:fldChar w:fldCharType="end"/>
      </w:r>
      <w:r w:rsidR="00584268" w:rsidRPr="00BA2C9A">
        <w:t xml:space="preserve"> to generate </w:t>
      </w:r>
      <w:proofErr w:type="spellStart"/>
      <w:r w:rsidR="00584268" w:rsidRPr="00BA2C9A">
        <w:rPr>
          <w:rFonts w:eastAsiaTheme="minorEastAsia"/>
        </w:rPr>
        <w:t>Akaike’s</w:t>
      </w:r>
      <w:proofErr w:type="spellEnd"/>
      <w:r w:rsidR="00584268" w:rsidRPr="00BA2C9A">
        <w:rPr>
          <w:rFonts w:eastAsiaTheme="minorEastAsia"/>
        </w:rPr>
        <w:t xml:space="preserve"> Information Criterion values for each </w:t>
      </w:r>
      <w:r w:rsidR="005B0DAC" w:rsidRPr="00BA2C9A">
        <w:rPr>
          <w:rFonts w:eastAsiaTheme="minorEastAsia"/>
        </w:rPr>
        <w:t xml:space="preserve">model </w:t>
      </w:r>
      <w:r w:rsidR="00584268" w:rsidRPr="00BA2C9A">
        <w:rPr>
          <w:rFonts w:eastAsiaTheme="minorEastAsia"/>
        </w:rPr>
        <w:fldChar w:fldCharType="begin"/>
      </w:r>
      <w:ins w:id="157" w:author="Lewis Barnett" w:date="2020-06-16T14:27:00Z">
        <w:r w:rsidR="003C0549">
          <w:rPr>
            <w:rFonts w:eastAsiaTheme="minorEastAsia"/>
          </w:rPr>
          <w: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del w:id="158" w:author="Lewis Barnett" w:date="2020-06-16T14:27:00Z">
        <w:r w:rsidR="00D15182" w:rsidRPr="00BA2C9A" w:rsidDel="003C0549">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00584268" w:rsidRPr="00BA2C9A">
        <w:rPr>
          <w:rFonts w:eastAsiaTheme="minorEastAsia"/>
        </w:rPr>
        <w:fldChar w:fldCharType="separate"/>
      </w:r>
      <w:r w:rsidR="004A4795" w:rsidRPr="00BA2C9A">
        <w:rPr>
          <w:rFonts w:eastAsiaTheme="minorEastAsia"/>
        </w:rPr>
        <w:t>(AIC, Akaike 1973)</w:t>
      </w:r>
      <w:r w:rsidR="00584268" w:rsidRPr="00BA2C9A">
        <w:rPr>
          <w:rFonts w:eastAsiaTheme="minorEastAsia"/>
        </w:rPr>
        <w:fldChar w:fldCharType="end"/>
      </w:r>
      <w:r w:rsidR="00584268"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00584268" w:rsidRPr="00BA2C9A">
        <w:t xml:space="preserve">Using AIC as a model screening tool, we found broad support for the inclusion of the </w:t>
      </w:r>
      <w:del w:id="159" w:author="Lewis.Barnett" w:date="2020-06-23T15:00:00Z">
        <w:r w:rsidR="00584268" w:rsidRPr="00BA2C9A" w:rsidDel="00087449">
          <w:delText>spatial trend</w:delText>
        </w:r>
      </w:del>
      <w:ins w:id="160" w:author="Lewis.Barnett" w:date="2020-06-23T15:00:00Z">
        <w:r w:rsidR="00087449">
          <w:t>local trend</w:t>
        </w:r>
      </w:ins>
      <w:r w:rsidR="00584268" w:rsidRPr="00BA2C9A">
        <w:t xml:space="preserve"> for these </w:t>
      </w:r>
      <w:r w:rsidR="006F0B46" w:rsidRPr="00BA2C9A">
        <w:t>19</w:t>
      </w:r>
      <w:r w:rsidR="00584268" w:rsidRPr="00BA2C9A">
        <w:t xml:space="preserve"> species, with the trend model generating </w:t>
      </w:r>
      <w:r w:rsidR="00584268" w:rsidRPr="00BA2C9A">
        <w:lastRenderedPageBreak/>
        <w:t>lower AIC values in 1</w:t>
      </w:r>
      <w:r w:rsidR="006F0B46" w:rsidRPr="00BA2C9A">
        <w:t>7</w:t>
      </w:r>
      <w:r w:rsidR="00584268" w:rsidRPr="00BA2C9A">
        <w:t xml:space="preserve"> of the </w:t>
      </w:r>
      <w:r w:rsidR="006F0B46" w:rsidRPr="00BA2C9A">
        <w:t>19</w:t>
      </w:r>
      <w:r w:rsidR="00584268"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00584268" w:rsidRPr="00BA2C9A">
        <w:t xml:space="preserve">(Table </w:t>
      </w:r>
      <w:r w:rsidR="00574E5B" w:rsidRPr="00BA2C9A">
        <w:t>S3</w:t>
      </w:r>
      <w:r w:rsidR="00584268" w:rsidRPr="00BA2C9A">
        <w:t>).</w:t>
      </w:r>
    </w:p>
    <w:p w14:paraId="6E391888" w14:textId="2E29F332" w:rsidR="00437DE9" w:rsidRPr="00BA2C9A" w:rsidRDefault="00D12954" w:rsidP="00D26510">
      <w:pPr>
        <w:spacing w:after="120" w:line="480" w:lineRule="auto"/>
        <w:ind w:firstLine="720"/>
      </w:pPr>
      <w:r w:rsidRPr="00BA2C9A">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161" w:author="Lewis.Barnett" w:date="2020-06-23T15:00:00Z">
        <w:r w:rsidR="00A37B6E" w:rsidRPr="00BA2C9A" w:rsidDel="00087449">
          <w:delText>spatial trend</w:delText>
        </w:r>
      </w:del>
      <w:ins w:id="162"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163" w:author="Lewis.Barnett" w:date="2020-06-23T15:00:00Z">
        <w:r w:rsidRPr="00BA2C9A" w:rsidDel="00087449">
          <w:rPr>
            <w:i/>
          </w:rPr>
          <w:delText>spatial trend</w:delText>
        </w:r>
      </w:del>
      <w:ins w:id="164" w:author="Lewis.Barnett" w:date="2020-06-23T15:00:00Z">
        <w:r w:rsidR="00087449">
          <w:rPr>
            <w:i/>
          </w:rPr>
          <w:t>local trend</w:t>
        </w:r>
      </w:ins>
      <w:r w:rsidRPr="00BA2C9A">
        <w:rPr>
          <w:i/>
        </w:rPr>
        <w:t>s as indicators of change</w:t>
      </w:r>
    </w:p>
    <w:p w14:paraId="43D39E36" w14:textId="5F036E9D"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165" w:author="Lewis.Barnett" w:date="2020-06-23T15:00:00Z">
        <w:r w:rsidR="00032B0B" w:rsidRPr="00BA2C9A" w:rsidDel="00087449">
          <w:rPr>
            <w:rFonts w:ascii="Times New Roman" w:hAnsi="Times New Roman" w:cs="Times New Roman"/>
          </w:rPr>
          <w:delText>spatial trend</w:delText>
        </w:r>
      </w:del>
      <w:ins w:id="166"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167" w:author="Lewis.Barnett" w:date="2020-06-23T15:00:00Z">
        <w:r w:rsidR="00C63E8E" w:rsidRPr="00BA2C9A" w:rsidDel="00087449">
          <w:rPr>
            <w:rFonts w:ascii="Times New Roman" w:hAnsi="Times New Roman" w:cs="Times New Roman"/>
          </w:rPr>
          <w:delText>spatial trend</w:delText>
        </w:r>
      </w:del>
      <w:ins w:id="168"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rPr>
            <w:rFonts w:ascii="Cambria Math" w:hAnsi="Cambria Math" w:cs="Times New Roman"/>
          </w:rPr>
          <m:t>u</m:t>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w:t>
      </w:r>
      <w:r w:rsidR="00D4616B" w:rsidRPr="00BA2C9A">
        <w:rPr>
          <w:rFonts w:ascii="Times New Roman" w:hAnsi="Times New Roman" w:cs="Times New Roman"/>
        </w:rPr>
        <w:lastRenderedPageBreak/>
        <w:t>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169"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170"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171"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72"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173" w:author="Lewis.Barnett" w:date="2020-06-23T15:00:00Z">
        <w:r w:rsidR="0089470C" w:rsidRPr="00BA2C9A" w:rsidDel="00087449">
          <w:rPr>
            <w:rFonts w:ascii="Times New Roman" w:hAnsi="Times New Roman" w:cs="Times New Roman"/>
          </w:rPr>
          <w:delText>spatial trend</w:delText>
        </w:r>
      </w:del>
      <w:ins w:id="174"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r w:rsidR="00373951" w:rsidRPr="00BA2C9A">
        <w:rPr>
          <w:rFonts w:ascii="Times New Roman" w:hAnsi="Times New Roman" w:cs="Times New Roman"/>
        </w:rPr>
        <w:t>For other 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175"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76"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102B6F59"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w:t>
      </w:r>
      <w:del w:id="177" w:author="Lewis.Barnett" w:date="2020-06-23T15:00:00Z">
        <w:r w:rsidDel="00087449">
          <w:delText>spatial trend</w:delText>
        </w:r>
      </w:del>
      <w:ins w:id="178"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w:t>
      </w:r>
      <w:r>
        <w:lastRenderedPageBreak/>
        <w:t>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65E7C68F"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 xml:space="preserve">Our cluster analysis of the estimated </w:t>
      </w:r>
      <w:del w:id="179" w:author="Lewis.Barnett" w:date="2020-06-23T15:00:00Z">
        <w:r w:rsidR="0089470C" w:rsidDel="00087449">
          <w:delText>spatial trend</w:delText>
        </w:r>
      </w:del>
      <w:ins w:id="180"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501529D9"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w:t>
      </w:r>
      <w:r>
        <w:lastRenderedPageBreak/>
        <w:t xml:space="preserve">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181" w:author="Lewis.Barnett" w:date="2020-06-23T15:00:00Z">
        <w:r w:rsidR="00F664D4" w:rsidDel="00087449">
          <w:delText>spatial trend</w:delText>
        </w:r>
      </w:del>
      <w:ins w:id="182" w:author="Lewis.Barnett" w:date="2020-06-23T15:00:00Z">
        <w:r w:rsidR="00087449">
          <w:t>local trend</w:t>
        </w:r>
      </w:ins>
      <w:r w:rsidR="00F664D4">
        <w:t xml:space="preserve">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78456091" w:rsidR="00386DC1" w:rsidRDefault="000631C2" w:rsidP="00D26510">
      <w:pPr>
        <w:spacing w:after="120" w:line="480" w:lineRule="auto"/>
      </w:pPr>
      <w:r>
        <w:tab/>
      </w:r>
      <w:r w:rsidR="0089470C">
        <w:t>Examining the</w:t>
      </w:r>
      <w:r>
        <w:t xml:space="preserve"> predictions of the </w:t>
      </w:r>
      <w:del w:id="183" w:author="Lewis.Barnett" w:date="2020-06-23T15:00:00Z">
        <w:r w:rsidDel="00087449">
          <w:delText>spatial trend</w:delText>
        </w:r>
      </w:del>
      <w:ins w:id="184"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185" w:name="_Hlk27058813"/>
      <w:proofErr w:type="spellStart"/>
      <w:r>
        <w:t>shortspine</w:t>
      </w:r>
      <w:proofErr w:type="spellEnd"/>
      <w:r>
        <w:t xml:space="preserve"> </w:t>
      </w:r>
      <w:proofErr w:type="spellStart"/>
      <w:r>
        <w:t>thornyh</w:t>
      </w:r>
      <w:bookmarkEnd w:id="185"/>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26DB8490" w:rsidR="00812679" w:rsidRDefault="004F2DA7" w:rsidP="00D26510">
      <w:pPr>
        <w:spacing w:after="120" w:line="480" w:lineRule="auto"/>
        <w:ind w:firstLine="720"/>
      </w:pPr>
      <w:r>
        <w:lastRenderedPageBreak/>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w:t>
      </w:r>
      <w:del w:id="186" w:author="Lewis.Barnett" w:date="2020-06-23T15:00:00Z">
        <w:r w:rsidR="007A6870" w:rsidDel="00087449">
          <w:delText>spatial trend</w:delText>
        </w:r>
      </w:del>
      <w:ins w:id="187"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29C9295D"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188" w:author="Lewis.Barnett" w:date="2020-06-23T15:00:00Z">
        <w:r w:rsidR="00397D39" w:rsidDel="00087449">
          <w:delText>spatial trend</w:delText>
        </w:r>
      </w:del>
      <w:ins w:id="189"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w:t>
      </w:r>
      <w:r w:rsidR="00484F75">
        <w:lastRenderedPageBreak/>
        <w:t>northward shift in the northern region</w:t>
      </w:r>
      <w:r w:rsidR="00C51922">
        <w:t>.</w:t>
      </w:r>
      <w:r w:rsidR="00FF0919">
        <w:t xml:space="preserve"> </w:t>
      </w:r>
      <w:proofErr w:type="spellStart"/>
      <w:r w:rsidR="00FF0919">
        <w:t>Petrale</w:t>
      </w:r>
      <w:proofErr w:type="spellEnd"/>
      <w:r w:rsidR="00FF0919">
        <w:t xml:space="preserv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190" w:author="Lewis.Barnett" w:date="2020-06-23T15:00:00Z">
        <w:r w:rsidR="00DE015F" w:rsidDel="00087449">
          <w:delText>spatial trend</w:delText>
        </w:r>
      </w:del>
      <w:ins w:id="191" w:author="Lewis.Barnett" w:date="2020-06-23T15:00:00Z">
        <w:r w:rsidR="00087449">
          <w:t>local trend</w:t>
        </w:r>
      </w:ins>
      <w:r w:rsidR="00DE015F">
        <w:t xml:space="preserve">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2F91416D"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192" w:author="Lewis.Barnett" w:date="2020-06-23T15:00:00Z">
        <w:r w:rsidR="00DE7E57" w:rsidDel="00087449">
          <w:delText>spatial trend</w:delText>
        </w:r>
      </w:del>
      <w:ins w:id="193" w:author="Lewis.Barnett" w:date="2020-06-23T15:00:00Z">
        <w:r w:rsidR="00087449">
          <w:t>local trend</w:t>
        </w:r>
      </w:ins>
      <w:r w:rsidR="00DE7E57">
        <w:t xml:space="preserve">s </w:t>
      </w:r>
      <w:r w:rsidR="0089470C">
        <w:t xml:space="preserve">in simulated data and reveal </w:t>
      </w:r>
      <w:r w:rsidR="00DE7E57">
        <w:t xml:space="preserve">nuanced </w:t>
      </w:r>
      <w:del w:id="194" w:author="Lewis.Barnett" w:date="2020-06-23T15:00:00Z">
        <w:r w:rsidR="00DE7E57" w:rsidDel="00087449">
          <w:delText>spatial trend</w:delText>
        </w:r>
      </w:del>
      <w:ins w:id="195"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196" w:author="Lewis Barnett" w:date="2020-06-16T14:27:00Z">
        <w:r w:rsidR="003C0549">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del w:id="197" w:author="Lewis Barnett" w:date="2020-06-16T14:27:00Z">
        <w:r w:rsidR="00D15182" w:rsidDel="003C0549">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w:t>
      </w:r>
      <w:r w:rsidR="009C011E">
        <w:lastRenderedPageBreak/>
        <w:t xml:space="preserve">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198" w:author="Lewis.Barnett" w:date="2020-06-23T15:00:00Z">
        <w:r w:rsidR="00853945" w:rsidDel="00087449">
          <w:delText>spatial trend</w:delText>
        </w:r>
      </w:del>
      <w:ins w:id="199"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2D8CBFB4"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 xml:space="preserve">ose without a </w:t>
      </w:r>
      <w:del w:id="200" w:author="Lewis.Barnett" w:date="2020-06-23T15:00:00Z">
        <w:r w:rsidDel="00087449">
          <w:delText>spatial trend</w:delText>
        </w:r>
      </w:del>
      <w:ins w:id="201"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202"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203"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204" w:author="Lewis.Barnett" w:date="2020-06-23T15:00:00Z">
        <w:r w:rsidR="003C71A3" w:rsidDel="00087449">
          <w:delText>spatial trend</w:delText>
        </w:r>
      </w:del>
      <w:ins w:id="205" w:author="Lewis.Barnett" w:date="2020-06-23T15:00:00Z">
        <w:r w:rsidR="00087449">
          <w:t>local trend</w:t>
        </w:r>
      </w:ins>
      <w:r w:rsidR="003C71A3">
        <w:t xml:space="preserve">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w:t>
      </w:r>
      <w:del w:id="206" w:author="Lewis.Barnett" w:date="2020-06-23T15:00:00Z">
        <w:r w:rsidR="00A77853" w:rsidDel="00087449">
          <w:delText>spatial trend</w:delText>
        </w:r>
      </w:del>
      <w:ins w:id="207"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208"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209"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 xml:space="preserve">We expect that the predictions in our example application in this study are robust to the </w:t>
      </w:r>
      <w:r w:rsidR="004D7818">
        <w:lastRenderedPageBreak/>
        <w:t>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210"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211"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del w:id="212" w:author="Lewis.Barnett" w:date="2020-06-23T15:00:00Z">
        <w:r w:rsidR="00EF627A" w:rsidDel="00087449">
          <w:delText xml:space="preserve">spatial </w:delText>
        </w:r>
        <w:r w:rsidR="009200D7" w:rsidDel="00087449">
          <w:delText>trend</w:delText>
        </w:r>
      </w:del>
      <w:ins w:id="213" w:author="Lewis.Barnett" w:date="2020-06-23T15:00:00Z">
        <w:r w:rsidR="00087449">
          <w:t>local trend</w:t>
        </w:r>
      </w:ins>
      <w:r w:rsidR="009200D7">
        <w:t xml:space="preserve"> structure over the models used here.</w:t>
      </w:r>
    </w:p>
    <w:p w14:paraId="66301DFC" w14:textId="5F0E0E53"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214" w:author="Lewis Barnett" w:date="2020-06-16T14:27:00Z">
        <w:r w:rsidR="003C0549">
          <w: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del w:id="215" w:author="Lewis Barnett" w:date="2020-06-16T14:27:00Z">
        <w:r w:rsidR="00D15182" w:rsidDel="003C0549">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37AF238D"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w:t>
      </w:r>
      <w:r w:rsidR="00F17B01">
        <w:lastRenderedPageBreak/>
        <w:t xml:space="preserve">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216" w:author="Lewis Barnett" w:date="2020-06-16T14:27:00Z">
        <w:r w:rsidR="003C0549">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del w:id="217" w:author="Lewis Barnett" w:date="2020-06-16T14:27:00Z">
        <w:r w:rsidR="005B0BF6" w:rsidDel="003C0549">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218"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219"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w:t>
      </w:r>
      <w:del w:id="220" w:author="Lewis.Barnett" w:date="2020-06-23T15:00:00Z">
        <w:r w:rsidR="00772CAE" w:rsidDel="00087449">
          <w:delText>spatial trend</w:delText>
        </w:r>
      </w:del>
      <w:ins w:id="221"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222"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223"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1C43C4D6"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224" w:author="Lewis Barnett" w:date="2020-06-16T14:27:00Z">
        <w:r w:rsidR="003C0549">
          <w: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del w:id="225" w:author="Lewis Barnett" w:date="2020-06-16T14:27:00Z">
        <w:r w:rsidDel="003C0549">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w:t>
      </w:r>
      <w:r>
        <w:lastRenderedPageBreak/>
        <w:t xml:space="preserve">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226"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227"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228"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229"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230" w:author="Lewis Barnett" w:date="2020-06-16T14:27:00Z">
        <w:r w:rsidR="003C0549">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del w:id="231" w:author="Lewis Barnett" w:date="2020-06-16T14:27:00Z">
        <w:r w:rsidR="006E0890" w:rsidDel="003C0549">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232" w:author="Lewis Barnett" w:date="2020-06-16T16:15:00Z"/>
        </w:rPr>
      </w:pPr>
      <w:del w:id="233"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234" w:author="Lewis Barnett" w:date="2020-06-16T16:15:00Z"/>
          <w:b/>
          <w:rPrChange w:id="235" w:author="Lewis Barnett" w:date="2020-06-16T16:15:00Z">
            <w:rPr>
              <w:ins w:id="236" w:author="Lewis Barnett" w:date="2020-06-16T16:15:00Z"/>
            </w:rPr>
          </w:rPrChange>
        </w:rPr>
      </w:pPr>
      <w:ins w:id="237" w:author="Lewis Barnett" w:date="2020-06-16T16:15:00Z">
        <w:r w:rsidRPr="00D10A48">
          <w:rPr>
            <w:b/>
            <w:rPrChange w:id="238" w:author="Lewis Barnett" w:date="2020-06-16T16:15:00Z">
              <w:rPr/>
            </w:rPrChange>
          </w:rPr>
          <w:t>Figure Captions</w:t>
        </w:r>
      </w:ins>
    </w:p>
    <w:p w14:paraId="35472989" w14:textId="22C284DD" w:rsidR="0051393F" w:rsidRDefault="0051393F">
      <w:pPr>
        <w:spacing w:line="480" w:lineRule="auto"/>
        <w:rPr>
          <w:ins w:id="239" w:author="Lewis Barnett" w:date="2020-06-16T16:16:00Z"/>
        </w:rPr>
        <w:pPrChange w:id="240" w:author="Lewis Barnett" w:date="2020-06-16T16:16:00Z">
          <w:pPr>
            <w:spacing w:after="160" w:line="480" w:lineRule="auto"/>
          </w:pPr>
        </w:pPrChange>
      </w:pPr>
      <w:r>
        <w:t xml:space="preserve">Figure 1. Visualization of the spatiotemporal component of a GLMM with </w:t>
      </w:r>
      <w:r w:rsidR="00B25A3D">
        <w:t xml:space="preserve">(top row) </w:t>
      </w:r>
      <w:r>
        <w:t xml:space="preserve">and without </w:t>
      </w:r>
      <w:r w:rsidR="00B25A3D">
        <w:t xml:space="preserve">(bottom row) </w:t>
      </w:r>
      <w:r>
        <w:t xml:space="preserve">a </w:t>
      </w:r>
      <w:del w:id="241" w:author="Lewis.Barnett" w:date="2020-06-23T15:01:00Z">
        <w:r w:rsidDel="00087449">
          <w:delText>spatial trend</w:delText>
        </w:r>
      </w:del>
      <w:ins w:id="242" w:author="Lewis.Barnett" w:date="2020-06-23T15:01:00Z">
        <w:r w:rsidR="00087449">
          <w:t>local trend</w:t>
        </w:r>
      </w:ins>
      <w:r w:rsidR="00B25A3D">
        <w:t xml:space="preserve">. </w:t>
      </w:r>
      <w:r w:rsidR="008A1E11">
        <w:t>The panels show s</w:t>
      </w:r>
      <w:r>
        <w:t xml:space="preserve">patiotemporal fields </w:t>
      </w:r>
      <w:r w:rsidR="008A1E11">
        <w:t xml:space="preserve">representing variation in </w:t>
      </w:r>
      <w:r w:rsidR="00DC79BC">
        <w:t xml:space="preserve">population </w:t>
      </w:r>
      <w:r w:rsidR="00DD4113">
        <w:t>density</w:t>
      </w:r>
      <w:r w:rsidR="00D000A1">
        <w:t xml:space="preserve"> </w:t>
      </w:r>
      <w:r w:rsidR="008A1E11">
        <w:t>over five years</w:t>
      </w:r>
      <w:r>
        <w:t>.</w:t>
      </w:r>
      <w:r w:rsidR="00B25A3D">
        <w:t xml:space="preserve"> When a </w:t>
      </w:r>
      <w:del w:id="243" w:author="Lewis.Barnett" w:date="2020-06-23T15:01:00Z">
        <w:r w:rsidR="00B25A3D" w:rsidDel="00087449">
          <w:delText>spatial trend</w:delText>
        </w:r>
      </w:del>
      <w:ins w:id="244" w:author="Lewis.Barnett" w:date="2020-06-23T15:01:00Z">
        <w:r w:rsidR="00087449">
          <w:t>local trend</w:t>
        </w:r>
      </w:ins>
      <w:r w:rsidR="00B25A3D">
        <w:t xml:space="preserve"> 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When a </w:t>
      </w:r>
      <w:del w:id="245" w:author="Lewis.Barnett" w:date="2020-06-23T15:01:00Z">
        <w:r w:rsidR="00B25A3D" w:rsidDel="00087449">
          <w:delText>spatial trend</w:delText>
        </w:r>
      </w:del>
      <w:ins w:id="246" w:author="Lewis.Barnett" w:date="2020-06-23T15:01:00Z">
        <w:r w:rsidR="00087449">
          <w:t>local trend</w:t>
        </w:r>
      </w:ins>
      <w:r w:rsidR="00B25A3D">
        <w:t xml:space="preserve"> 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247" w:author="Lewis Barnett" w:date="2020-06-16T16:16:00Z">
          <w:pPr>
            <w:spacing w:after="160" w:line="480" w:lineRule="auto"/>
          </w:pPr>
        </w:pPrChange>
      </w:pPr>
    </w:p>
    <w:p w14:paraId="579516D2" w14:textId="0081A7CF" w:rsidR="00B83E62" w:rsidDel="00D10A48" w:rsidRDefault="00B83E62">
      <w:pPr>
        <w:spacing w:line="480" w:lineRule="auto"/>
        <w:rPr>
          <w:del w:id="248" w:author="Lewis Barnett" w:date="2020-06-16T16:15:00Z"/>
        </w:rPr>
        <w:pPrChange w:id="249" w:author="Lewis Barnett" w:date="2020-06-16T16:16:00Z">
          <w:pPr>
            <w:spacing w:after="160" w:line="480" w:lineRule="auto"/>
          </w:pPr>
        </w:pPrChange>
      </w:pPr>
    </w:p>
    <w:p w14:paraId="63345EBB" w14:textId="090F70A4" w:rsidR="00A939E4" w:rsidDel="00D10A48" w:rsidRDefault="00F4316E">
      <w:pPr>
        <w:spacing w:line="480" w:lineRule="auto"/>
        <w:rPr>
          <w:del w:id="250" w:author="Lewis Barnett" w:date="2020-06-16T16:15:00Z"/>
          <w:vertAlign w:val="subscript"/>
        </w:rPr>
        <w:pPrChange w:id="251" w:author="Lewis Barnett" w:date="2020-06-16T16:16:00Z">
          <w:pPr>
            <w:spacing w:after="160" w:line="480" w:lineRule="auto"/>
            <w:jc w:val="center"/>
          </w:pPr>
        </w:pPrChange>
      </w:pPr>
      <w:del w:id="252" w:author="Lewis Barnett" w:date="2020-06-16T16:15:00Z">
        <w:r w:rsidDel="00D10A48">
          <w:rPr>
            <w:noProof/>
            <w:lang w:val="en-US"/>
          </w:rPr>
          <w:lastRenderedPageBreak/>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253" w:author="Lewis Barnett" w:date="2020-06-16T16:16:00Z"/>
        </w:rPr>
        <w:pPrChange w:id="254"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255" w:author="Lewis Barnett" w:date="2020-06-16T16:16:00Z"/>
        </w:rPr>
        <w:pPrChange w:id="256" w:author="Lewis Barnett" w:date="2020-06-16T16:16:00Z">
          <w:pPr>
            <w:spacing w:after="160" w:line="480" w:lineRule="auto"/>
          </w:pPr>
        </w:pPrChange>
      </w:pPr>
    </w:p>
    <w:p w14:paraId="0AA39DC8" w14:textId="7F15A8ED" w:rsidR="005437A8" w:rsidRDefault="0071148D">
      <w:pPr>
        <w:spacing w:line="480" w:lineRule="auto"/>
        <w:pPrChange w:id="257" w:author="Lewis Barnett" w:date="2020-06-16T16:16:00Z">
          <w:pPr>
            <w:spacing w:after="160" w:line="480" w:lineRule="auto"/>
          </w:pPr>
        </w:pPrChange>
      </w:pPr>
      <w:del w:id="258"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115"/>
                      </a:xfrm>
                      <a:prstGeom prst="rect">
                        <a:avLst/>
                      </a:prstGeom>
                    </pic:spPr>
                  </pic:pic>
                </a:graphicData>
              </a:graphic>
            </wp:inline>
          </w:drawing>
        </w:r>
      </w:del>
    </w:p>
    <w:p w14:paraId="01EDE1FD" w14:textId="54EA6422" w:rsidR="00D10A48" w:rsidRDefault="005437A8">
      <w:pPr>
        <w:spacing w:line="480" w:lineRule="auto"/>
        <w:rPr>
          <w:ins w:id="259"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260" w:author="Lewis.Barnett" w:date="2020-06-23T15:01:00Z">
        <w:r w:rsidR="0051393F" w:rsidDel="00087449">
          <w:delText>spatial trend</w:delText>
        </w:r>
      </w:del>
      <w:ins w:id="261" w:author="Lewis.Barnett" w:date="2020-06-23T15:01:00Z">
        <w:r w:rsidR="00087449">
          <w:t>local trend</w:t>
        </w:r>
      </w:ins>
      <w:r w:rsidR="0051393F">
        <w:t xml:space="preserve">. </w:t>
      </w:r>
      <w:moveFromRangeStart w:id="262" w:author="Lewis Barnett" w:date="2020-06-16T14:06:00Z" w:name="move43208830"/>
      <w:moveFrom w:id="263"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262"/>
      <w:moveToRangeStart w:id="264" w:author="Lewis Barnett" w:date="2020-06-12T16:03:00Z" w:name="move42870026"/>
      <w:moveTo w:id="265"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spatial-trend random effect values</w:t>
        </w:r>
      </w:moveTo>
      <w:ins w:id="266" w:author="Lewis Barnett" w:date="2020-06-16T14:03:00Z">
        <w:r w:rsidR="00B610B9">
          <w:rPr>
            <w:rFonts w:eastAsiaTheme="minorEastAsia"/>
          </w:rPr>
          <w:t xml:space="preserve"> at each location</w:t>
        </w:r>
      </w:ins>
      <w:moveTo w:id="267" w:author="Lewis Barnett" w:date="2020-06-12T16:03:00Z">
        <w:r w:rsidR="00E53D46" w:rsidRPr="00B610B9">
          <w:rPr>
            <w:rFonts w:eastAsiaTheme="minorEastAsia"/>
            <w:b/>
            <w:rPrChange w:id="268"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264"/>
      <w:ins w:id="269" w:author="Lewis Barnett" w:date="2020-06-12T16:03:00Z">
        <w:r w:rsidR="00E53D46">
          <w:rPr>
            <w:rFonts w:eastAsiaTheme="minorEastAsia"/>
          </w:rPr>
          <w:t xml:space="preserve"> </w:t>
        </w:r>
      </w:ins>
      <w:moveToRangeStart w:id="270" w:author="Lewis Barnett" w:date="2020-06-16T14:06:00Z" w:name="move43208830"/>
      <w:moveTo w:id="271" w:author="Lewis Barnett" w:date="2020-06-16T14:06:00Z">
        <w:r w:rsidR="00B610B9">
          <w:t xml:space="preserve">Each violin represents </w:t>
        </w:r>
      </w:moveTo>
      <w:ins w:id="272" w:author="Lewis Barnett" w:date="2020-06-16T14:07:00Z">
        <w:r w:rsidR="00B610B9">
          <w:t xml:space="preserve">the distribution of location by location comparisons from </w:t>
        </w:r>
      </w:ins>
      <w:moveTo w:id="273" w:author="Lewis Barnett" w:date="2020-06-16T14:06:00Z">
        <w:r w:rsidR="00B610B9">
          <w:t xml:space="preserve">100 simulations and the dots represent the median value. </w:t>
        </w:r>
      </w:moveTo>
      <w:moveToRangeEnd w:id="270"/>
      <w:r w:rsidR="00E6142A">
        <w:t>In all cases, t</w:t>
      </w:r>
      <w:r w:rsidR="00D42716">
        <w:t xml:space="preserve">he standard deviation of the </w:t>
      </w:r>
      <w:r w:rsidR="00E6142A">
        <w:t>non-varying parameter</w:t>
      </w:r>
      <w:r w:rsidR="00D42716">
        <w:t xml:space="preserve"> is held at 0.01</w:t>
      </w:r>
      <w:ins w:id="274" w:author="Lewis Barnett" w:date="2020-06-12T15:53:00Z">
        <w:r w:rsidR="00E53D46">
          <w:t xml:space="preserve">, while </w:t>
        </w:r>
      </w:ins>
      <m:oMath>
        <m:r>
          <w:ins w:id="275" w:author="Lewis Barnett" w:date="2020-06-12T15:54:00Z">
            <w:rPr>
              <w:rFonts w:ascii="Cambria Math" w:hAnsi="Cambria Math"/>
            </w:rPr>
            <m:t>σ</m:t>
          </w:ins>
        </m:r>
      </m:oMath>
      <w:ins w:id="276" w:author="Lewis Barnett" w:date="2020-06-12T15:57:00Z">
        <w:r w:rsidR="00E53D46">
          <w:t xml:space="preserve"> varies </w:t>
        </w:r>
        <w:proofErr w:type="gramStart"/>
        <w:r w:rsidR="00E53D46">
          <w:t xml:space="preserve">along </w:t>
        </w:r>
      </w:ins>
      <w:proofErr w:type="gramEnd"/>
      <m:oMath>
        <m:r>
          <w:ins w:id="277" w:author="Lewis Barnett" w:date="2020-06-12T15:58:00Z">
            <w:rPr>
              <w:rFonts w:ascii="Cambria Math" w:hAnsi="Cambria Math"/>
            </w:rPr>
            <m:t>{0.01, 0.25, 0.5, 0.75}</m:t>
          </w:ins>
        </m:r>
      </m:oMath>
      <w:ins w:id="278" w:author="Lewis Barnett" w:date="2020-06-12T15:58:00Z">
        <w:r w:rsidR="00E53D46">
          <w:t>.</w:t>
        </w:r>
      </w:ins>
      <w:del w:id="279" w:author="Lewis Barnett" w:date="2020-06-12T15:57:00Z">
        <w:r w:rsidR="00D42716" w:rsidDel="00E53D46">
          <w:delText>.</w:delText>
        </w:r>
      </w:del>
      <w:r w:rsidR="00E6142A">
        <w:t xml:space="preserve"> </w:t>
      </w:r>
      <w:moveFromRangeStart w:id="280" w:author="Lewis Barnett" w:date="2020-06-12T16:03:00Z" w:name="move42870026"/>
      <w:moveFrom w:id="281"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280"/>
      <w:ins w:id="282" w:author="Lewis Barnett" w:date="2020-06-09T12:07:00Z">
        <w:r w:rsidR="0005686A">
          <w:rPr>
            <w:rFonts w:eastAsiaTheme="minorEastAsia"/>
          </w:rPr>
          <w:t>Note that</w:t>
        </w:r>
      </w:ins>
      <w:ins w:id="283" w:author="Lewis Barnett" w:date="2020-06-09T12:09:00Z">
        <w:r w:rsidR="0005686A">
          <w:rPr>
            <w:rFonts w:eastAsiaTheme="minorEastAsia"/>
          </w:rPr>
          <w:t xml:space="preserve"> </w:t>
        </w:r>
      </w:ins>
      <w:ins w:id="284" w:author="Lewis Barnett" w:date="2020-06-09T12:10:00Z">
        <w:r w:rsidR="0005686A">
          <w:rPr>
            <w:rFonts w:eastAsiaTheme="minorEastAsia"/>
          </w:rPr>
          <w:t xml:space="preserve">these results were also computed for </w:t>
        </w:r>
      </w:ins>
      <m:oMath>
        <m:r>
          <w:ins w:id="285" w:author="Lewis Barnett" w:date="2020-06-09T12:08:00Z">
            <w:rPr>
              <w:rFonts w:ascii="Cambria Math" w:hAnsi="Cambria Math"/>
            </w:rPr>
            <m:t>σ</m:t>
          </w:ins>
        </m:r>
        <m:r>
          <w:ins w:id="286" w:author="Lewis Barnett" w:date="2020-06-09T12:10:00Z">
            <w:rPr>
              <w:rFonts w:ascii="Cambria Math" w:hAnsi="Cambria Math"/>
            </w:rPr>
            <m:t>=1</m:t>
          </w:ins>
        </m:r>
      </m:oMath>
      <w:ins w:id="287" w:author="Lewis Barnett" w:date="2020-06-09T12:09:00Z">
        <w:r w:rsidR="0005686A">
          <w:rPr>
            <w:rFonts w:eastAsiaTheme="minorEastAsia"/>
          </w:rPr>
          <w:t xml:space="preserve"> </w:t>
        </w:r>
      </w:ins>
      <w:ins w:id="288" w:author="Lewis Barnett" w:date="2020-06-09T12:11:00Z">
        <w:r w:rsidR="0005686A">
          <w:rPr>
            <w:rFonts w:eastAsiaTheme="minorEastAsia"/>
          </w:rPr>
          <w:t>(see Table S1)</w:t>
        </w:r>
      </w:ins>
      <w:ins w:id="289" w:author="Lewis Barnett" w:date="2020-06-09T12:10:00Z">
        <w:r w:rsidR="0005686A">
          <w:rPr>
            <w:rFonts w:eastAsiaTheme="minorEastAsia"/>
          </w:rPr>
          <w:t xml:space="preserve">, yet are omitted here </w:t>
        </w:r>
      </w:ins>
      <w:ins w:id="290" w:author="Lewis Barnett" w:date="2020-06-09T12:16:00Z">
        <w:r w:rsidR="00316227">
          <w:rPr>
            <w:rFonts w:eastAsiaTheme="minorEastAsia"/>
          </w:rPr>
          <w:t>as the</w:t>
        </w:r>
      </w:ins>
      <w:ins w:id="291" w:author="Lewis Barnett" w:date="2020-06-15T10:59:00Z">
        <w:r w:rsidR="00D53306">
          <w:rPr>
            <w:rFonts w:eastAsiaTheme="minorEastAsia"/>
          </w:rPr>
          <w:t>y</w:t>
        </w:r>
      </w:ins>
      <w:ins w:id="292" w:author="Lewis Barnett" w:date="2020-06-09T12:16:00Z">
        <w:r w:rsidR="00316227">
          <w:rPr>
            <w:rFonts w:eastAsiaTheme="minorEastAsia"/>
          </w:rPr>
          <w:t xml:space="preserve"> were</w:t>
        </w:r>
      </w:ins>
      <w:ins w:id="293" w:author="Lewis Barnett" w:date="2020-06-09T12:17:00Z">
        <w:r w:rsidR="00316227">
          <w:rPr>
            <w:rFonts w:eastAsiaTheme="minorEastAsia"/>
          </w:rPr>
          <w:t xml:space="preserve"> very similar to results </w:t>
        </w:r>
        <w:proofErr w:type="gramStart"/>
        <w:r w:rsidR="00316227">
          <w:rPr>
            <w:rFonts w:eastAsiaTheme="minorEastAsia"/>
          </w:rPr>
          <w:t>from</w:t>
        </w:r>
      </w:ins>
      <w:ins w:id="294" w:author="Lewis Barnett" w:date="2020-06-09T12:16:00Z">
        <w:r w:rsidR="007F6FF2">
          <w:rPr>
            <w:rFonts w:eastAsiaTheme="minorEastAsia"/>
          </w:rPr>
          <w:t xml:space="preserve"> </w:t>
        </w:r>
      </w:ins>
      <w:proofErr w:type="gramEnd"/>
      <m:oMath>
        <m:r>
          <w:ins w:id="295" w:author="Lewis Barnett" w:date="2020-06-09T12:18:00Z">
            <w:rPr>
              <w:rFonts w:ascii="Cambria Math" w:hAnsi="Cambria Math"/>
            </w:rPr>
            <m:t>σ=0.75</m:t>
          </w:ins>
        </m:r>
      </m:oMath>
      <w:ins w:id="296" w:author="Lewis Barnett" w:date="2020-06-09T12:18:00Z">
        <w:r w:rsidR="00316227">
          <w:rPr>
            <w:rFonts w:eastAsiaTheme="minorEastAsia"/>
          </w:rPr>
          <w:t>.</w:t>
        </w:r>
      </w:ins>
      <w:ins w:id="297"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298" w:author="Lewis Barnett" w:date="2020-06-16T16:16:00Z"/>
          <w:rPrChange w:id="299" w:author="Lewis Barnett" w:date="2020-06-16T16:16:00Z">
            <w:rPr>
              <w:del w:id="300" w:author="Lewis Barnett" w:date="2020-06-16T16:16:00Z"/>
              <w:vertAlign w:val="subscript"/>
            </w:rPr>
          </w:rPrChange>
        </w:rPr>
        <w:pPrChange w:id="301" w:author="Lewis Barnett" w:date="2020-06-16T16:16:00Z">
          <w:pPr>
            <w:spacing w:after="160" w:line="480" w:lineRule="auto"/>
          </w:pPr>
        </w:pPrChange>
      </w:pPr>
      <w:del w:id="302" w:author="Lewis Barnett" w:date="2020-06-16T16:16:00Z">
        <w:r w:rsidDel="00D10A48">
          <w:br w:type="page"/>
        </w:r>
      </w:del>
    </w:p>
    <w:p w14:paraId="78E113B0" w14:textId="4B7E6BAD" w:rsidR="00811176" w:rsidRDefault="0071148D">
      <w:pPr>
        <w:spacing w:line="480" w:lineRule="auto"/>
      </w:pPr>
      <w:del w:id="303" w:author="Lewis Barnett" w:date="2020-06-16T16:16:00Z">
        <w:r w:rsidDel="00D10A48">
          <w:rPr>
            <w:noProof/>
            <w:lang w:val="en-US"/>
          </w:rPr>
          <w:lastRenderedPageBreak/>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304" w:author="Lewis Barnett" w:date="2020-06-16T16:16:00Z"/>
        </w:rPr>
        <w:pPrChange w:id="305"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306" w:author="Lewis.Barnett" w:date="2020-06-23T15:01:00Z">
        <w:r w:rsidR="00843324" w:rsidDel="00087449">
          <w:delText>spatial trend</w:delText>
        </w:r>
      </w:del>
      <w:ins w:id="307"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308" w:author="Lewis Barnett" w:date="2020-06-16T16:16:00Z"/>
        </w:rPr>
      </w:pPr>
    </w:p>
    <w:p w14:paraId="1E94F816" w14:textId="028B6AEC" w:rsidR="005B5CB5" w:rsidDel="00D10A48" w:rsidRDefault="005B5CB5">
      <w:pPr>
        <w:spacing w:line="480" w:lineRule="auto"/>
        <w:rPr>
          <w:del w:id="309" w:author="Lewis Barnett" w:date="2020-06-16T16:16:00Z"/>
        </w:rPr>
        <w:pPrChange w:id="310" w:author="Lewis Barnett" w:date="2020-06-16T16:16:00Z">
          <w:pPr>
            <w:spacing w:after="160" w:line="480" w:lineRule="auto"/>
          </w:pPr>
        </w:pPrChange>
      </w:pPr>
      <w:del w:id="311" w:author="Lewis Barnett" w:date="2020-06-16T16:16:00Z">
        <w:r w:rsidDel="00D10A48">
          <w:br w:type="page"/>
        </w:r>
      </w:del>
    </w:p>
    <w:p w14:paraId="4E1CB6FD" w14:textId="00624F96" w:rsidR="0002735B" w:rsidRDefault="0071148D">
      <w:pPr>
        <w:spacing w:line="480" w:lineRule="auto"/>
        <w:rPr>
          <w:vertAlign w:val="subscript"/>
        </w:rPr>
        <w:pPrChange w:id="312" w:author="Lewis Barnett" w:date="2020-06-16T16:16:00Z">
          <w:pPr>
            <w:spacing w:after="160" w:line="480" w:lineRule="auto"/>
            <w:jc w:val="center"/>
          </w:pPr>
        </w:pPrChange>
      </w:pPr>
      <w:del w:id="313" w:author="Lewis Barnett" w:date="2020-06-16T16:16:00Z">
        <w:r w:rsidDel="00D10A48">
          <w:rPr>
            <w:noProof/>
            <w:lang w:val="en-US"/>
          </w:rPr>
          <w:lastRenderedPageBreak/>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314" w:author="Lewis Barnett" w:date="2020-06-16T16:16:00Z">
          <w:pPr>
            <w:spacing w:after="160" w:line="480" w:lineRule="auto"/>
          </w:pPr>
        </w:pPrChange>
      </w:pPr>
      <w:r>
        <w:lastRenderedPageBreak/>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315" w:author="Lewis.Barnett" w:date="2020-06-23T15:01:00Z">
        <w:r w:rsidDel="00087449">
          <w:delText>spatial trend</w:delText>
        </w:r>
      </w:del>
      <w:ins w:id="316"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317" w:author="Lewis.Barnett" w:date="2020-06-23T15:01:00Z">
        <w:r w:rsidDel="00087449">
          <w:delText>spatial trend</w:delText>
        </w:r>
      </w:del>
      <w:ins w:id="318"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2BE210DB" w14:textId="77777777" w:rsidR="003C0549" w:rsidRDefault="00082596">
      <w:pPr>
        <w:pStyle w:val="Bibliography"/>
        <w:rPr>
          <w:ins w:id="319" w:author="Lewis Barnett" w:date="2020-06-16T14:27:00Z"/>
        </w:rPr>
        <w:pPrChange w:id="320" w:author="Lewis Barnett" w:date="2020-06-16T14:27: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ins w:id="321" w:author="Lewis Barnett" w:date="2020-06-16T14:27:00Z">
        <w:r w:rsidR="003C0549">
          <w:t>Akaike, H. 1973. Information theory and an extension of the maximum likelihood principle. Page 2nd International Symposium on Information Theory. Budapest: Akadémiai, Tsahkadsor, Armenia, USSR.</w:t>
        </w:r>
      </w:ins>
    </w:p>
    <w:p w14:paraId="1AAD7B2D" w14:textId="77777777" w:rsidR="003C0549" w:rsidRDefault="003C0549">
      <w:pPr>
        <w:pStyle w:val="Bibliography"/>
        <w:rPr>
          <w:ins w:id="322" w:author="Lewis Barnett" w:date="2020-06-16T14:27:00Z"/>
        </w:rPr>
        <w:pPrChange w:id="323" w:author="Lewis Barnett" w:date="2020-06-16T14:27:00Z">
          <w:pPr>
            <w:widowControl w:val="0"/>
            <w:autoSpaceDE w:val="0"/>
            <w:autoSpaceDN w:val="0"/>
            <w:adjustRightInd w:val="0"/>
          </w:pPr>
        </w:pPrChange>
      </w:pPr>
      <w:ins w:id="324" w:author="Lewis Barnett" w:date="2020-06-16T14:27:00Z">
        <w:r>
          <w:t>Anderson, S. C. 2019. sdmTMB: An R package for spatial and spatiotemporal GLMMs with TMB.</w:t>
        </w:r>
      </w:ins>
    </w:p>
    <w:p w14:paraId="0C5B2A1E" w14:textId="77777777" w:rsidR="003C0549" w:rsidRDefault="003C0549">
      <w:pPr>
        <w:pStyle w:val="Bibliography"/>
        <w:rPr>
          <w:ins w:id="325" w:author="Lewis Barnett" w:date="2020-06-16T14:27:00Z"/>
        </w:rPr>
        <w:pPrChange w:id="326" w:author="Lewis Barnett" w:date="2020-06-16T14:27:00Z">
          <w:pPr>
            <w:widowControl w:val="0"/>
            <w:autoSpaceDE w:val="0"/>
            <w:autoSpaceDN w:val="0"/>
            <w:adjustRightInd w:val="0"/>
          </w:pPr>
        </w:pPrChange>
      </w:pPr>
      <w:ins w:id="327" w:author="Lewis Barnett" w:date="2020-06-16T14:27:00Z">
        <w:r>
          <w:t>Anderson, S. C., E. A. Keppel, and Edwards, A.M. In press. A reproducible data synopsis for over 100 species of British Columbia groundfish.</w:t>
        </w:r>
      </w:ins>
    </w:p>
    <w:p w14:paraId="206B804A" w14:textId="77777777" w:rsidR="003C0549" w:rsidRDefault="003C0549">
      <w:pPr>
        <w:pStyle w:val="Bibliography"/>
        <w:rPr>
          <w:ins w:id="328" w:author="Lewis Barnett" w:date="2020-06-16T14:27:00Z"/>
        </w:rPr>
        <w:pPrChange w:id="329" w:author="Lewis Barnett" w:date="2020-06-16T14:27:00Z">
          <w:pPr>
            <w:widowControl w:val="0"/>
            <w:autoSpaceDE w:val="0"/>
            <w:autoSpaceDN w:val="0"/>
            <w:adjustRightInd w:val="0"/>
          </w:pPr>
        </w:pPrChange>
      </w:pPr>
      <w:ins w:id="330" w:author="Lewis Barnett" w:date="2020-06-16T14:27:00Z">
        <w:r>
          <w:t>Anderson, S. C., and E. J. Ward. 2019. Black swans in space: modeling spatiotemporal processes with extremes. Ecology 100:e02403.</w:t>
        </w:r>
      </w:ins>
    </w:p>
    <w:p w14:paraId="572563FC" w14:textId="77777777" w:rsidR="003C0549" w:rsidRDefault="003C0549">
      <w:pPr>
        <w:pStyle w:val="Bibliography"/>
        <w:rPr>
          <w:ins w:id="331" w:author="Lewis Barnett" w:date="2020-06-16T14:27:00Z"/>
        </w:rPr>
        <w:pPrChange w:id="332" w:author="Lewis Barnett" w:date="2020-06-16T14:27:00Z">
          <w:pPr>
            <w:widowControl w:val="0"/>
            <w:autoSpaceDE w:val="0"/>
            <w:autoSpaceDN w:val="0"/>
            <w:adjustRightInd w:val="0"/>
          </w:pPr>
        </w:pPrChange>
      </w:pPr>
      <w:ins w:id="333" w:author="Lewis Barnett" w:date="2020-06-16T14:27:00Z">
        <w:r>
          <w:t>Auger-Méthé, M., C. Field, C. M. Albertsen, A. E. Derocher, M. A. Lewis, I. D. Jonsen, and J. Mills Flemming. 2016. State-space models’ dirty little secrets: even simple linear Gaussian models can have estimation problems. Scientific Reports 6:26677.</w:t>
        </w:r>
      </w:ins>
    </w:p>
    <w:p w14:paraId="507990DD" w14:textId="77777777" w:rsidR="003C0549" w:rsidRDefault="003C0549">
      <w:pPr>
        <w:pStyle w:val="Bibliography"/>
        <w:rPr>
          <w:ins w:id="334" w:author="Lewis Barnett" w:date="2020-06-16T14:27:00Z"/>
        </w:rPr>
        <w:pPrChange w:id="335" w:author="Lewis Barnett" w:date="2020-06-16T14:27:00Z">
          <w:pPr>
            <w:widowControl w:val="0"/>
            <w:autoSpaceDE w:val="0"/>
            <w:autoSpaceDN w:val="0"/>
            <w:adjustRightInd w:val="0"/>
          </w:pPr>
        </w:pPrChange>
      </w:pPr>
      <w:ins w:id="336" w:author="Lewis Barnett" w:date="2020-06-16T14:27:00Z">
        <w:r>
          <w:t>Bakun, A., D. B. Field, A. Redondo-Rodriguez, and S. J. Weeks. 2010. Greenhouse gas, upwelling-favorable winds, and the future of coastal ocean upwelling ecosystems. Global Change Biology 16:1213–1228.</w:t>
        </w:r>
      </w:ins>
    </w:p>
    <w:p w14:paraId="62B751B7" w14:textId="77777777" w:rsidR="003C0549" w:rsidRDefault="003C0549">
      <w:pPr>
        <w:pStyle w:val="Bibliography"/>
        <w:rPr>
          <w:ins w:id="337" w:author="Lewis Barnett" w:date="2020-06-16T14:27:00Z"/>
        </w:rPr>
        <w:pPrChange w:id="338" w:author="Lewis Barnett" w:date="2020-06-16T14:27:00Z">
          <w:pPr>
            <w:widowControl w:val="0"/>
            <w:autoSpaceDE w:val="0"/>
            <w:autoSpaceDN w:val="0"/>
            <w:adjustRightInd w:val="0"/>
          </w:pPr>
        </w:pPrChange>
      </w:pPr>
      <w:ins w:id="339" w:author="Lewis Barnett" w:date="2020-06-16T14:27:00Z">
        <w:r>
          <w:t>Barnett, L. A. K., E. J. Ward, J. E. Jannot, and A. O. Shelton. 2019. Dynamic spatial heterogeneity reveals interdependence of marine faunal density and fishery removals. Ecological Indicators 107:105585.</w:t>
        </w:r>
      </w:ins>
    </w:p>
    <w:p w14:paraId="2DC6B4BF" w14:textId="77777777" w:rsidR="003C0549" w:rsidRDefault="003C0549">
      <w:pPr>
        <w:pStyle w:val="Bibliography"/>
        <w:rPr>
          <w:ins w:id="340" w:author="Lewis Barnett" w:date="2020-06-16T14:27:00Z"/>
        </w:rPr>
        <w:pPrChange w:id="341" w:author="Lewis Barnett" w:date="2020-06-16T14:27:00Z">
          <w:pPr>
            <w:widowControl w:val="0"/>
            <w:autoSpaceDE w:val="0"/>
            <w:autoSpaceDN w:val="0"/>
            <w:adjustRightInd w:val="0"/>
          </w:pPr>
        </w:pPrChange>
      </w:pPr>
      <w:ins w:id="342" w:author="Lewis Barnett" w:date="2020-06-16T14:27:00Z">
        <w:r>
          <w:t>Berger, A. M., D. R. Goethel, P. D. Lynch, T. Quinn, S. Mormede, J. McKenzie, and A. Dunn. 2017. Space oddity: The mission for spatial integration. Canadian Journal of Fisheries and Aquatic Sciences 74:1698–1716.</w:t>
        </w:r>
      </w:ins>
    </w:p>
    <w:p w14:paraId="3B10C001" w14:textId="77777777" w:rsidR="003C0549" w:rsidRDefault="003C0549">
      <w:pPr>
        <w:pStyle w:val="Bibliography"/>
        <w:rPr>
          <w:ins w:id="343" w:author="Lewis Barnett" w:date="2020-06-16T14:27:00Z"/>
        </w:rPr>
        <w:pPrChange w:id="344" w:author="Lewis Barnett" w:date="2020-06-16T14:27:00Z">
          <w:pPr>
            <w:widowControl w:val="0"/>
            <w:autoSpaceDE w:val="0"/>
            <w:autoSpaceDN w:val="0"/>
            <w:adjustRightInd w:val="0"/>
          </w:pPr>
        </w:pPrChange>
      </w:pPr>
      <w:ins w:id="345" w:author="Lewis Barnett" w:date="2020-06-16T14:27:00Z">
        <w:r>
          <w:lastRenderedPageBreak/>
          <w:t>Chen, J., M. E. Thompson, and C. Wu. 2004. Estimation of Fish Abundance Indices Based on Scientific Research Trawl Surveys. Biometrics 60:116–123.</w:t>
        </w:r>
      </w:ins>
    </w:p>
    <w:p w14:paraId="0CA2BE2F" w14:textId="77777777" w:rsidR="003C0549" w:rsidRDefault="003C0549">
      <w:pPr>
        <w:pStyle w:val="Bibliography"/>
        <w:rPr>
          <w:ins w:id="346" w:author="Lewis Barnett" w:date="2020-06-16T14:27:00Z"/>
        </w:rPr>
        <w:pPrChange w:id="347" w:author="Lewis Barnett" w:date="2020-06-16T14:27:00Z">
          <w:pPr>
            <w:widowControl w:val="0"/>
            <w:autoSpaceDE w:val="0"/>
            <w:autoSpaceDN w:val="0"/>
            <w:adjustRightInd w:val="0"/>
          </w:pPr>
        </w:pPrChange>
      </w:pPr>
      <w:ins w:id="348" w:author="Lewis Barnett" w:date="2020-06-16T14:27:00Z">
        <w:r>
          <w:t>Dunn, P. K., and G. K. Smyth. 2005. Series evaluation of Tweedie exponential dispersion model densities. Statistics and Computing 15:267–280.</w:t>
        </w:r>
      </w:ins>
    </w:p>
    <w:p w14:paraId="5A66C00E" w14:textId="77777777" w:rsidR="003C0549" w:rsidRDefault="003C0549">
      <w:pPr>
        <w:pStyle w:val="Bibliography"/>
        <w:rPr>
          <w:ins w:id="349" w:author="Lewis Barnett" w:date="2020-06-16T14:27:00Z"/>
        </w:rPr>
        <w:pPrChange w:id="350" w:author="Lewis Barnett" w:date="2020-06-16T14:27:00Z">
          <w:pPr>
            <w:widowControl w:val="0"/>
            <w:autoSpaceDE w:val="0"/>
            <w:autoSpaceDN w:val="0"/>
            <w:adjustRightInd w:val="0"/>
          </w:pPr>
        </w:pPrChange>
      </w:pPr>
      <w:ins w:id="351" w:author="Lewis Barnett" w:date="2020-06-16T14:27:00Z">
        <w:r>
          <w:t>Elith, J., M. Kearney, and S. Phillips. 2010. The art of modelling range-shifting species. Methods in Ecology and Evolution 1:330–342.</w:t>
        </w:r>
      </w:ins>
    </w:p>
    <w:p w14:paraId="32E2AEA8" w14:textId="77777777" w:rsidR="003C0549" w:rsidRDefault="003C0549">
      <w:pPr>
        <w:pStyle w:val="Bibliography"/>
        <w:rPr>
          <w:ins w:id="352" w:author="Lewis Barnett" w:date="2020-06-16T14:27:00Z"/>
        </w:rPr>
        <w:pPrChange w:id="353" w:author="Lewis Barnett" w:date="2020-06-16T14:27:00Z">
          <w:pPr>
            <w:widowControl w:val="0"/>
            <w:autoSpaceDE w:val="0"/>
            <w:autoSpaceDN w:val="0"/>
            <w:adjustRightInd w:val="0"/>
          </w:pPr>
        </w:pPrChange>
      </w:pPr>
      <w:ins w:id="354" w:author="Lewis Barnett" w:date="2020-06-16T14:27:00Z">
        <w:r>
          <w:t>Elith, J., and J. R. Leathwick. 2009. Species Distribution Models: Ecological Explanation and Prediction Across Space and Time. Annual Review of Ecology, Evolution, and Systematics 40:677–697.</w:t>
        </w:r>
      </w:ins>
    </w:p>
    <w:p w14:paraId="3D532724" w14:textId="77777777" w:rsidR="003C0549" w:rsidRDefault="003C0549">
      <w:pPr>
        <w:pStyle w:val="Bibliography"/>
        <w:rPr>
          <w:ins w:id="355" w:author="Lewis Barnett" w:date="2020-06-16T14:27:00Z"/>
        </w:rPr>
        <w:pPrChange w:id="356" w:author="Lewis Barnett" w:date="2020-06-16T14:27:00Z">
          <w:pPr>
            <w:widowControl w:val="0"/>
            <w:autoSpaceDE w:val="0"/>
            <w:autoSpaceDN w:val="0"/>
            <w:adjustRightInd w:val="0"/>
          </w:pPr>
        </w:pPrChange>
      </w:pPr>
      <w:ins w:id="357" w:author="Lewis Barnett" w:date="2020-06-16T14:27:00Z">
        <w: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3A116E30" w14:textId="77777777" w:rsidR="003C0549" w:rsidRDefault="003C0549">
      <w:pPr>
        <w:pStyle w:val="Bibliography"/>
        <w:rPr>
          <w:ins w:id="358" w:author="Lewis Barnett" w:date="2020-06-16T14:27:00Z"/>
        </w:rPr>
        <w:pPrChange w:id="359" w:author="Lewis Barnett" w:date="2020-06-16T14:27:00Z">
          <w:pPr>
            <w:widowControl w:val="0"/>
            <w:autoSpaceDE w:val="0"/>
            <w:autoSpaceDN w:val="0"/>
            <w:adjustRightInd w:val="0"/>
          </w:pPr>
        </w:pPrChange>
      </w:pPr>
      <w:ins w:id="360" w:author="Lewis Barnett" w:date="2020-06-16T14:27:00Z">
        <w:r>
          <w:t>Hassell, M. 2000. The spatial and temporal dynamics of host-parasitoid interactions. Oxford University Press, Oxford.</w:t>
        </w:r>
      </w:ins>
    </w:p>
    <w:p w14:paraId="49BD06AC" w14:textId="77777777" w:rsidR="003C0549" w:rsidRDefault="003C0549">
      <w:pPr>
        <w:pStyle w:val="Bibliography"/>
        <w:rPr>
          <w:ins w:id="361" w:author="Lewis Barnett" w:date="2020-06-16T14:27:00Z"/>
        </w:rPr>
        <w:pPrChange w:id="362" w:author="Lewis Barnett" w:date="2020-06-16T14:27:00Z">
          <w:pPr>
            <w:widowControl w:val="0"/>
            <w:autoSpaceDE w:val="0"/>
            <w:autoSpaceDN w:val="0"/>
            <w:adjustRightInd w:val="0"/>
          </w:pPr>
        </w:pPrChange>
      </w:pPr>
      <w:ins w:id="363" w:author="Lewis Barnett" w:date="2020-06-16T14:27:00Z">
        <w:r>
          <w:t>Hennig, C. 2019. fpc: Flexible Procedures for Clustering.</w:t>
        </w:r>
      </w:ins>
    </w:p>
    <w:p w14:paraId="73B5C927" w14:textId="77777777" w:rsidR="003C0549" w:rsidRDefault="003C0549">
      <w:pPr>
        <w:pStyle w:val="Bibliography"/>
        <w:rPr>
          <w:ins w:id="364" w:author="Lewis Barnett" w:date="2020-06-16T14:27:00Z"/>
        </w:rPr>
        <w:pPrChange w:id="365" w:author="Lewis Barnett" w:date="2020-06-16T14:27:00Z">
          <w:pPr>
            <w:widowControl w:val="0"/>
            <w:autoSpaceDE w:val="0"/>
            <w:autoSpaceDN w:val="0"/>
            <w:adjustRightInd w:val="0"/>
          </w:pPr>
        </w:pPrChange>
      </w:pPr>
      <w:ins w:id="366" w:author="Lewis Barnett" w:date="2020-06-16T14:27:00Z">
        <w:r>
          <w:lastRenderedPageBreak/>
          <w:t>Hitch, A. T., and P. L. Leberg. 2007. Breeding Distributions of North American Bird Species Moving North as a Result of Climate Change. Conservation Biology 21:534–539.</w:t>
        </w:r>
      </w:ins>
    </w:p>
    <w:p w14:paraId="1FF2C0C0" w14:textId="77777777" w:rsidR="003C0549" w:rsidRDefault="003C0549">
      <w:pPr>
        <w:pStyle w:val="Bibliography"/>
        <w:rPr>
          <w:ins w:id="367" w:author="Lewis Barnett" w:date="2020-06-16T14:27:00Z"/>
        </w:rPr>
        <w:pPrChange w:id="368" w:author="Lewis Barnett" w:date="2020-06-16T14:27:00Z">
          <w:pPr>
            <w:widowControl w:val="0"/>
            <w:autoSpaceDE w:val="0"/>
            <w:autoSpaceDN w:val="0"/>
            <w:adjustRightInd w:val="0"/>
          </w:pPr>
        </w:pPrChange>
      </w:pPr>
      <w:ins w:id="369" w:author="Lewis Barnett" w:date="2020-06-16T14:27:00Z">
        <w:r>
          <w:t>Huffaker, C. B. 1958. Experimental studies on predation: dispersion factors and predator-prey oscillations. Hilgardia 27:795–835.</w:t>
        </w:r>
      </w:ins>
    </w:p>
    <w:p w14:paraId="3ED948A9" w14:textId="77777777" w:rsidR="003C0549" w:rsidRDefault="003C0549">
      <w:pPr>
        <w:pStyle w:val="Bibliography"/>
        <w:rPr>
          <w:ins w:id="370" w:author="Lewis Barnett" w:date="2020-06-16T14:27:00Z"/>
        </w:rPr>
        <w:pPrChange w:id="371" w:author="Lewis Barnett" w:date="2020-06-16T14:27:00Z">
          <w:pPr>
            <w:widowControl w:val="0"/>
            <w:autoSpaceDE w:val="0"/>
            <w:autoSpaceDN w:val="0"/>
            <w:adjustRightInd w:val="0"/>
          </w:pPr>
        </w:pPrChange>
      </w:pPr>
      <w:ins w:id="372" w:author="Lewis Barnett" w:date="2020-06-16T14:27:00Z">
        <w:r>
          <w:t>Johnson, K. F., J. T. Thorson, and A. E. Punt. 2019. Investigating the value of including depth during spatiotemporal index standardization. Fisheries Research 216:126–137.</w:t>
        </w:r>
      </w:ins>
    </w:p>
    <w:p w14:paraId="30C55D1A" w14:textId="77777777" w:rsidR="003C0549" w:rsidRDefault="003C0549">
      <w:pPr>
        <w:pStyle w:val="Bibliography"/>
        <w:rPr>
          <w:ins w:id="373" w:author="Lewis Barnett" w:date="2020-06-16T14:27:00Z"/>
        </w:rPr>
        <w:pPrChange w:id="374" w:author="Lewis Barnett" w:date="2020-06-16T14:27:00Z">
          <w:pPr>
            <w:widowControl w:val="0"/>
            <w:autoSpaceDE w:val="0"/>
            <w:autoSpaceDN w:val="0"/>
            <w:adjustRightInd w:val="0"/>
          </w:pPr>
        </w:pPrChange>
      </w:pPr>
      <w:ins w:id="375" w:author="Lewis Barnett" w:date="2020-06-16T14:27:00Z">
        <w:r>
          <w:t>Kaufman, L., and P. J. Rousseeuw. 2009. Finding groups in data: an introduction to cluster analysis. John Wiley &amp; Sons.</w:t>
        </w:r>
      </w:ins>
    </w:p>
    <w:p w14:paraId="1E9182E4" w14:textId="77777777" w:rsidR="003C0549" w:rsidRDefault="003C0549">
      <w:pPr>
        <w:pStyle w:val="Bibliography"/>
        <w:rPr>
          <w:ins w:id="376" w:author="Lewis Barnett" w:date="2020-06-16T14:27:00Z"/>
        </w:rPr>
        <w:pPrChange w:id="377" w:author="Lewis Barnett" w:date="2020-06-16T14:27:00Z">
          <w:pPr>
            <w:widowControl w:val="0"/>
            <w:autoSpaceDE w:val="0"/>
            <w:autoSpaceDN w:val="0"/>
            <w:adjustRightInd w:val="0"/>
          </w:pPr>
        </w:pPrChange>
      </w:pPr>
      <w:ins w:id="378" w:author="Lewis Barnett" w:date="2020-06-16T14:27:00Z">
        <w:r>
          <w:t>Kéfi, S., V. Guttal, W. A. Brock, S. R. Carpenter, A. M. Ellison, V. N. Livina, D. A. Seekell, M. Scheffer, E. H. van Nes, and V. Dakos. 2014. Early warning signals of ecological transitions: methods for spatial patterns. PloS one 9:e92097.</w:t>
        </w:r>
      </w:ins>
    </w:p>
    <w:p w14:paraId="4F573381" w14:textId="77777777" w:rsidR="003C0549" w:rsidRDefault="003C0549">
      <w:pPr>
        <w:pStyle w:val="Bibliography"/>
        <w:rPr>
          <w:ins w:id="379" w:author="Lewis Barnett" w:date="2020-06-16T14:27:00Z"/>
        </w:rPr>
        <w:pPrChange w:id="380" w:author="Lewis Barnett" w:date="2020-06-16T14:27:00Z">
          <w:pPr>
            <w:widowControl w:val="0"/>
            <w:autoSpaceDE w:val="0"/>
            <w:autoSpaceDN w:val="0"/>
            <w:adjustRightInd w:val="0"/>
          </w:pPr>
        </w:pPrChange>
      </w:pPr>
      <w:ins w:id="381" w:author="Lewis Barnett" w:date="2020-06-16T14:27:00Z">
        <w:r>
          <w:t>Keller, A. A., J. R. Wallace, and R. D. Methot. 2017. The Northwest Fisheries Science Center’s West Coast Groundfish Bottom Trawl Survey: History, Design, and Description. NOAA Technical Memorandum, Northwest Fisheries Science Center, Seattle, WA.</w:t>
        </w:r>
      </w:ins>
    </w:p>
    <w:p w14:paraId="5F5FAB10" w14:textId="77777777" w:rsidR="003C0549" w:rsidRDefault="003C0549">
      <w:pPr>
        <w:pStyle w:val="Bibliography"/>
        <w:rPr>
          <w:ins w:id="382" w:author="Lewis Barnett" w:date="2020-06-16T14:27:00Z"/>
        </w:rPr>
        <w:pPrChange w:id="383" w:author="Lewis Barnett" w:date="2020-06-16T14:27:00Z">
          <w:pPr>
            <w:widowControl w:val="0"/>
            <w:autoSpaceDE w:val="0"/>
            <w:autoSpaceDN w:val="0"/>
            <w:adjustRightInd w:val="0"/>
          </w:pPr>
        </w:pPrChange>
      </w:pPr>
      <w:ins w:id="384" w:author="Lewis Barnett" w:date="2020-06-16T14:27:00Z">
        <w: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ins>
    </w:p>
    <w:p w14:paraId="74325E6D" w14:textId="77777777" w:rsidR="003C0549" w:rsidRDefault="003C0549">
      <w:pPr>
        <w:pStyle w:val="Bibliography"/>
        <w:rPr>
          <w:ins w:id="385" w:author="Lewis Barnett" w:date="2020-06-16T14:27:00Z"/>
        </w:rPr>
        <w:pPrChange w:id="386" w:author="Lewis Barnett" w:date="2020-06-16T14:27:00Z">
          <w:pPr>
            <w:widowControl w:val="0"/>
            <w:autoSpaceDE w:val="0"/>
            <w:autoSpaceDN w:val="0"/>
            <w:adjustRightInd w:val="0"/>
          </w:pPr>
        </w:pPrChange>
      </w:pPr>
      <w:ins w:id="387" w:author="Lewis Barnett" w:date="2020-06-16T14:27:00Z">
        <w:r>
          <w:t>Kotwicki, S., and K. Ono. 2019. The effect of random and density-dependent variation in sampling efficiency on variance of abundance estimates from fishery surveys. Fish and Fisheries 20:760–774.</w:t>
        </w:r>
      </w:ins>
    </w:p>
    <w:p w14:paraId="4B5D5EBA" w14:textId="77777777" w:rsidR="003C0549" w:rsidRDefault="003C0549">
      <w:pPr>
        <w:pStyle w:val="Bibliography"/>
        <w:rPr>
          <w:ins w:id="388" w:author="Lewis Barnett" w:date="2020-06-16T14:27:00Z"/>
        </w:rPr>
        <w:pPrChange w:id="389" w:author="Lewis Barnett" w:date="2020-06-16T14:27:00Z">
          <w:pPr>
            <w:widowControl w:val="0"/>
            <w:autoSpaceDE w:val="0"/>
            <w:autoSpaceDN w:val="0"/>
            <w:adjustRightInd w:val="0"/>
          </w:pPr>
        </w:pPrChange>
      </w:pPr>
      <w:ins w:id="390" w:author="Lewis Barnett" w:date="2020-06-16T14:27:00Z">
        <w:r>
          <w:lastRenderedPageBreak/>
          <w:t>Kristensen, K., A. Nielsen, C. W. Berg, H. Skaug, and B. M. Bell. 2016. TMB: Automatic Differentiation and Laplace Approximation. Journal of Statistical Software 70:1–21.</w:t>
        </w:r>
      </w:ins>
    </w:p>
    <w:p w14:paraId="5807EB66" w14:textId="77777777" w:rsidR="003C0549" w:rsidRDefault="003C0549">
      <w:pPr>
        <w:pStyle w:val="Bibliography"/>
        <w:rPr>
          <w:ins w:id="391" w:author="Lewis Barnett" w:date="2020-06-16T14:27:00Z"/>
        </w:rPr>
        <w:pPrChange w:id="392" w:author="Lewis Barnett" w:date="2020-06-16T14:27:00Z">
          <w:pPr>
            <w:widowControl w:val="0"/>
            <w:autoSpaceDE w:val="0"/>
            <w:autoSpaceDN w:val="0"/>
            <w:adjustRightInd w:val="0"/>
          </w:pPr>
        </w:pPrChange>
      </w:pPr>
      <w:ins w:id="393" w:author="Lewis Barnett" w:date="2020-06-16T14:27:00Z">
        <w:r>
          <w:t>Latimer, A. M., S. Banerjee, H. S. Jr, E. S. Mosher, and J. A. S. Jr. 2009. Hierarchical models facilitate spatial analysis of large data sets: a case study on invasive plant species in the northeastern United States. Ecology Letters 12:144–154.</w:t>
        </w:r>
      </w:ins>
    </w:p>
    <w:p w14:paraId="42DE7C20" w14:textId="77777777" w:rsidR="003C0549" w:rsidRDefault="003C0549">
      <w:pPr>
        <w:pStyle w:val="Bibliography"/>
        <w:rPr>
          <w:ins w:id="394" w:author="Lewis Barnett" w:date="2020-06-16T14:27:00Z"/>
        </w:rPr>
        <w:pPrChange w:id="395" w:author="Lewis Barnett" w:date="2020-06-16T14:27:00Z">
          <w:pPr>
            <w:widowControl w:val="0"/>
            <w:autoSpaceDE w:val="0"/>
            <w:autoSpaceDN w:val="0"/>
            <w:adjustRightInd w:val="0"/>
          </w:pPr>
        </w:pPrChange>
      </w:pPr>
      <w:ins w:id="396" w:author="Lewis Barnett" w:date="2020-06-16T14:27:00Z">
        <w:r>
          <w:t>Lenoir, J., J. C. Gégout, P. A. Marquet, P. de Ruffray, and H. Brisse. 2008. A Significant Upward Shift in Plant Species Optimum Elevation During the 20th Century. Science 320:1768.</w:t>
        </w:r>
      </w:ins>
    </w:p>
    <w:p w14:paraId="6C4CA9D2" w14:textId="77777777" w:rsidR="003C0549" w:rsidRDefault="003C0549">
      <w:pPr>
        <w:pStyle w:val="Bibliography"/>
        <w:rPr>
          <w:ins w:id="397" w:author="Lewis Barnett" w:date="2020-06-16T14:27:00Z"/>
        </w:rPr>
        <w:pPrChange w:id="398" w:author="Lewis Barnett" w:date="2020-06-16T14:27:00Z">
          <w:pPr>
            <w:widowControl w:val="0"/>
            <w:autoSpaceDE w:val="0"/>
            <w:autoSpaceDN w:val="0"/>
            <w:adjustRightInd w:val="0"/>
          </w:pPr>
        </w:pPrChange>
      </w:pPr>
      <w:ins w:id="399" w:author="Lewis Barnett" w:date="2020-06-16T14:27:00Z">
        <w:r>
          <w:t>Levin, L. A., M. Sibuet, A. J. Gooday, C. R. Smith, and A. Vanreusel. 2010. The roles of habitat heterogeneity in generating and maintaining biodiversity on continental margins: an introduction. Marine Ecology 31:1–5.</w:t>
        </w:r>
      </w:ins>
    </w:p>
    <w:p w14:paraId="541BC118" w14:textId="77777777" w:rsidR="003C0549" w:rsidRDefault="003C0549">
      <w:pPr>
        <w:pStyle w:val="Bibliography"/>
        <w:rPr>
          <w:ins w:id="400" w:author="Lewis Barnett" w:date="2020-06-16T14:27:00Z"/>
        </w:rPr>
        <w:pPrChange w:id="401" w:author="Lewis Barnett" w:date="2020-06-16T14:27:00Z">
          <w:pPr>
            <w:widowControl w:val="0"/>
            <w:autoSpaceDE w:val="0"/>
            <w:autoSpaceDN w:val="0"/>
            <w:adjustRightInd w:val="0"/>
          </w:pPr>
        </w:pPrChange>
      </w:pPr>
      <w:ins w:id="402" w:author="Lewis Barnett" w:date="2020-06-16T14:27:00Z">
        <w:r>
          <w:t>Levin, S. A. 1992. The problem of pattern and scale in ecology: the Robert H. MacArthur award lecture. Ecology 73:1943–1967.</w:t>
        </w:r>
      </w:ins>
    </w:p>
    <w:p w14:paraId="47CB8D76" w14:textId="77777777" w:rsidR="003C0549" w:rsidRDefault="003C0549">
      <w:pPr>
        <w:pStyle w:val="Bibliography"/>
        <w:rPr>
          <w:ins w:id="403" w:author="Lewis Barnett" w:date="2020-06-16T14:27:00Z"/>
        </w:rPr>
        <w:pPrChange w:id="404" w:author="Lewis Barnett" w:date="2020-06-16T14:27:00Z">
          <w:pPr>
            <w:widowControl w:val="0"/>
            <w:autoSpaceDE w:val="0"/>
            <w:autoSpaceDN w:val="0"/>
            <w:adjustRightInd w:val="0"/>
          </w:pPr>
        </w:pPrChange>
      </w:pPr>
      <w:ins w:id="405" w:author="Lewis Barnett" w:date="2020-06-16T14:27:00Z">
        <w: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ins>
    </w:p>
    <w:p w14:paraId="66FEB63D" w14:textId="77777777" w:rsidR="003C0549" w:rsidRDefault="003C0549">
      <w:pPr>
        <w:pStyle w:val="Bibliography"/>
        <w:rPr>
          <w:ins w:id="406" w:author="Lewis Barnett" w:date="2020-06-16T14:27:00Z"/>
        </w:rPr>
        <w:pPrChange w:id="407" w:author="Lewis Barnett" w:date="2020-06-16T14:27:00Z">
          <w:pPr>
            <w:widowControl w:val="0"/>
            <w:autoSpaceDE w:val="0"/>
            <w:autoSpaceDN w:val="0"/>
            <w:adjustRightInd w:val="0"/>
          </w:pPr>
        </w:pPrChange>
      </w:pPr>
      <w:ins w:id="408" w:author="Lewis Barnett" w:date="2020-06-16T14:27:00Z">
        <w:r>
          <w:t>Lindgren, F., H. Rue, and J. Lindström. 2011. An explicit link between Gaussian fields and Gaussian Markov random fields: the stochastic partial differential equation approach. Journal of the Royal Statistical Society: Series B (Statistical Methodology) 73:423–498.</w:t>
        </w:r>
      </w:ins>
    </w:p>
    <w:p w14:paraId="54A24236" w14:textId="77777777" w:rsidR="003C0549" w:rsidRDefault="003C0549">
      <w:pPr>
        <w:pStyle w:val="Bibliography"/>
        <w:rPr>
          <w:ins w:id="409" w:author="Lewis Barnett" w:date="2020-06-16T14:27:00Z"/>
        </w:rPr>
        <w:pPrChange w:id="410" w:author="Lewis Barnett" w:date="2020-06-16T14:27:00Z">
          <w:pPr>
            <w:widowControl w:val="0"/>
            <w:autoSpaceDE w:val="0"/>
            <w:autoSpaceDN w:val="0"/>
            <w:adjustRightInd w:val="0"/>
          </w:pPr>
        </w:pPrChange>
      </w:pPr>
      <w:ins w:id="411" w:author="Lewis Barnett" w:date="2020-06-16T14:27:00Z">
        <w:r>
          <w:t>Link, J. S., J. K. T. Brodziak, S. F. Edwards, W. J. Overholtz, D. Mountain, J. W. Jossi, T. D. Smith, and M. J. Fogarty. 2002. Marine ecosystem assessment in a fisheries management context. Canadian Journal of Fisheries and Aquatic Sciences 59:1429–1440.</w:t>
        </w:r>
      </w:ins>
    </w:p>
    <w:p w14:paraId="6FD2FBB7" w14:textId="77777777" w:rsidR="003C0549" w:rsidRDefault="003C0549">
      <w:pPr>
        <w:pStyle w:val="Bibliography"/>
        <w:rPr>
          <w:ins w:id="412" w:author="Lewis Barnett" w:date="2020-06-16T14:27:00Z"/>
        </w:rPr>
        <w:pPrChange w:id="413" w:author="Lewis Barnett" w:date="2020-06-16T14:27:00Z">
          <w:pPr>
            <w:widowControl w:val="0"/>
            <w:autoSpaceDE w:val="0"/>
            <w:autoSpaceDN w:val="0"/>
            <w:adjustRightInd w:val="0"/>
          </w:pPr>
        </w:pPrChange>
      </w:pPr>
      <w:ins w:id="414" w:author="Lewis Barnett" w:date="2020-06-16T14:27:00Z">
        <w:r>
          <w:lastRenderedPageBreak/>
          <w:t>Lowerre-Barbieri, S. K., I. A. Catalán, A. Frugård Opdal, and C. Jørgensen. 2019. Preparing for the future: integrating spatial ecology into ecosystem-based management. ICES Journal of Marine Science 76:467–476.</w:t>
        </w:r>
      </w:ins>
    </w:p>
    <w:p w14:paraId="0C0F7D1E" w14:textId="77777777" w:rsidR="003C0549" w:rsidRDefault="003C0549">
      <w:pPr>
        <w:pStyle w:val="Bibliography"/>
        <w:rPr>
          <w:ins w:id="415" w:author="Lewis Barnett" w:date="2020-06-16T14:27:00Z"/>
        </w:rPr>
        <w:pPrChange w:id="416" w:author="Lewis Barnett" w:date="2020-06-16T14:27:00Z">
          <w:pPr>
            <w:widowControl w:val="0"/>
            <w:autoSpaceDE w:val="0"/>
            <w:autoSpaceDN w:val="0"/>
            <w:adjustRightInd w:val="0"/>
          </w:pPr>
        </w:pPrChange>
      </w:pPr>
      <w:ins w:id="417" w:author="Lewis Barnett" w:date="2020-06-16T14:27:00Z">
        <w:r>
          <w:t>Maechler, M., P. Rousseeuw, A. Struyf, M. Hubert, and K. Hornik. 2019. cluster: Cluster Analysis Basics and Extensions.</w:t>
        </w:r>
      </w:ins>
    </w:p>
    <w:p w14:paraId="493F8F16" w14:textId="77777777" w:rsidR="003C0549" w:rsidRDefault="003C0549">
      <w:pPr>
        <w:pStyle w:val="Bibliography"/>
        <w:rPr>
          <w:ins w:id="418" w:author="Lewis Barnett" w:date="2020-06-16T14:27:00Z"/>
        </w:rPr>
        <w:pPrChange w:id="419" w:author="Lewis Barnett" w:date="2020-06-16T14:27:00Z">
          <w:pPr>
            <w:widowControl w:val="0"/>
            <w:autoSpaceDE w:val="0"/>
            <w:autoSpaceDN w:val="0"/>
            <w:adjustRightInd w:val="0"/>
          </w:pPr>
        </w:pPrChange>
      </w:pPr>
      <w:ins w:id="420" w:author="Lewis Barnett" w:date="2020-06-16T14:27:00Z">
        <w:r>
          <w:t>Nicholson, M. D., and S. Jennings. 2004. Testing candidate indicators to support ecosystem-based management: the power of monitoring surveys to detect temporal trends in fish community metrics. ICES Journal of Marine Science 61:35–42.</w:t>
        </w:r>
      </w:ins>
    </w:p>
    <w:p w14:paraId="266118C2" w14:textId="77777777" w:rsidR="003C0549" w:rsidRDefault="003C0549">
      <w:pPr>
        <w:pStyle w:val="Bibliography"/>
        <w:rPr>
          <w:ins w:id="421" w:author="Lewis Barnett" w:date="2020-06-16T14:27:00Z"/>
        </w:rPr>
        <w:pPrChange w:id="422" w:author="Lewis Barnett" w:date="2020-06-16T14:27:00Z">
          <w:pPr>
            <w:widowControl w:val="0"/>
            <w:autoSpaceDE w:val="0"/>
            <w:autoSpaceDN w:val="0"/>
            <w:adjustRightInd w:val="0"/>
          </w:pPr>
        </w:pPrChange>
      </w:pPr>
      <w:ins w:id="423" w:author="Lewis Barnett" w:date="2020-06-16T14:27:00Z">
        <w:r>
          <w:t>Pinsky, M. L., B. Worm, M. J. Fogarty, J. L. Sarmiento, and S. A. Levin. 2013. Marine taxa track local climate velocities. Science 341:1239–1242.</w:t>
        </w:r>
      </w:ins>
    </w:p>
    <w:p w14:paraId="75FF952D" w14:textId="77777777" w:rsidR="003C0549" w:rsidRDefault="003C0549">
      <w:pPr>
        <w:pStyle w:val="Bibliography"/>
        <w:rPr>
          <w:ins w:id="424" w:author="Lewis Barnett" w:date="2020-06-16T14:27:00Z"/>
        </w:rPr>
        <w:pPrChange w:id="425" w:author="Lewis Barnett" w:date="2020-06-16T14:27:00Z">
          <w:pPr>
            <w:widowControl w:val="0"/>
            <w:autoSpaceDE w:val="0"/>
            <w:autoSpaceDN w:val="0"/>
            <w:adjustRightInd w:val="0"/>
          </w:pPr>
        </w:pPrChange>
      </w:pPr>
      <w:ins w:id="426" w:author="Lewis Barnett" w:date="2020-06-16T14:27:00Z">
        <w:r>
          <w:t>R Core Team. 2019. R: A Language and Environment for Statistical Computing. R Foundation for Statistical Computing, Vienna, Austria.</w:t>
        </w:r>
      </w:ins>
    </w:p>
    <w:p w14:paraId="690AE338" w14:textId="77777777" w:rsidR="003C0549" w:rsidRDefault="003C0549">
      <w:pPr>
        <w:pStyle w:val="Bibliography"/>
        <w:rPr>
          <w:ins w:id="427" w:author="Lewis Barnett" w:date="2020-06-16T14:27:00Z"/>
        </w:rPr>
        <w:pPrChange w:id="428" w:author="Lewis Barnett" w:date="2020-06-16T14:27:00Z">
          <w:pPr>
            <w:widowControl w:val="0"/>
            <w:autoSpaceDE w:val="0"/>
            <w:autoSpaceDN w:val="0"/>
            <w:adjustRightInd w:val="0"/>
          </w:pPr>
        </w:pPrChange>
      </w:pPr>
      <w:ins w:id="429" w:author="Lewis Barnett" w:date="2020-06-16T14:27:00Z">
        <w:r>
          <w:t>Reynolds, A. P., G. Richards, B. de la Iglesia, and V. J. Rayward-Smith. 2006. Clustering Rules: A Comparison of Partitioning and Hierarchical Clustering Algorithms. Journal of Mathematical Modelling and Algorithms 5:475–504.</w:t>
        </w:r>
      </w:ins>
    </w:p>
    <w:p w14:paraId="61BBCF8E" w14:textId="77777777" w:rsidR="003C0549" w:rsidRDefault="003C0549">
      <w:pPr>
        <w:pStyle w:val="Bibliography"/>
        <w:rPr>
          <w:ins w:id="430" w:author="Lewis Barnett" w:date="2020-06-16T14:27:00Z"/>
        </w:rPr>
        <w:pPrChange w:id="431" w:author="Lewis Barnett" w:date="2020-06-16T14:27:00Z">
          <w:pPr>
            <w:widowControl w:val="0"/>
            <w:autoSpaceDE w:val="0"/>
            <w:autoSpaceDN w:val="0"/>
            <w:adjustRightInd w:val="0"/>
          </w:pPr>
        </w:pPrChange>
      </w:pPr>
      <w:ins w:id="432" w:author="Lewis Barnett" w:date="2020-06-16T14:27:00Z">
        <w:r>
          <w:t>Rice, J. C., and S. M. Garcia. 2011. Fisheries, food security, climate change, and biodiversity: characteristics of the sector and perspectives on emerging issues. ICES Journal of Marine Science 68:1343–1353.</w:t>
        </w:r>
      </w:ins>
    </w:p>
    <w:p w14:paraId="7D167038" w14:textId="77777777" w:rsidR="003C0549" w:rsidRDefault="003C0549">
      <w:pPr>
        <w:pStyle w:val="Bibliography"/>
        <w:rPr>
          <w:ins w:id="433" w:author="Lewis Barnett" w:date="2020-06-16T14:27:00Z"/>
        </w:rPr>
        <w:pPrChange w:id="434" w:author="Lewis Barnett" w:date="2020-06-16T14:27:00Z">
          <w:pPr>
            <w:widowControl w:val="0"/>
            <w:autoSpaceDE w:val="0"/>
            <w:autoSpaceDN w:val="0"/>
            <w:adjustRightInd w:val="0"/>
          </w:pPr>
        </w:pPrChange>
      </w:pPr>
      <w:ins w:id="435" w:author="Lewis Barnett" w:date="2020-06-16T14:27:00Z">
        <w:r>
          <w:t>Rue, H., S. Martino, and N. Chopin. 2009. Approximate Bayesian inference for latent Gaussian models by using integrated nested Laplace approximations. Journal of the Royal Statistical Society: Series B (Statistical Methodology) 71:319–392.</w:t>
        </w:r>
      </w:ins>
    </w:p>
    <w:p w14:paraId="60DC1B4A" w14:textId="77777777" w:rsidR="003C0549" w:rsidRDefault="003C0549">
      <w:pPr>
        <w:pStyle w:val="Bibliography"/>
        <w:rPr>
          <w:ins w:id="436" w:author="Lewis Barnett" w:date="2020-06-16T14:27:00Z"/>
        </w:rPr>
        <w:pPrChange w:id="437" w:author="Lewis Barnett" w:date="2020-06-16T14:27:00Z">
          <w:pPr>
            <w:widowControl w:val="0"/>
            <w:autoSpaceDE w:val="0"/>
            <w:autoSpaceDN w:val="0"/>
            <w:adjustRightInd w:val="0"/>
          </w:pPr>
        </w:pPrChange>
      </w:pPr>
      <w:ins w:id="438" w:author="Lewis Barnett" w:date="2020-06-16T14:27:00Z">
        <w:r>
          <w:lastRenderedPageBreak/>
          <w:t>Ruiz-Cárdenas, R., E. T. Krainski, and H. Rue. 2012. Direct fitting of dynamic models using integrated nested Laplace approximations — INLA. Computational Statistics &amp; Data Analysis 56:1808–1828.</w:t>
        </w:r>
      </w:ins>
    </w:p>
    <w:p w14:paraId="770FC4F7" w14:textId="77777777" w:rsidR="003C0549" w:rsidRDefault="003C0549">
      <w:pPr>
        <w:pStyle w:val="Bibliography"/>
        <w:rPr>
          <w:ins w:id="439" w:author="Lewis Barnett" w:date="2020-06-16T14:27:00Z"/>
        </w:rPr>
        <w:pPrChange w:id="440" w:author="Lewis Barnett" w:date="2020-06-16T14:27:00Z">
          <w:pPr>
            <w:widowControl w:val="0"/>
            <w:autoSpaceDE w:val="0"/>
            <w:autoSpaceDN w:val="0"/>
            <w:adjustRightInd w:val="0"/>
          </w:pPr>
        </w:pPrChange>
      </w:pPr>
      <w:ins w:id="441" w:author="Lewis Barnett" w:date="2020-06-16T14:27:00Z">
        <w:r>
          <w:t>Sagarin, R. D., S. D. Gaines, and B. Gaylord. 2006. Moving beyond assumptions to understand abundance distributions across the ranges of species. Trends in Ecology &amp; Evolution 21:524–530.</w:t>
        </w:r>
      </w:ins>
    </w:p>
    <w:p w14:paraId="330424D4" w14:textId="77777777" w:rsidR="003C0549" w:rsidRDefault="003C0549">
      <w:pPr>
        <w:pStyle w:val="Bibliography"/>
        <w:rPr>
          <w:ins w:id="442" w:author="Lewis Barnett" w:date="2020-06-16T14:27:00Z"/>
        </w:rPr>
        <w:pPrChange w:id="443" w:author="Lewis Barnett" w:date="2020-06-16T14:27:00Z">
          <w:pPr>
            <w:widowControl w:val="0"/>
            <w:autoSpaceDE w:val="0"/>
            <w:autoSpaceDN w:val="0"/>
            <w:adjustRightInd w:val="0"/>
          </w:pPr>
        </w:pPrChange>
      </w:pPr>
      <w:ins w:id="444" w:author="Lewis Barnett" w:date="2020-06-16T14:27:00Z">
        <w:r>
          <w:t>Shelton, A. O., J. T. Thorson, E. J. Ward, and B. E. Feist. 2014. Spatial semiparametric models improve estimates of species abundance and distribution. Canadian Journal of Fisheries and Aquatic Sciences 71:1655–1666.</w:t>
        </w:r>
      </w:ins>
    </w:p>
    <w:p w14:paraId="41059E79" w14:textId="77777777" w:rsidR="003C0549" w:rsidRDefault="003C0549">
      <w:pPr>
        <w:pStyle w:val="Bibliography"/>
        <w:rPr>
          <w:ins w:id="445" w:author="Lewis Barnett" w:date="2020-06-16T14:27:00Z"/>
        </w:rPr>
        <w:pPrChange w:id="446" w:author="Lewis Barnett" w:date="2020-06-16T14:27:00Z">
          <w:pPr>
            <w:widowControl w:val="0"/>
            <w:autoSpaceDE w:val="0"/>
            <w:autoSpaceDN w:val="0"/>
            <w:adjustRightInd w:val="0"/>
          </w:pPr>
        </w:pPrChange>
      </w:pPr>
      <w:ins w:id="447" w:author="Lewis Barnett" w:date="2020-06-16T14:27:00Z">
        <w:r>
          <w:t>Shono, H. 2008. Application of the Tweedie distribution to zero-catch data in CPUE analysis. Fisheries Research 93:154–162.</w:t>
        </w:r>
      </w:ins>
    </w:p>
    <w:p w14:paraId="0F9D7069" w14:textId="77777777" w:rsidR="003C0549" w:rsidRDefault="003C0549">
      <w:pPr>
        <w:pStyle w:val="Bibliography"/>
        <w:rPr>
          <w:ins w:id="448" w:author="Lewis Barnett" w:date="2020-06-16T14:27:00Z"/>
        </w:rPr>
        <w:pPrChange w:id="449" w:author="Lewis Barnett" w:date="2020-06-16T14:27:00Z">
          <w:pPr>
            <w:widowControl w:val="0"/>
            <w:autoSpaceDE w:val="0"/>
            <w:autoSpaceDN w:val="0"/>
            <w:adjustRightInd w:val="0"/>
          </w:pPr>
        </w:pPrChange>
      </w:pPr>
      <w:ins w:id="450" w:author="Lewis Barnett" w:date="2020-06-16T14:27:00Z">
        <w:r>
          <w:t>Stock, B. C., E. J. Ward, T. Eguchi, J. E. Jannot, J. T. Thorson, B. E. Feist, and B. X. Semmens. 2019. Comparing predictions of fisheries bycatch using multiple spatiotemporal species distribution model frameworks. Canadian Journal of Fisheries and Aquatic Sciences.</w:t>
        </w:r>
      </w:ins>
    </w:p>
    <w:p w14:paraId="25EE2791" w14:textId="77777777" w:rsidR="003C0549" w:rsidRDefault="003C0549">
      <w:pPr>
        <w:pStyle w:val="Bibliography"/>
        <w:rPr>
          <w:ins w:id="451" w:author="Lewis Barnett" w:date="2020-06-16T14:27:00Z"/>
        </w:rPr>
        <w:pPrChange w:id="452" w:author="Lewis Barnett" w:date="2020-06-16T14:27:00Z">
          <w:pPr>
            <w:widowControl w:val="0"/>
            <w:autoSpaceDE w:val="0"/>
            <w:autoSpaceDN w:val="0"/>
            <w:adjustRightInd w:val="0"/>
          </w:pPr>
        </w:pPrChange>
      </w:pPr>
      <w:ins w:id="453" w:author="Lewis Barnett" w:date="2020-06-16T14:27:00Z">
        <w:r>
          <w:t>Thorson, J. T. 2019a. Measuring the impact of oceanographic indices on species distribution shifts: The spatially varying effect of cold-pool extent in the eastern Bering Sea. Limnology and Oceanography 64:2632–2645.</w:t>
        </w:r>
      </w:ins>
    </w:p>
    <w:p w14:paraId="3C709ABA" w14:textId="77777777" w:rsidR="003C0549" w:rsidRDefault="003C0549">
      <w:pPr>
        <w:pStyle w:val="Bibliography"/>
        <w:rPr>
          <w:ins w:id="454" w:author="Lewis Barnett" w:date="2020-06-16T14:27:00Z"/>
        </w:rPr>
        <w:pPrChange w:id="455" w:author="Lewis Barnett" w:date="2020-06-16T14:27:00Z">
          <w:pPr>
            <w:widowControl w:val="0"/>
            <w:autoSpaceDE w:val="0"/>
            <w:autoSpaceDN w:val="0"/>
            <w:adjustRightInd w:val="0"/>
          </w:pPr>
        </w:pPrChange>
      </w:pPr>
      <w:ins w:id="456" w:author="Lewis Barnett" w:date="2020-06-16T14:27:00Z">
        <w:r>
          <w:t>Thorson, J. T. 2019b. Guidance for decisions using the Vector Autoregressive Spatio-Temporal (VAST) package in stock, ecosystem, habitat and climate assessments. Fisheries Research 210:143–161.</w:t>
        </w:r>
      </w:ins>
    </w:p>
    <w:p w14:paraId="46EC9C20" w14:textId="77777777" w:rsidR="003C0549" w:rsidRDefault="003C0549">
      <w:pPr>
        <w:pStyle w:val="Bibliography"/>
        <w:rPr>
          <w:ins w:id="457" w:author="Lewis Barnett" w:date="2020-06-16T14:27:00Z"/>
        </w:rPr>
        <w:pPrChange w:id="458" w:author="Lewis Barnett" w:date="2020-06-16T14:27:00Z">
          <w:pPr>
            <w:widowControl w:val="0"/>
            <w:autoSpaceDE w:val="0"/>
            <w:autoSpaceDN w:val="0"/>
            <w:adjustRightInd w:val="0"/>
          </w:pPr>
        </w:pPrChange>
      </w:pPr>
      <w:ins w:id="459" w:author="Lewis Barnett" w:date="2020-06-16T14:27:00Z">
        <w:r>
          <w:lastRenderedPageBreak/>
          <w:t>Thorson, J. T., and L. A. K. Barnett. 2017. Comparing estimates of abundance trends and distribution shifts using single- and multispecies models of fishes and biogenic habitat. ICES Journal of Marine Science 74:1311–1321.</w:t>
        </w:r>
      </w:ins>
    </w:p>
    <w:p w14:paraId="7E2E4732" w14:textId="77777777" w:rsidR="003C0549" w:rsidRDefault="003C0549">
      <w:pPr>
        <w:pStyle w:val="Bibliography"/>
        <w:rPr>
          <w:ins w:id="460" w:author="Lewis Barnett" w:date="2020-06-16T14:27:00Z"/>
        </w:rPr>
        <w:pPrChange w:id="461" w:author="Lewis Barnett" w:date="2020-06-16T14:27:00Z">
          <w:pPr>
            <w:widowControl w:val="0"/>
            <w:autoSpaceDE w:val="0"/>
            <w:autoSpaceDN w:val="0"/>
            <w:adjustRightInd w:val="0"/>
          </w:pPr>
        </w:pPrChange>
      </w:pPr>
      <w:ins w:id="462" w:author="Lewis Barnett" w:date="2020-06-16T14:27:00Z">
        <w:r>
          <w:t>Thorson, J. T., M. L. Pinsky, and E. J. Ward. 2016. Model-based inference for estimating shifts in species distribution, area occupied and centre of gravity. Methods in Ecology and Evolution 7:990–1002.</w:t>
        </w:r>
      </w:ins>
    </w:p>
    <w:p w14:paraId="506E459F" w14:textId="77777777" w:rsidR="003C0549" w:rsidRDefault="003C0549">
      <w:pPr>
        <w:pStyle w:val="Bibliography"/>
        <w:rPr>
          <w:ins w:id="463" w:author="Lewis Barnett" w:date="2020-06-16T14:27:00Z"/>
        </w:rPr>
        <w:pPrChange w:id="464" w:author="Lewis Barnett" w:date="2020-06-16T14:27:00Z">
          <w:pPr>
            <w:widowControl w:val="0"/>
            <w:autoSpaceDE w:val="0"/>
            <w:autoSpaceDN w:val="0"/>
            <w:adjustRightInd w:val="0"/>
          </w:pPr>
        </w:pPrChange>
      </w:pPr>
      <w:ins w:id="465" w:author="Lewis Barnett" w:date="2020-06-16T14:27:00Z">
        <w:r>
          <w:t>Thorson, J. T., A. O. Shelton, E. J. Ward, and H. J. Skaug. 2015. Geostatistical delta-generalized linear mixed models improve precision for estimated abundance indices for West Coast groundfishes. ICES Journal of Marine Science 72:1297–1310.</w:t>
        </w:r>
      </w:ins>
    </w:p>
    <w:p w14:paraId="3171B35D" w14:textId="77777777" w:rsidR="003C0549" w:rsidRDefault="003C0549">
      <w:pPr>
        <w:pStyle w:val="Bibliography"/>
        <w:rPr>
          <w:ins w:id="466" w:author="Lewis Barnett" w:date="2020-06-16T14:27:00Z"/>
        </w:rPr>
        <w:pPrChange w:id="467" w:author="Lewis Barnett" w:date="2020-06-16T14:27:00Z">
          <w:pPr>
            <w:widowControl w:val="0"/>
            <w:autoSpaceDE w:val="0"/>
            <w:autoSpaceDN w:val="0"/>
            <w:adjustRightInd w:val="0"/>
          </w:pPr>
        </w:pPrChange>
      </w:pPr>
      <w:ins w:id="468" w:author="Lewis Barnett" w:date="2020-06-16T14:27:00Z">
        <w:r>
          <w:t>Tilman, D., and P. M. Kareiva. 1997. Spatial Ecology: The Role of Space in Population Dynamics and Interspecific Interactions. Princeton University Press.</w:t>
        </w:r>
      </w:ins>
    </w:p>
    <w:p w14:paraId="71FABF03" w14:textId="77777777" w:rsidR="003C0549" w:rsidRDefault="003C0549">
      <w:pPr>
        <w:pStyle w:val="Bibliography"/>
        <w:rPr>
          <w:ins w:id="469" w:author="Lewis Barnett" w:date="2020-06-16T14:27:00Z"/>
        </w:rPr>
        <w:pPrChange w:id="470" w:author="Lewis Barnett" w:date="2020-06-16T14:27:00Z">
          <w:pPr>
            <w:widowControl w:val="0"/>
            <w:autoSpaceDE w:val="0"/>
            <w:autoSpaceDN w:val="0"/>
            <w:adjustRightInd w:val="0"/>
          </w:pPr>
        </w:pPrChange>
      </w:pPr>
      <w:ins w:id="471" w:author="Lewis Barnett" w:date="2020-06-16T14:27: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3B7EDA30" w14:textId="77777777" w:rsidR="003C0549" w:rsidRDefault="003C0549">
      <w:pPr>
        <w:pStyle w:val="Bibliography"/>
        <w:rPr>
          <w:ins w:id="472" w:author="Lewis Barnett" w:date="2020-06-16T14:27:00Z"/>
        </w:rPr>
        <w:pPrChange w:id="473" w:author="Lewis Barnett" w:date="2020-06-16T14:27:00Z">
          <w:pPr>
            <w:widowControl w:val="0"/>
            <w:autoSpaceDE w:val="0"/>
            <w:autoSpaceDN w:val="0"/>
            <w:adjustRightInd w:val="0"/>
          </w:pPr>
        </w:pPrChange>
      </w:pPr>
      <w:ins w:id="474" w:author="Lewis Barnett" w:date="2020-06-16T14:27:00Z">
        <w:r>
          <w:t>Walter, J. A., L. W. Sheppard, T. L. Anderson, J. H. Kastens, O. N. Bjørnstad, A. M. Liebhold, and D. C. Reuman. 2017. The geography of spatial synchrony. Ecology Letters 20:801–814.</w:t>
        </w:r>
      </w:ins>
    </w:p>
    <w:p w14:paraId="0C854645" w14:textId="77777777" w:rsidR="003C0549" w:rsidRDefault="003C0549">
      <w:pPr>
        <w:pStyle w:val="Bibliography"/>
        <w:rPr>
          <w:ins w:id="475" w:author="Lewis Barnett" w:date="2020-06-16T14:27:00Z"/>
        </w:rPr>
        <w:pPrChange w:id="476" w:author="Lewis Barnett" w:date="2020-06-16T14:27:00Z">
          <w:pPr>
            <w:widowControl w:val="0"/>
            <w:autoSpaceDE w:val="0"/>
            <w:autoSpaceDN w:val="0"/>
            <w:adjustRightInd w:val="0"/>
          </w:pPr>
        </w:pPrChange>
      </w:pPr>
      <w:ins w:id="477" w:author="Lewis Barnett" w:date="2020-06-16T14:27:00Z">
        <w:r>
          <w:t>Ward, E. J., J. E. Jannot, Y.-W. Lee, K. Ono, A. O. Shelton, and J. T. Thorson. 2015. Using spatiotemporal species distribution models to identify temporally evolving hotspots of species co-occurrence. Ecological Applications 25:2198–2209.</w:t>
        </w:r>
      </w:ins>
    </w:p>
    <w:p w14:paraId="6FE58EF1" w14:textId="77777777" w:rsidR="003C0549" w:rsidRDefault="003C0549">
      <w:pPr>
        <w:pStyle w:val="Bibliography"/>
        <w:rPr>
          <w:ins w:id="478" w:author="Lewis Barnett" w:date="2020-06-16T14:27:00Z"/>
        </w:rPr>
        <w:pPrChange w:id="479" w:author="Lewis Barnett" w:date="2020-06-16T14:27:00Z">
          <w:pPr>
            <w:widowControl w:val="0"/>
            <w:autoSpaceDE w:val="0"/>
            <w:autoSpaceDN w:val="0"/>
            <w:adjustRightInd w:val="0"/>
          </w:pPr>
        </w:pPrChange>
      </w:pPr>
      <w:ins w:id="480" w:author="Lewis Barnett" w:date="2020-06-16T14:27:00Z">
        <w:r>
          <w:t xml:space="preserve">Weatherhead, E. C., G. C. Reinsel, G. C. Tiao, X.-L. Meng, D. Choi, W.-K. Cheang, T. Keller, J. DeLuisi, D. J. Wuebbles, J. B. Kerr, A. J. Miller, S. J. Oltmans, and J. E. Frederick. 1998. </w:t>
        </w:r>
        <w:r>
          <w:lastRenderedPageBreak/>
          <w:t>Factors affecting the detection of trends: Statistical considerations and applications to environmental data. Journal of Geophysical Research: Atmospheres 103:17149–17161.</w:t>
        </w:r>
      </w:ins>
    </w:p>
    <w:p w14:paraId="54A9B780" w14:textId="77777777" w:rsidR="003C0549" w:rsidRDefault="003C0549">
      <w:pPr>
        <w:pStyle w:val="Bibliography"/>
        <w:rPr>
          <w:ins w:id="481" w:author="Lewis Barnett" w:date="2020-06-16T14:27:00Z"/>
        </w:rPr>
        <w:pPrChange w:id="482" w:author="Lewis Barnett" w:date="2020-06-16T14:27:00Z">
          <w:pPr>
            <w:widowControl w:val="0"/>
            <w:autoSpaceDE w:val="0"/>
            <w:autoSpaceDN w:val="0"/>
            <w:adjustRightInd w:val="0"/>
          </w:pPr>
        </w:pPrChange>
      </w:pPr>
      <w:ins w:id="483" w:author="Lewis Barnett" w:date="2020-06-16T14:27:00Z">
        <w:r>
          <w:t>Woillez, M., J. Rivoirard, and P. Petitgas. 2009. Notes on survey-based spatial indicators for monitoring fish populations. Aquatic Living Resources 22:155–164.</w:t>
        </w:r>
      </w:ins>
    </w:p>
    <w:p w14:paraId="0DF17E66" w14:textId="77777777" w:rsidR="003C0549" w:rsidRDefault="003C0549">
      <w:pPr>
        <w:pStyle w:val="Bibliography"/>
        <w:rPr>
          <w:ins w:id="484" w:author="Lewis Barnett" w:date="2020-06-16T14:27:00Z"/>
        </w:rPr>
        <w:pPrChange w:id="485" w:author="Lewis Barnett" w:date="2020-06-16T14:27:00Z">
          <w:pPr>
            <w:widowControl w:val="0"/>
            <w:autoSpaceDE w:val="0"/>
            <w:autoSpaceDN w:val="0"/>
            <w:adjustRightInd w:val="0"/>
          </w:pPr>
        </w:pPrChange>
      </w:pPr>
      <w:ins w:id="486" w:author="Lewis Barnett" w:date="2020-06-16T14:27:00Z">
        <w:r>
          <w:t>Yackulic, C. B., R. Chandler, E. F. Zipkin, J. A. Royle, J. D. Nichols, E. H. Campbell Grant, and S. Veran. 2013. Presence-only modelling using MAXENT: when can we trust the inferences? 4:236–243.</w:t>
        </w:r>
      </w:ins>
    </w:p>
    <w:p w14:paraId="048ABAD1" w14:textId="77777777" w:rsidR="003C0549" w:rsidRDefault="003C0549">
      <w:pPr>
        <w:pStyle w:val="Bibliography"/>
        <w:rPr>
          <w:ins w:id="487" w:author="Lewis Barnett" w:date="2020-06-16T14:27:00Z"/>
        </w:rPr>
        <w:pPrChange w:id="488" w:author="Lewis Barnett" w:date="2020-06-16T14:27:00Z">
          <w:pPr>
            <w:widowControl w:val="0"/>
            <w:autoSpaceDE w:val="0"/>
            <w:autoSpaceDN w:val="0"/>
            <w:adjustRightInd w:val="0"/>
          </w:pPr>
        </w:pPrChange>
      </w:pPr>
      <w:ins w:id="489" w:author="Lewis Barnett" w:date="2020-06-16T14:27:00Z">
        <w:r>
          <w:t>Zuur, A. F., E. N. Ieno, N. Walker, A. A. Saveliev, and G. M. Smith. 2009. Mixed Effects Models and Extensions in Ecology with R, 1st edition. Springer, New York.</w:t>
        </w:r>
      </w:ins>
    </w:p>
    <w:p w14:paraId="7F5EE642" w14:textId="46BD379E" w:rsidR="00082596" w:rsidRPr="00082596" w:rsidDel="003C0549" w:rsidRDefault="00082596" w:rsidP="00D26510">
      <w:pPr>
        <w:spacing w:line="480" w:lineRule="auto"/>
        <w:ind w:left="720" w:hanging="720"/>
        <w:rPr>
          <w:del w:id="490" w:author="Lewis Barnett" w:date="2020-06-16T14:27:00Z"/>
          <w:rFonts w:eastAsiaTheme="minorHAnsi"/>
        </w:rPr>
      </w:pPr>
      <w:del w:id="491" w:author="Lewis Barnett" w:date="2020-06-16T14:27:00Z">
        <w:r w:rsidRPr="00082596" w:rsidDel="003C0549">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210E01F6" w:rsidR="00082596" w:rsidRPr="00082596" w:rsidDel="003C0549" w:rsidRDefault="00082596" w:rsidP="00D26510">
      <w:pPr>
        <w:spacing w:line="480" w:lineRule="auto"/>
        <w:ind w:left="720" w:hanging="720"/>
        <w:rPr>
          <w:del w:id="492" w:author="Lewis Barnett" w:date="2020-06-16T14:27:00Z"/>
          <w:rFonts w:eastAsiaTheme="minorHAnsi"/>
        </w:rPr>
      </w:pPr>
      <w:del w:id="493" w:author="Lewis Barnett" w:date="2020-06-16T14:27:00Z">
        <w:r w:rsidRPr="00082596" w:rsidDel="003C0549">
          <w:rPr>
            <w:rFonts w:eastAsiaTheme="minorHAnsi"/>
          </w:rPr>
          <w:delText>Anderson, S. C. 2019. sdmTMB: An R package for spatial and spatiotemporal GLMMs with TMB.</w:delText>
        </w:r>
        <w:r w:rsidDel="003C0549">
          <w:rPr>
            <w:rFonts w:eastAsiaTheme="minorHAnsi"/>
          </w:rPr>
          <w:delText xml:space="preserve"> </w:delText>
        </w:r>
        <w:r w:rsidRPr="00082596" w:rsidDel="003C0549">
          <w:rPr>
            <w:rFonts w:eastAsiaTheme="minorHAnsi"/>
          </w:rPr>
          <w:delText>https://github.com/pbs-assess/sdmTMB</w:delText>
        </w:r>
      </w:del>
    </w:p>
    <w:p w14:paraId="014E3A54" w14:textId="64D6A046" w:rsidR="00082596" w:rsidRPr="00082596" w:rsidDel="003C0549" w:rsidRDefault="00082596" w:rsidP="00D26510">
      <w:pPr>
        <w:spacing w:line="480" w:lineRule="auto"/>
        <w:ind w:left="720" w:hanging="720"/>
        <w:rPr>
          <w:del w:id="494" w:author="Lewis Barnett" w:date="2020-06-16T14:27:00Z"/>
          <w:rFonts w:eastAsiaTheme="minorHAnsi"/>
        </w:rPr>
      </w:pPr>
      <w:del w:id="495" w:author="Lewis Barnett" w:date="2020-06-16T14:27:00Z">
        <w:r w:rsidRPr="00082596" w:rsidDel="003C0549">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6A5EA0E4" w:rsidR="00082596" w:rsidRPr="00082596" w:rsidDel="003C0549" w:rsidRDefault="00082596" w:rsidP="00D26510">
      <w:pPr>
        <w:spacing w:line="480" w:lineRule="auto"/>
        <w:ind w:left="720" w:hanging="720"/>
        <w:rPr>
          <w:del w:id="496" w:author="Lewis Barnett" w:date="2020-06-16T14:27:00Z"/>
          <w:rFonts w:eastAsiaTheme="minorHAnsi"/>
        </w:rPr>
      </w:pPr>
      <w:del w:id="497" w:author="Lewis Barnett" w:date="2020-06-16T14:27:00Z">
        <w:r w:rsidRPr="00082596" w:rsidDel="003C0549">
          <w:rPr>
            <w:rFonts w:eastAsiaTheme="minorHAnsi"/>
          </w:rPr>
          <w:delText>Anderson, S. C., and E. J. Ward. 2019. Black swans in space: Modeling spatiotemporal processes with extremes. Ecology 100:e02403.</w:delText>
        </w:r>
      </w:del>
    </w:p>
    <w:p w14:paraId="3F7C07B5" w14:textId="39D65C69" w:rsidR="00082596" w:rsidRPr="00082596" w:rsidDel="003C0549" w:rsidRDefault="00082596" w:rsidP="00D26510">
      <w:pPr>
        <w:spacing w:line="480" w:lineRule="auto"/>
        <w:ind w:left="720" w:hanging="720"/>
        <w:rPr>
          <w:del w:id="498" w:author="Lewis Barnett" w:date="2020-06-16T14:27:00Z"/>
          <w:rFonts w:eastAsiaTheme="minorHAnsi"/>
        </w:rPr>
      </w:pPr>
      <w:del w:id="499" w:author="Lewis Barnett" w:date="2020-06-16T14:27:00Z">
        <w:r w:rsidRPr="00082596" w:rsidDel="003C0549">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6FA3F325" w:rsidR="00082596" w:rsidRPr="00082596" w:rsidDel="003C0549" w:rsidRDefault="00082596" w:rsidP="00D26510">
      <w:pPr>
        <w:spacing w:line="480" w:lineRule="auto"/>
        <w:ind w:left="720" w:hanging="720"/>
        <w:rPr>
          <w:del w:id="500" w:author="Lewis Barnett" w:date="2020-06-16T14:27:00Z"/>
          <w:rFonts w:eastAsiaTheme="minorHAnsi"/>
        </w:rPr>
      </w:pPr>
      <w:del w:id="501" w:author="Lewis Barnett" w:date="2020-06-16T14:27:00Z">
        <w:r w:rsidRPr="00082596" w:rsidDel="003C0549">
          <w:rPr>
            <w:rFonts w:eastAsiaTheme="minorHAnsi"/>
          </w:rPr>
          <w:lastRenderedPageBreak/>
          <w:delText>Bakun, A., D. B. Field, A. Redondo-Rodriguez, and S. J. Weeks. 2010. Greenhouse gas, upwelling-favorable winds, and the future of coastal ocean upwelling ecosystems. Global Change Biology 16:1213–1228.</w:delText>
        </w:r>
      </w:del>
    </w:p>
    <w:p w14:paraId="0B499010" w14:textId="2F9F4162" w:rsidR="00082596" w:rsidRPr="00082596" w:rsidDel="003C0549" w:rsidRDefault="00082596" w:rsidP="00D26510">
      <w:pPr>
        <w:spacing w:line="480" w:lineRule="auto"/>
        <w:ind w:left="720" w:hanging="720"/>
        <w:rPr>
          <w:del w:id="502" w:author="Lewis Barnett" w:date="2020-06-16T14:27:00Z"/>
          <w:rFonts w:eastAsiaTheme="minorHAnsi"/>
        </w:rPr>
      </w:pPr>
      <w:del w:id="503" w:author="Lewis Barnett" w:date="2020-06-16T14:27:00Z">
        <w:r w:rsidRPr="00082596" w:rsidDel="003C0549">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7F229E3D" w:rsidR="00082596" w:rsidRPr="00082596" w:rsidDel="003C0549" w:rsidRDefault="00082596" w:rsidP="00D26510">
      <w:pPr>
        <w:spacing w:line="480" w:lineRule="auto"/>
        <w:ind w:left="720" w:hanging="720"/>
        <w:rPr>
          <w:del w:id="504" w:author="Lewis Barnett" w:date="2020-06-16T14:27:00Z"/>
          <w:rFonts w:eastAsiaTheme="minorHAnsi"/>
        </w:rPr>
      </w:pPr>
      <w:del w:id="505" w:author="Lewis Barnett" w:date="2020-06-16T14:27:00Z">
        <w:r w:rsidRPr="00082596" w:rsidDel="003C0549">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7D9FAB8C" w:rsidR="00082596" w:rsidRPr="00082596" w:rsidDel="003C0549" w:rsidRDefault="00082596" w:rsidP="00D26510">
      <w:pPr>
        <w:spacing w:line="480" w:lineRule="auto"/>
        <w:ind w:left="720" w:hanging="720"/>
        <w:rPr>
          <w:del w:id="506" w:author="Lewis Barnett" w:date="2020-06-16T14:27:00Z"/>
          <w:rFonts w:eastAsiaTheme="minorHAnsi"/>
        </w:rPr>
      </w:pPr>
      <w:del w:id="507" w:author="Lewis Barnett" w:date="2020-06-16T14:27:00Z">
        <w:r w:rsidRPr="00082596" w:rsidDel="003C0549">
          <w:rPr>
            <w:rFonts w:eastAsiaTheme="minorHAnsi"/>
          </w:rPr>
          <w:delText>Chen, J., M. E. Thompson, and C. Wu. 2004. Estimation of fish abundance indices based on scientific research trawl surveys. Biometrics 60:116–123.</w:delText>
        </w:r>
      </w:del>
    </w:p>
    <w:p w14:paraId="1283941C" w14:textId="7185139D" w:rsidR="00082596" w:rsidRPr="00082596" w:rsidDel="003C0549" w:rsidRDefault="00082596" w:rsidP="00D26510">
      <w:pPr>
        <w:spacing w:line="480" w:lineRule="auto"/>
        <w:ind w:left="720" w:hanging="720"/>
        <w:rPr>
          <w:del w:id="508" w:author="Lewis Barnett" w:date="2020-06-16T14:27:00Z"/>
          <w:rFonts w:eastAsiaTheme="minorHAnsi"/>
        </w:rPr>
      </w:pPr>
      <w:del w:id="509" w:author="Lewis Barnett" w:date="2020-06-16T14:27:00Z">
        <w:r w:rsidRPr="00082596" w:rsidDel="003C0549">
          <w:rPr>
            <w:rFonts w:eastAsiaTheme="minorHAnsi"/>
          </w:rPr>
          <w:delText>Dunn, P. K., and G. K. Smyth. 2005. Series evaluation of Tweedie exponential dispersion model densities. Statistics and Computing 15:267–280.</w:delText>
        </w:r>
      </w:del>
    </w:p>
    <w:p w14:paraId="5CD5C299" w14:textId="71DF20C8" w:rsidR="00082596" w:rsidRPr="00082596" w:rsidDel="003C0549" w:rsidRDefault="00082596" w:rsidP="00D26510">
      <w:pPr>
        <w:spacing w:line="480" w:lineRule="auto"/>
        <w:ind w:left="720" w:hanging="720"/>
        <w:rPr>
          <w:del w:id="510" w:author="Lewis Barnett" w:date="2020-06-16T14:27:00Z"/>
          <w:rFonts w:eastAsiaTheme="minorHAnsi"/>
        </w:rPr>
      </w:pPr>
      <w:del w:id="511" w:author="Lewis Barnett" w:date="2020-06-16T14:27:00Z">
        <w:r w:rsidRPr="00082596" w:rsidDel="003C0549">
          <w:rPr>
            <w:rFonts w:eastAsiaTheme="minorHAnsi"/>
          </w:rPr>
          <w:delText>Elith, J., M. Kearney, and S. Phillips. 2010. The art of modelling range-shifting species. Methods in Ecology and Evolution 1:330–342.</w:delText>
        </w:r>
      </w:del>
    </w:p>
    <w:p w14:paraId="0F974BEA" w14:textId="17F9963D" w:rsidR="00082596" w:rsidRPr="00082596" w:rsidDel="003C0549" w:rsidRDefault="00082596" w:rsidP="00D26510">
      <w:pPr>
        <w:spacing w:line="480" w:lineRule="auto"/>
        <w:ind w:left="720" w:hanging="720"/>
        <w:rPr>
          <w:del w:id="512" w:author="Lewis Barnett" w:date="2020-06-16T14:27:00Z"/>
          <w:rFonts w:eastAsiaTheme="minorHAnsi"/>
        </w:rPr>
      </w:pPr>
      <w:del w:id="513" w:author="Lewis Barnett" w:date="2020-06-16T14:27:00Z">
        <w:r w:rsidRPr="00082596" w:rsidDel="003C0549">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611D2C64" w:rsidR="00082596" w:rsidRPr="00082596" w:rsidDel="003C0549" w:rsidRDefault="00082596" w:rsidP="00D26510">
      <w:pPr>
        <w:spacing w:line="480" w:lineRule="auto"/>
        <w:ind w:left="720" w:hanging="720"/>
        <w:rPr>
          <w:del w:id="514" w:author="Lewis Barnett" w:date="2020-06-16T14:27:00Z"/>
          <w:rFonts w:eastAsiaTheme="minorHAnsi"/>
        </w:rPr>
      </w:pPr>
      <w:del w:id="515" w:author="Lewis Barnett" w:date="2020-06-16T14:27:00Z">
        <w:r w:rsidRPr="00082596" w:rsidDel="003C0549">
          <w:rPr>
            <w:rFonts w:eastAsiaTheme="minorHAnsi"/>
          </w:rPr>
          <w:delText xml:space="preserve">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delText>
        </w:r>
        <w:r w:rsidRPr="00082596" w:rsidDel="003C0549">
          <w:rPr>
            <w:rFonts w:eastAsiaTheme="minorHAnsi"/>
          </w:rPr>
          <w:lastRenderedPageBreak/>
          <w:delText>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35DB7053" w:rsidR="00082596" w:rsidRPr="00082596" w:rsidDel="003C0549" w:rsidRDefault="00082596" w:rsidP="00D26510">
      <w:pPr>
        <w:spacing w:line="480" w:lineRule="auto"/>
        <w:ind w:left="720" w:hanging="720"/>
        <w:rPr>
          <w:del w:id="516" w:author="Lewis Barnett" w:date="2020-06-16T14:27:00Z"/>
          <w:rFonts w:eastAsiaTheme="minorHAnsi"/>
        </w:rPr>
      </w:pPr>
      <w:del w:id="517" w:author="Lewis Barnett" w:date="2020-06-16T14:27:00Z">
        <w:r w:rsidRPr="00082596" w:rsidDel="003C0549">
          <w:rPr>
            <w:rFonts w:eastAsiaTheme="minorHAnsi"/>
          </w:rPr>
          <w:delText>Hassell, M. 2000. The Spatial and Temporal Dynamics of Host-Parasitoid Interactions. Oxford University Press, Oxford.</w:delText>
        </w:r>
      </w:del>
    </w:p>
    <w:p w14:paraId="18FDBF19" w14:textId="3E70F725" w:rsidR="00082596" w:rsidRPr="00082596" w:rsidDel="003C0549" w:rsidRDefault="00082596" w:rsidP="00D26510">
      <w:pPr>
        <w:spacing w:line="480" w:lineRule="auto"/>
        <w:ind w:left="720" w:hanging="720"/>
        <w:rPr>
          <w:del w:id="518" w:author="Lewis Barnett" w:date="2020-06-16T14:27:00Z"/>
          <w:rFonts w:eastAsiaTheme="minorHAnsi"/>
        </w:rPr>
      </w:pPr>
      <w:del w:id="519" w:author="Lewis Barnett" w:date="2020-06-16T14:27:00Z">
        <w:r w:rsidRPr="00082596" w:rsidDel="003C0549">
          <w:rPr>
            <w:rFonts w:eastAsiaTheme="minorHAnsi"/>
          </w:rPr>
          <w:delText>Hennig, C. 2019. fpc: Flexible Procedures for Clustering. https://cran.r-project.org/package=fpc</w:delText>
        </w:r>
      </w:del>
    </w:p>
    <w:p w14:paraId="5998F387" w14:textId="6127A375" w:rsidR="00082596" w:rsidRPr="00082596" w:rsidDel="003C0549" w:rsidRDefault="00082596" w:rsidP="00D26510">
      <w:pPr>
        <w:spacing w:line="480" w:lineRule="auto"/>
        <w:ind w:left="720" w:hanging="720"/>
        <w:rPr>
          <w:del w:id="520" w:author="Lewis Barnett" w:date="2020-06-16T14:27:00Z"/>
          <w:rFonts w:eastAsiaTheme="minorHAnsi"/>
        </w:rPr>
      </w:pPr>
      <w:del w:id="521" w:author="Lewis Barnett" w:date="2020-06-16T14:27:00Z">
        <w:r w:rsidRPr="00082596" w:rsidDel="003C0549">
          <w:rPr>
            <w:rFonts w:eastAsiaTheme="minorHAnsi"/>
          </w:rPr>
          <w:delText>Hitch, A. T., and P. L. Leberg. 2007. Breeding distributions of North American bird species moving north as a result of climate change. Conservation Biology 21:534–539.</w:delText>
        </w:r>
      </w:del>
    </w:p>
    <w:p w14:paraId="5BC36CE4" w14:textId="48B6A5DB" w:rsidR="00082596" w:rsidRPr="00082596" w:rsidDel="003C0549" w:rsidRDefault="00082596" w:rsidP="00D26510">
      <w:pPr>
        <w:spacing w:line="480" w:lineRule="auto"/>
        <w:ind w:left="720" w:hanging="720"/>
        <w:rPr>
          <w:del w:id="522" w:author="Lewis Barnett" w:date="2020-06-16T14:27:00Z"/>
          <w:rFonts w:eastAsiaTheme="minorHAnsi"/>
        </w:rPr>
      </w:pPr>
      <w:del w:id="523" w:author="Lewis Barnett" w:date="2020-06-16T14:27:00Z">
        <w:r w:rsidRPr="00082596" w:rsidDel="003C0549">
          <w:rPr>
            <w:rFonts w:eastAsiaTheme="minorHAnsi"/>
          </w:rPr>
          <w:delText>Huffaker, C. B. 1958. Experimental studies on predation: dispersion factors and predator-prey oscillations. Hilgardia 27:795–835.</w:delText>
        </w:r>
      </w:del>
    </w:p>
    <w:p w14:paraId="7335416A" w14:textId="4CFFFEB5" w:rsidR="00082596" w:rsidRPr="00082596" w:rsidDel="003C0549" w:rsidRDefault="00082596" w:rsidP="00D26510">
      <w:pPr>
        <w:spacing w:line="480" w:lineRule="auto"/>
        <w:ind w:left="720" w:hanging="720"/>
        <w:rPr>
          <w:del w:id="524" w:author="Lewis Barnett" w:date="2020-06-16T14:27:00Z"/>
          <w:rFonts w:eastAsiaTheme="minorHAnsi"/>
        </w:rPr>
      </w:pPr>
      <w:del w:id="525" w:author="Lewis Barnett" w:date="2020-06-16T14:27:00Z">
        <w:r w:rsidRPr="00082596" w:rsidDel="003C0549">
          <w:rPr>
            <w:rFonts w:eastAsiaTheme="minorHAnsi"/>
          </w:rPr>
          <w:delText>Johnson, K. F., J. T. Thorson, and A. E. Punt. 2019. Investigating the value of including depth during spatiotemporal index standardization. Fisheries Research 216:126–137.</w:delText>
        </w:r>
      </w:del>
    </w:p>
    <w:p w14:paraId="5D1B7080" w14:textId="5F06662A" w:rsidR="00082596" w:rsidRPr="00082596" w:rsidDel="003C0549" w:rsidRDefault="00082596" w:rsidP="00D26510">
      <w:pPr>
        <w:spacing w:line="480" w:lineRule="auto"/>
        <w:ind w:left="720" w:hanging="720"/>
        <w:rPr>
          <w:del w:id="526" w:author="Lewis Barnett" w:date="2020-06-16T14:27:00Z"/>
          <w:rFonts w:eastAsiaTheme="minorHAnsi"/>
        </w:rPr>
      </w:pPr>
      <w:del w:id="527" w:author="Lewis Barnett" w:date="2020-06-16T14:27:00Z">
        <w:r w:rsidRPr="00082596" w:rsidDel="003C0549">
          <w:rPr>
            <w:rFonts w:eastAsiaTheme="minorHAnsi"/>
          </w:rPr>
          <w:delText>Kaufman, L., and P. J. Rousseeuw. 2009. Finding groups in data: an Introduction to cluster analysis. John Wiley &amp; Sons.</w:delText>
        </w:r>
      </w:del>
    </w:p>
    <w:p w14:paraId="00B7B50C" w14:textId="3780DBA2" w:rsidR="00082596" w:rsidRPr="00082596" w:rsidDel="003C0549" w:rsidRDefault="00082596" w:rsidP="00D26510">
      <w:pPr>
        <w:spacing w:line="480" w:lineRule="auto"/>
        <w:ind w:left="720" w:hanging="720"/>
        <w:rPr>
          <w:del w:id="528" w:author="Lewis Barnett" w:date="2020-06-16T14:27:00Z"/>
          <w:rFonts w:eastAsiaTheme="minorHAnsi"/>
        </w:rPr>
      </w:pPr>
      <w:del w:id="529" w:author="Lewis Barnett" w:date="2020-06-16T14:27:00Z">
        <w:r w:rsidRPr="00082596" w:rsidDel="003C0549">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16755D02" w:rsidR="00082596" w:rsidRPr="00082596" w:rsidDel="003C0549" w:rsidRDefault="00082596" w:rsidP="00D26510">
      <w:pPr>
        <w:spacing w:line="480" w:lineRule="auto"/>
        <w:ind w:left="720" w:hanging="720"/>
        <w:rPr>
          <w:del w:id="530" w:author="Lewis Barnett" w:date="2020-06-16T14:27:00Z"/>
          <w:rFonts w:eastAsiaTheme="minorHAnsi"/>
        </w:rPr>
      </w:pPr>
      <w:del w:id="531" w:author="Lewis Barnett" w:date="2020-06-16T14:27:00Z">
        <w:r w:rsidRPr="00082596" w:rsidDel="003C0549">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9D5C7F6" w:rsidR="00082596" w:rsidRPr="00082596" w:rsidDel="003C0549" w:rsidRDefault="00082596" w:rsidP="00D26510">
      <w:pPr>
        <w:spacing w:line="480" w:lineRule="auto"/>
        <w:ind w:left="720" w:hanging="720"/>
        <w:rPr>
          <w:del w:id="532" w:author="Lewis Barnett" w:date="2020-06-16T14:27:00Z"/>
          <w:rFonts w:eastAsiaTheme="minorHAnsi"/>
        </w:rPr>
      </w:pPr>
      <w:del w:id="533" w:author="Lewis Barnett" w:date="2020-06-16T14:27:00Z">
        <w:r w:rsidRPr="00082596" w:rsidDel="003C0549">
          <w:rPr>
            <w:rFonts w:eastAsiaTheme="minorHAnsi"/>
          </w:rPr>
          <w:lastRenderedPageBreak/>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6964D10D" w:rsidR="00082596" w:rsidRPr="00082596" w:rsidDel="003C0549" w:rsidRDefault="00082596" w:rsidP="00D26510">
      <w:pPr>
        <w:spacing w:line="480" w:lineRule="auto"/>
        <w:ind w:left="720" w:hanging="720"/>
        <w:rPr>
          <w:del w:id="534" w:author="Lewis Barnett" w:date="2020-06-16T14:27:00Z"/>
          <w:rFonts w:eastAsiaTheme="minorHAnsi"/>
        </w:rPr>
      </w:pPr>
      <w:del w:id="535" w:author="Lewis Barnett" w:date="2020-06-16T14:27:00Z">
        <w:r w:rsidRPr="00082596" w:rsidDel="003C0549">
          <w:rPr>
            <w:rFonts w:eastAsiaTheme="minorHAnsi"/>
          </w:rPr>
          <w:delText>Kristensen, K., A. Nielsen, C. W. Berg, H. Skaug, and B. M. Bell. 2016. TMB: Automatic differentiation and Laplace approximation. Journal of Statistical Software 70:1–21.</w:delText>
        </w:r>
      </w:del>
    </w:p>
    <w:p w14:paraId="5DF10699" w14:textId="42E01136" w:rsidR="00082596" w:rsidRPr="00082596" w:rsidDel="003C0549" w:rsidRDefault="00082596" w:rsidP="00D26510">
      <w:pPr>
        <w:spacing w:line="480" w:lineRule="auto"/>
        <w:ind w:left="720" w:hanging="720"/>
        <w:rPr>
          <w:del w:id="536" w:author="Lewis Barnett" w:date="2020-06-16T14:27:00Z"/>
          <w:rFonts w:eastAsiaTheme="minorHAnsi"/>
        </w:rPr>
      </w:pPr>
      <w:del w:id="537" w:author="Lewis Barnett" w:date="2020-06-16T14:27:00Z">
        <w:r w:rsidRPr="00082596" w:rsidDel="003C0549">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2CA68CE8" w:rsidR="00082596" w:rsidRPr="00082596" w:rsidDel="003C0549" w:rsidRDefault="00082596" w:rsidP="00D26510">
      <w:pPr>
        <w:spacing w:line="480" w:lineRule="auto"/>
        <w:ind w:left="720" w:hanging="720"/>
        <w:rPr>
          <w:del w:id="538" w:author="Lewis Barnett" w:date="2020-06-16T14:27:00Z"/>
          <w:rFonts w:eastAsiaTheme="minorHAnsi"/>
        </w:rPr>
      </w:pPr>
      <w:del w:id="539" w:author="Lewis Barnett" w:date="2020-06-16T14:27:00Z">
        <w:r w:rsidRPr="00082596" w:rsidDel="003C0549">
          <w:rPr>
            <w:rFonts w:eastAsiaTheme="minorHAnsi"/>
          </w:rPr>
          <w:delText>Lenoir, J., J. C. Gégout, P. A. Marquet, P. de Ruffray, and H. Brisse. 2008. A Significant upward shift in plant species optimum elevation during the 20th century. Science 320:1768.</w:delText>
        </w:r>
      </w:del>
    </w:p>
    <w:p w14:paraId="784B941F" w14:textId="04D7EA1A" w:rsidR="00082596" w:rsidRPr="00082596" w:rsidDel="003C0549" w:rsidRDefault="00082596" w:rsidP="00D26510">
      <w:pPr>
        <w:spacing w:line="480" w:lineRule="auto"/>
        <w:ind w:left="720" w:hanging="720"/>
        <w:rPr>
          <w:del w:id="540" w:author="Lewis Barnett" w:date="2020-06-16T14:27:00Z"/>
          <w:rFonts w:eastAsiaTheme="minorHAnsi"/>
        </w:rPr>
      </w:pPr>
      <w:del w:id="541" w:author="Lewis Barnett" w:date="2020-06-16T14:27:00Z">
        <w:r w:rsidRPr="00082596" w:rsidDel="003C0549">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6A3C9932" w:rsidR="00082596" w:rsidRPr="00082596" w:rsidDel="003C0549" w:rsidRDefault="00082596" w:rsidP="00D26510">
      <w:pPr>
        <w:spacing w:line="480" w:lineRule="auto"/>
        <w:ind w:left="720" w:hanging="720"/>
        <w:rPr>
          <w:del w:id="542" w:author="Lewis Barnett" w:date="2020-06-16T14:27:00Z"/>
          <w:rFonts w:eastAsiaTheme="minorHAnsi"/>
        </w:rPr>
      </w:pPr>
      <w:del w:id="543" w:author="Lewis Barnett" w:date="2020-06-16T14:27:00Z">
        <w:r w:rsidRPr="00082596" w:rsidDel="003C0549">
          <w:rPr>
            <w:rFonts w:eastAsiaTheme="minorHAnsi"/>
          </w:rPr>
          <w:delText>Levin, S. A. 1992. The problem of pattern and scale in ecology: the Robert H. MacArthur Award Lecture. Ecology 73:1943–1967.</w:delText>
        </w:r>
      </w:del>
    </w:p>
    <w:p w14:paraId="3A67657E" w14:textId="370D6D8C" w:rsidR="00082596" w:rsidRPr="00082596" w:rsidDel="003C0549" w:rsidRDefault="00082596" w:rsidP="00D26510">
      <w:pPr>
        <w:spacing w:line="480" w:lineRule="auto"/>
        <w:ind w:left="720" w:hanging="720"/>
        <w:rPr>
          <w:del w:id="544" w:author="Lewis Barnett" w:date="2020-06-16T14:27:00Z"/>
          <w:rFonts w:eastAsiaTheme="minorHAnsi"/>
        </w:rPr>
      </w:pPr>
      <w:del w:id="545" w:author="Lewis Barnett" w:date="2020-06-16T14:27:00Z">
        <w:r w:rsidRPr="00082596" w:rsidDel="003C0549">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7074AEA3" w:rsidR="00082596" w:rsidRPr="00082596" w:rsidDel="003C0549" w:rsidRDefault="00082596" w:rsidP="00D26510">
      <w:pPr>
        <w:spacing w:line="480" w:lineRule="auto"/>
        <w:ind w:left="720" w:hanging="720"/>
        <w:rPr>
          <w:del w:id="546" w:author="Lewis Barnett" w:date="2020-06-16T14:27:00Z"/>
          <w:rFonts w:eastAsiaTheme="minorHAnsi"/>
        </w:rPr>
      </w:pPr>
      <w:del w:id="547" w:author="Lewis Barnett" w:date="2020-06-16T14:27:00Z">
        <w:r w:rsidRPr="00082596" w:rsidDel="003C0549">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484F2DAF" w:rsidR="00082596" w:rsidRPr="00082596" w:rsidDel="003C0549" w:rsidRDefault="00082596" w:rsidP="00D26510">
      <w:pPr>
        <w:spacing w:line="480" w:lineRule="auto"/>
        <w:ind w:left="720" w:hanging="720"/>
        <w:rPr>
          <w:del w:id="548" w:author="Lewis Barnett" w:date="2020-06-16T14:27:00Z"/>
          <w:rFonts w:eastAsiaTheme="minorHAnsi"/>
        </w:rPr>
      </w:pPr>
      <w:del w:id="549" w:author="Lewis Barnett" w:date="2020-06-16T14:27:00Z">
        <w:r w:rsidRPr="00082596" w:rsidDel="003C0549">
          <w:rPr>
            <w:rFonts w:eastAsiaTheme="minorHAnsi"/>
          </w:rPr>
          <w:lastRenderedPageBreak/>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12A38EC3" w:rsidR="00082596" w:rsidRPr="00082596" w:rsidDel="003C0549" w:rsidRDefault="00082596" w:rsidP="00D26510">
      <w:pPr>
        <w:spacing w:line="480" w:lineRule="auto"/>
        <w:ind w:left="720" w:hanging="720"/>
        <w:rPr>
          <w:del w:id="550" w:author="Lewis Barnett" w:date="2020-06-16T14:27:00Z"/>
          <w:rFonts w:eastAsiaTheme="minorHAnsi"/>
        </w:rPr>
      </w:pPr>
      <w:del w:id="551" w:author="Lewis Barnett" w:date="2020-06-16T14:27:00Z">
        <w:r w:rsidRPr="00082596" w:rsidDel="003C0549">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27A87AE6" w:rsidR="00082596" w:rsidRPr="00082596" w:rsidDel="003C0549" w:rsidRDefault="00082596" w:rsidP="00D26510">
      <w:pPr>
        <w:spacing w:line="480" w:lineRule="auto"/>
        <w:ind w:left="720" w:hanging="720"/>
        <w:rPr>
          <w:del w:id="552" w:author="Lewis Barnett" w:date="2020-06-16T14:27:00Z"/>
          <w:rFonts w:eastAsiaTheme="minorHAnsi"/>
        </w:rPr>
      </w:pPr>
      <w:del w:id="553" w:author="Lewis Barnett" w:date="2020-06-16T14:27:00Z">
        <w:r w:rsidRPr="00082596" w:rsidDel="003C0549">
          <w:rPr>
            <w:rFonts w:eastAsiaTheme="minorHAnsi"/>
          </w:rPr>
          <w:delText>Maechler, M., P. Rousseeuw, A. Struyf, M. Hubert, and K. Hornik. 2019. Cluster: Cluster Analysis Basics and Extensions. R package version 2.1.0.</w:delText>
        </w:r>
      </w:del>
    </w:p>
    <w:p w14:paraId="57B23E0E" w14:textId="0B8CB84D" w:rsidR="00082596" w:rsidRPr="00082596" w:rsidDel="003C0549" w:rsidRDefault="00082596" w:rsidP="00D26510">
      <w:pPr>
        <w:spacing w:line="480" w:lineRule="auto"/>
        <w:ind w:left="720" w:hanging="720"/>
        <w:rPr>
          <w:del w:id="554" w:author="Lewis Barnett" w:date="2020-06-16T14:27:00Z"/>
          <w:rFonts w:eastAsiaTheme="minorHAnsi"/>
        </w:rPr>
      </w:pPr>
      <w:del w:id="555" w:author="Lewis Barnett" w:date="2020-06-16T14:27:00Z">
        <w:r w:rsidRPr="00082596" w:rsidDel="003C0549">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47C2004C" w:rsidR="00082596" w:rsidRPr="00082596" w:rsidDel="003C0549" w:rsidRDefault="00082596" w:rsidP="00D26510">
      <w:pPr>
        <w:spacing w:line="480" w:lineRule="auto"/>
        <w:ind w:left="720" w:hanging="720"/>
        <w:rPr>
          <w:del w:id="556" w:author="Lewis Barnett" w:date="2020-06-16T14:27:00Z"/>
          <w:rFonts w:eastAsiaTheme="minorHAnsi"/>
        </w:rPr>
      </w:pPr>
      <w:del w:id="557" w:author="Lewis Barnett" w:date="2020-06-16T14:27:00Z">
        <w:r w:rsidRPr="00082596" w:rsidDel="003C0549">
          <w:rPr>
            <w:rFonts w:eastAsiaTheme="minorHAnsi"/>
          </w:rPr>
          <w:delText>Pinsky, M. L., B. Worm, M. J. Fogarty, J. L. Sarmiento, and S. A. Levin. 2013. Marine taxa track local climate velocities. Science 341:1239–1242.</w:delText>
        </w:r>
      </w:del>
    </w:p>
    <w:p w14:paraId="5C70EBB3" w14:textId="78923641" w:rsidR="00082596" w:rsidRPr="00082596" w:rsidDel="003C0549" w:rsidRDefault="00082596" w:rsidP="00D26510">
      <w:pPr>
        <w:spacing w:line="480" w:lineRule="auto"/>
        <w:ind w:left="720" w:hanging="720"/>
        <w:rPr>
          <w:del w:id="558" w:author="Lewis Barnett" w:date="2020-06-16T14:27:00Z"/>
          <w:rFonts w:eastAsiaTheme="minorHAnsi"/>
        </w:rPr>
      </w:pPr>
      <w:del w:id="559" w:author="Lewis Barnett" w:date="2020-06-16T14:27:00Z">
        <w:r w:rsidRPr="00082596" w:rsidDel="003C0549">
          <w:rPr>
            <w:rFonts w:eastAsiaTheme="minorHAnsi"/>
          </w:rPr>
          <w:delText>R Core Team. 2019. R: A Language and Environment for Statistical Computing. R Foundation for Statistical Computing, Vienna, Austria.</w:delText>
        </w:r>
      </w:del>
    </w:p>
    <w:p w14:paraId="730F165B" w14:textId="3569FDD0" w:rsidR="00082596" w:rsidRPr="00082596" w:rsidDel="003C0549" w:rsidRDefault="00082596" w:rsidP="00D26510">
      <w:pPr>
        <w:spacing w:line="480" w:lineRule="auto"/>
        <w:ind w:left="720" w:hanging="720"/>
        <w:rPr>
          <w:del w:id="560" w:author="Lewis Barnett" w:date="2020-06-16T14:27:00Z"/>
          <w:rFonts w:eastAsiaTheme="minorHAnsi"/>
        </w:rPr>
      </w:pPr>
      <w:del w:id="561" w:author="Lewis Barnett" w:date="2020-06-16T14:27:00Z">
        <w:r w:rsidRPr="00082596" w:rsidDel="003C0549">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768DCEF0" w:rsidR="00082596" w:rsidRPr="00082596" w:rsidDel="003C0549" w:rsidRDefault="00082596" w:rsidP="00D26510">
      <w:pPr>
        <w:spacing w:line="480" w:lineRule="auto"/>
        <w:ind w:left="720" w:hanging="720"/>
        <w:rPr>
          <w:del w:id="562" w:author="Lewis Barnett" w:date="2020-06-16T14:27:00Z"/>
          <w:rFonts w:eastAsiaTheme="minorHAnsi"/>
        </w:rPr>
      </w:pPr>
      <w:del w:id="563" w:author="Lewis Barnett" w:date="2020-06-16T14:27:00Z">
        <w:r w:rsidRPr="00082596" w:rsidDel="003C0549">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3A411863" w:rsidR="00082596" w:rsidRPr="00082596" w:rsidDel="003C0549" w:rsidRDefault="00082596" w:rsidP="00D26510">
      <w:pPr>
        <w:spacing w:line="480" w:lineRule="auto"/>
        <w:ind w:left="720" w:hanging="720"/>
        <w:rPr>
          <w:del w:id="564" w:author="Lewis Barnett" w:date="2020-06-16T14:27:00Z"/>
          <w:rFonts w:eastAsiaTheme="minorHAnsi"/>
        </w:rPr>
      </w:pPr>
      <w:del w:id="565" w:author="Lewis Barnett" w:date="2020-06-16T14:27:00Z">
        <w:r w:rsidRPr="00082596" w:rsidDel="003C0549">
          <w:rPr>
            <w:rFonts w:eastAsiaTheme="minorHAnsi"/>
          </w:rPr>
          <w:lastRenderedPageBreak/>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32AC577" w:rsidR="00082596" w:rsidRPr="00082596" w:rsidDel="003C0549" w:rsidRDefault="00082596" w:rsidP="00D26510">
      <w:pPr>
        <w:spacing w:line="480" w:lineRule="auto"/>
        <w:ind w:left="720" w:hanging="720"/>
        <w:rPr>
          <w:del w:id="566" w:author="Lewis Barnett" w:date="2020-06-16T14:27:00Z"/>
          <w:rFonts w:eastAsiaTheme="minorHAnsi"/>
        </w:rPr>
      </w:pPr>
      <w:del w:id="567" w:author="Lewis Barnett" w:date="2020-06-16T14:27:00Z">
        <w:r w:rsidRPr="00082596" w:rsidDel="003C0549">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64A1C" w:rsidR="00082596" w:rsidRPr="00082596" w:rsidDel="003C0549" w:rsidRDefault="00082596" w:rsidP="00D26510">
      <w:pPr>
        <w:spacing w:line="480" w:lineRule="auto"/>
        <w:ind w:left="720" w:hanging="720"/>
        <w:rPr>
          <w:del w:id="568" w:author="Lewis Barnett" w:date="2020-06-16T14:27:00Z"/>
          <w:rFonts w:eastAsiaTheme="minorHAnsi"/>
        </w:rPr>
      </w:pPr>
      <w:del w:id="569" w:author="Lewis Barnett" w:date="2020-06-16T14:27:00Z">
        <w:r w:rsidRPr="00082596" w:rsidDel="003C0549">
          <w:rPr>
            <w:rFonts w:eastAsiaTheme="minorHAnsi"/>
          </w:rPr>
          <w:delText>Sagarin, R. D., S. D. Gaines, and B. Gaylord. 2006. Moving beyond assumptions to understand abundance distributions across the ranges of species. Trends in Ecology &amp; Evolution 21:524–530.</w:delText>
        </w:r>
      </w:del>
    </w:p>
    <w:p w14:paraId="7C6A30D5" w14:textId="1233925C" w:rsidR="00082596" w:rsidRPr="00082596" w:rsidDel="003C0549" w:rsidRDefault="00082596" w:rsidP="00D26510">
      <w:pPr>
        <w:spacing w:line="480" w:lineRule="auto"/>
        <w:ind w:left="720" w:hanging="720"/>
        <w:rPr>
          <w:del w:id="570" w:author="Lewis Barnett" w:date="2020-06-16T14:27:00Z"/>
          <w:rFonts w:eastAsiaTheme="minorHAnsi"/>
        </w:rPr>
      </w:pPr>
      <w:del w:id="571" w:author="Lewis Barnett" w:date="2020-06-16T14:27:00Z">
        <w:r w:rsidRPr="00082596" w:rsidDel="003C0549">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2D8696D7" w:rsidR="00082596" w:rsidRPr="00082596" w:rsidDel="003C0549" w:rsidRDefault="00082596" w:rsidP="00D26510">
      <w:pPr>
        <w:spacing w:line="480" w:lineRule="auto"/>
        <w:ind w:left="720" w:hanging="720"/>
        <w:rPr>
          <w:del w:id="572" w:author="Lewis Barnett" w:date="2020-06-16T14:27:00Z"/>
          <w:rFonts w:eastAsiaTheme="minorHAnsi"/>
        </w:rPr>
      </w:pPr>
      <w:del w:id="573" w:author="Lewis Barnett" w:date="2020-06-16T14:27:00Z">
        <w:r w:rsidRPr="00082596" w:rsidDel="003C0549">
          <w:rPr>
            <w:rFonts w:eastAsiaTheme="minorHAnsi"/>
          </w:rPr>
          <w:delText>Shono, H. 2008. Application of the Tweedie distribution to zero-catch data in CPUE analysis. Fisheries Research 93:154–162.</w:delText>
        </w:r>
      </w:del>
    </w:p>
    <w:p w14:paraId="0934BFBE" w14:textId="2E947EB4" w:rsidR="00082596" w:rsidRPr="00082596" w:rsidDel="003C0549" w:rsidRDefault="00082596" w:rsidP="00D26510">
      <w:pPr>
        <w:spacing w:line="480" w:lineRule="auto"/>
        <w:ind w:left="720" w:hanging="720"/>
        <w:rPr>
          <w:del w:id="574" w:author="Lewis Barnett" w:date="2020-06-16T14:27:00Z"/>
          <w:rFonts w:eastAsiaTheme="minorHAnsi"/>
        </w:rPr>
      </w:pPr>
      <w:del w:id="575" w:author="Lewis Barnett" w:date="2020-06-16T14:27:00Z">
        <w:r w:rsidRPr="00082596" w:rsidDel="003C0549">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13CA88A8" w:rsidR="00082596" w:rsidRPr="00082596" w:rsidDel="003C0549" w:rsidRDefault="00082596" w:rsidP="00D26510">
      <w:pPr>
        <w:spacing w:line="480" w:lineRule="auto"/>
        <w:ind w:left="720" w:hanging="720"/>
        <w:rPr>
          <w:del w:id="576" w:author="Lewis Barnett" w:date="2020-06-16T14:27:00Z"/>
          <w:rFonts w:eastAsiaTheme="minorHAnsi"/>
        </w:rPr>
      </w:pPr>
      <w:del w:id="577" w:author="Lewis Barnett" w:date="2020-06-16T14:27:00Z">
        <w:r w:rsidRPr="00082596" w:rsidDel="003C0549">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5BE9552B" w:rsidR="00082596" w:rsidRPr="00082596" w:rsidDel="003C0549" w:rsidRDefault="00082596" w:rsidP="00D26510">
      <w:pPr>
        <w:spacing w:line="480" w:lineRule="auto"/>
        <w:ind w:left="720" w:hanging="720"/>
        <w:rPr>
          <w:del w:id="578" w:author="Lewis Barnett" w:date="2020-06-16T14:27:00Z"/>
          <w:rFonts w:eastAsiaTheme="minorHAnsi"/>
        </w:rPr>
      </w:pPr>
      <w:del w:id="579" w:author="Lewis Barnett" w:date="2020-06-16T14:27:00Z">
        <w:r w:rsidRPr="00082596" w:rsidDel="003C0549">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2A005C78" w:rsidR="00082596" w:rsidRPr="00082596" w:rsidDel="003C0549" w:rsidRDefault="00082596" w:rsidP="00D26510">
      <w:pPr>
        <w:spacing w:line="480" w:lineRule="auto"/>
        <w:ind w:left="720" w:hanging="720"/>
        <w:rPr>
          <w:del w:id="580" w:author="Lewis Barnett" w:date="2020-06-16T14:27:00Z"/>
          <w:rFonts w:eastAsiaTheme="minorHAnsi"/>
        </w:rPr>
      </w:pPr>
      <w:del w:id="581" w:author="Lewis Barnett" w:date="2020-06-16T14:27:00Z">
        <w:r w:rsidRPr="00082596" w:rsidDel="003C0549">
          <w:rPr>
            <w:rFonts w:eastAsiaTheme="minorHAnsi"/>
          </w:rPr>
          <w:lastRenderedPageBreak/>
          <w:delText>Thorson, J. T., and L. A. K. Barnett. 2017. Comparing estimates of abundance trends and distribution shifts using single- and multispecies models of fishes and biogenic habitat. ICES Journal of Marine Science 74:1311–1321.</w:delText>
        </w:r>
      </w:del>
    </w:p>
    <w:p w14:paraId="19AB0D2D" w14:textId="6762FC30" w:rsidR="00082596" w:rsidRPr="00082596" w:rsidDel="003C0549" w:rsidRDefault="00082596" w:rsidP="00D26510">
      <w:pPr>
        <w:spacing w:line="480" w:lineRule="auto"/>
        <w:ind w:left="720" w:hanging="720"/>
        <w:rPr>
          <w:del w:id="582" w:author="Lewis Barnett" w:date="2020-06-16T14:27:00Z"/>
          <w:rFonts w:eastAsiaTheme="minorHAnsi"/>
        </w:rPr>
      </w:pPr>
      <w:del w:id="583" w:author="Lewis Barnett" w:date="2020-06-16T14:27:00Z">
        <w:r w:rsidRPr="00082596" w:rsidDel="003C0549">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34C1970C" w:rsidR="00082596" w:rsidRPr="00082596" w:rsidDel="003C0549" w:rsidRDefault="00082596" w:rsidP="00D26510">
      <w:pPr>
        <w:spacing w:line="480" w:lineRule="auto"/>
        <w:ind w:left="720" w:hanging="720"/>
        <w:rPr>
          <w:del w:id="584" w:author="Lewis Barnett" w:date="2020-06-16T14:27:00Z"/>
          <w:rFonts w:eastAsiaTheme="minorHAnsi"/>
        </w:rPr>
      </w:pPr>
      <w:del w:id="585" w:author="Lewis Barnett" w:date="2020-06-16T14:27:00Z">
        <w:r w:rsidRPr="00082596" w:rsidDel="003C0549">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1974C205" w:rsidR="00082596" w:rsidRPr="00082596" w:rsidDel="003C0549" w:rsidRDefault="00082596" w:rsidP="00D26510">
      <w:pPr>
        <w:spacing w:line="480" w:lineRule="auto"/>
        <w:ind w:left="720" w:hanging="720"/>
        <w:rPr>
          <w:del w:id="586" w:author="Lewis Barnett" w:date="2020-06-16T14:27:00Z"/>
          <w:rFonts w:eastAsiaTheme="minorHAnsi"/>
        </w:rPr>
      </w:pPr>
      <w:del w:id="587" w:author="Lewis Barnett" w:date="2020-06-16T14:27:00Z">
        <w:r w:rsidRPr="00082596" w:rsidDel="003C0549">
          <w:rPr>
            <w:rFonts w:eastAsiaTheme="minorHAnsi"/>
          </w:rPr>
          <w:delText>Tilman, D., and P. M. Kareiva. 1997. Spatial Ecology: The Role of Space in Population Dynamics and Interspecific Interactions. Princeton University Press.</w:delText>
        </w:r>
      </w:del>
    </w:p>
    <w:p w14:paraId="06CB5B0A" w14:textId="5B3B4732" w:rsidR="00082596" w:rsidRPr="00082596" w:rsidDel="003C0549" w:rsidRDefault="00082596" w:rsidP="00D26510">
      <w:pPr>
        <w:spacing w:line="480" w:lineRule="auto"/>
        <w:ind w:left="720" w:hanging="720"/>
        <w:rPr>
          <w:del w:id="588" w:author="Lewis Barnett" w:date="2020-06-16T14:27:00Z"/>
          <w:rFonts w:eastAsiaTheme="minorHAnsi"/>
        </w:rPr>
      </w:pPr>
      <w:del w:id="589" w:author="Lewis Barnett" w:date="2020-06-16T14:27:00Z">
        <w:r w:rsidRPr="00082596" w:rsidDel="003C0549">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58116585" w:rsidR="00082596" w:rsidRPr="00082596" w:rsidDel="003C0549" w:rsidRDefault="00082596" w:rsidP="00D26510">
      <w:pPr>
        <w:spacing w:line="480" w:lineRule="auto"/>
        <w:ind w:left="720" w:hanging="720"/>
        <w:rPr>
          <w:del w:id="590" w:author="Lewis Barnett" w:date="2020-06-16T14:27:00Z"/>
          <w:rFonts w:eastAsiaTheme="minorHAnsi"/>
        </w:rPr>
      </w:pPr>
      <w:del w:id="591" w:author="Lewis Barnett" w:date="2020-06-16T14:27:00Z">
        <w:r w:rsidRPr="00082596" w:rsidDel="003C0549">
          <w:rPr>
            <w:rFonts w:eastAsiaTheme="minorHAnsi"/>
          </w:rPr>
          <w:delText>Walter, J. A., L. W. Sheppard, T. L. Anderson, J. H. Kastens, O. N. Bjørnstad, A. M. Liebhold, and D. C. Reuman. 2017. The Geography of spatial synchrony. Ecology Letters 20:801–814.</w:delText>
        </w:r>
      </w:del>
    </w:p>
    <w:p w14:paraId="6A11E1E8" w14:textId="2ECD43B6" w:rsidR="00082596" w:rsidRPr="00082596" w:rsidDel="003C0549" w:rsidRDefault="00082596" w:rsidP="00D26510">
      <w:pPr>
        <w:spacing w:line="480" w:lineRule="auto"/>
        <w:ind w:left="720" w:hanging="720"/>
        <w:rPr>
          <w:del w:id="592" w:author="Lewis Barnett" w:date="2020-06-16T14:27:00Z"/>
          <w:rFonts w:eastAsiaTheme="minorHAnsi"/>
        </w:rPr>
      </w:pPr>
      <w:del w:id="593" w:author="Lewis Barnett" w:date="2020-06-16T14:27:00Z">
        <w:r w:rsidRPr="00082596" w:rsidDel="003C0549">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F33FDE6" w:rsidR="00082596" w:rsidRPr="00082596" w:rsidDel="003C0549" w:rsidRDefault="00082596" w:rsidP="00D26510">
      <w:pPr>
        <w:spacing w:line="480" w:lineRule="auto"/>
        <w:ind w:left="720" w:hanging="720"/>
        <w:rPr>
          <w:del w:id="594" w:author="Lewis Barnett" w:date="2020-06-16T14:27:00Z"/>
          <w:rFonts w:eastAsiaTheme="minorHAnsi"/>
        </w:rPr>
      </w:pPr>
      <w:del w:id="595" w:author="Lewis Barnett" w:date="2020-06-16T14:27:00Z">
        <w:r w:rsidRPr="00082596" w:rsidDel="003C0549">
          <w:rPr>
            <w:rFonts w:eastAsiaTheme="minorHAnsi"/>
          </w:rPr>
          <w:delText xml:space="preserve">Weatherhead, E. C., G. C. Reinsel, G. C. Tiao, X.-L. Meng, D. Choi, W.-K. Cheang, T. Keller, J. DeLuisi, D. J. Wuebbles, J. B. Kerr, A. J. Miller, S. J. Oltmans, and J. E. Frederick. 1998. </w:delText>
        </w:r>
        <w:r w:rsidRPr="00082596" w:rsidDel="003C0549">
          <w:rPr>
            <w:rFonts w:eastAsiaTheme="minorHAnsi"/>
          </w:rPr>
          <w:lastRenderedPageBreak/>
          <w:delText>Factors affecting the detection of trends: Statistical considerations and applications to environmental data. Journal of Geophysical Research: Atmospheres 103:17149–17161.</w:delText>
        </w:r>
      </w:del>
    </w:p>
    <w:p w14:paraId="6B7C11F1" w14:textId="351B2FCE" w:rsidR="00082596" w:rsidRPr="00082596" w:rsidDel="003C0549" w:rsidRDefault="00082596" w:rsidP="00D26510">
      <w:pPr>
        <w:spacing w:line="480" w:lineRule="auto"/>
        <w:ind w:left="720" w:hanging="720"/>
        <w:rPr>
          <w:del w:id="596" w:author="Lewis Barnett" w:date="2020-06-16T14:27:00Z"/>
          <w:rFonts w:eastAsiaTheme="minorHAnsi"/>
        </w:rPr>
      </w:pPr>
      <w:del w:id="597" w:author="Lewis Barnett" w:date="2020-06-16T14:27:00Z">
        <w:r w:rsidRPr="00082596" w:rsidDel="003C0549">
          <w:rPr>
            <w:rFonts w:eastAsiaTheme="minorHAnsi"/>
          </w:rPr>
          <w:delText>Woillez, M., J. Rivoirard, and P. Petitgas. 2009. Notes on survey-based spatial indicators for monitoring fish populations. Aquatic Living Resources 22:155–164.</w:delText>
        </w:r>
      </w:del>
    </w:p>
    <w:p w14:paraId="11C94343" w14:textId="4B6C48A4" w:rsidR="00082596" w:rsidRPr="00082596" w:rsidDel="003C0549" w:rsidRDefault="00082596" w:rsidP="00D26510">
      <w:pPr>
        <w:spacing w:line="480" w:lineRule="auto"/>
        <w:ind w:left="720" w:hanging="720"/>
        <w:rPr>
          <w:del w:id="598" w:author="Lewis Barnett" w:date="2020-06-16T14:27:00Z"/>
          <w:rFonts w:eastAsiaTheme="minorHAnsi"/>
        </w:rPr>
      </w:pPr>
      <w:del w:id="599" w:author="Lewis Barnett" w:date="2020-06-16T14:27:00Z">
        <w:r w:rsidRPr="00082596" w:rsidDel="003C0549">
          <w:rPr>
            <w:rFonts w:eastAsiaTheme="minorHAnsi"/>
          </w:rPr>
          <w:delText>Yackulic, C. B., R. Chandler, E. F. Zipkin, J. A. Royle, J. D. Nichols, E. H. Campbell Grant, and S. Veran. 2013. Presence-only modelling using MAXENT: When can we trust the inferences? 4:236–243.</w:delText>
        </w:r>
      </w:del>
    </w:p>
    <w:p w14:paraId="71262CCA" w14:textId="142B9E1D" w:rsidR="00082596" w:rsidRPr="00082596" w:rsidDel="003C0549" w:rsidRDefault="00082596" w:rsidP="00D26510">
      <w:pPr>
        <w:spacing w:line="480" w:lineRule="auto"/>
        <w:ind w:left="720" w:hanging="720"/>
        <w:rPr>
          <w:del w:id="600" w:author="Lewis Barnett" w:date="2020-06-16T14:27:00Z"/>
          <w:rFonts w:eastAsiaTheme="minorHAnsi"/>
        </w:rPr>
      </w:pPr>
      <w:del w:id="601" w:author="Lewis Barnett" w:date="2020-06-16T14:27:00Z">
        <w:r w:rsidRPr="00082596" w:rsidDel="003C0549">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602" w:author="Lewis Barnett" w:date="2020-06-16T16:09:00Z"/>
          <w:rFonts w:ascii="Times" w:hAnsi="Times"/>
        </w:rPr>
      </w:pPr>
      <w:r w:rsidRPr="00082596">
        <w:rPr>
          <w:rFonts w:eastAsiaTheme="minorHAnsi"/>
          <w:lang w:val="en-US"/>
        </w:rPr>
        <w:fldChar w:fldCharType="end"/>
      </w:r>
      <w:del w:id="603" w:author="Lewis Barnett" w:date="2020-06-16T16:09:00Z">
        <w:r w:rsidR="00344523" w:rsidDel="00E36A06">
          <w:delText>APPENDIX TABLES</w:delText>
        </w:r>
      </w:del>
    </w:p>
    <w:p w14:paraId="1D78D7BE" w14:textId="35FBF8DE" w:rsidR="0046021E" w:rsidDel="00E36A06" w:rsidRDefault="0046021E">
      <w:pPr>
        <w:spacing w:line="480" w:lineRule="auto"/>
        <w:rPr>
          <w:del w:id="604" w:author="Lewis Barnett" w:date="2020-06-16T16:09:00Z"/>
        </w:rPr>
        <w:pPrChange w:id="605" w:author="Lewis Barnett" w:date="2020-06-16T16:12:00Z">
          <w:pPr>
            <w:spacing w:after="160" w:line="480" w:lineRule="auto"/>
          </w:pPr>
        </w:pPrChange>
      </w:pPr>
      <w:del w:id="606"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607" w:author="Lewis Barnett" w:date="2020-06-16T16:09:00Z"/>
        </w:trPr>
        <w:tc>
          <w:tcPr>
            <w:tcW w:w="0" w:type="auto"/>
          </w:tcPr>
          <w:p w14:paraId="64F7E4BD" w14:textId="1E872CC0" w:rsidR="0046021E" w:rsidRPr="006C048B" w:rsidDel="00E36A06" w:rsidRDefault="0046021E">
            <w:pPr>
              <w:spacing w:line="480" w:lineRule="auto"/>
              <w:rPr>
                <w:del w:id="608" w:author="Lewis Barnett" w:date="2020-06-16T16:09:00Z"/>
                <w:i/>
              </w:rPr>
              <w:pPrChange w:id="609" w:author="Lewis Barnett" w:date="2020-06-16T16:12:00Z">
                <w:pPr/>
              </w:pPrChange>
            </w:pPr>
            <w:del w:id="610"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611" w:author="Lewis Barnett" w:date="2020-06-16T16:09:00Z"/>
                <w:i/>
              </w:rPr>
              <w:pPrChange w:id="612" w:author="Lewis Barnett" w:date="2020-06-16T16:12:00Z">
                <w:pPr/>
              </w:pPrChange>
            </w:pPr>
            <w:del w:id="613"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614" w:author="Lewis Barnett" w:date="2020-06-16T16:09:00Z"/>
                <w:i/>
              </w:rPr>
              <w:pPrChange w:id="615" w:author="Lewis Barnett" w:date="2020-06-16T16:12:00Z">
                <w:pPr/>
              </w:pPrChange>
            </w:pPr>
            <w:del w:id="616" w:author="Lewis Barnett" w:date="2020-06-16T16:09:00Z">
              <w:r w:rsidRPr="006C048B" w:rsidDel="00E36A06">
                <w:rPr>
                  <w:i/>
                </w:rPr>
                <w:delText>Value</w:delText>
              </w:r>
            </w:del>
          </w:p>
        </w:tc>
      </w:tr>
      <w:tr w:rsidR="0046021E" w:rsidDel="00E36A06" w14:paraId="0D7913D3" w14:textId="3A6268BB" w:rsidTr="0044347D">
        <w:trPr>
          <w:del w:id="617" w:author="Lewis Barnett" w:date="2020-06-16T16:09:00Z"/>
        </w:trPr>
        <w:tc>
          <w:tcPr>
            <w:tcW w:w="0" w:type="auto"/>
          </w:tcPr>
          <w:p w14:paraId="6AB07AA1" w14:textId="5C16B7C7" w:rsidR="0046021E" w:rsidDel="00E36A06" w:rsidRDefault="0046021E">
            <w:pPr>
              <w:spacing w:line="480" w:lineRule="auto"/>
              <w:rPr>
                <w:del w:id="618" w:author="Lewis Barnett" w:date="2020-06-16T16:09:00Z"/>
              </w:rPr>
              <w:pPrChange w:id="619" w:author="Lewis Barnett" w:date="2020-06-16T16:12:00Z">
                <w:pPr>
                  <w:jc w:val="center"/>
                </w:pPr>
              </w:pPrChange>
            </w:pPr>
            <w:del w:id="620" w:author="Lewis Barnett" w:date="2020-06-16T16:09:00Z">
              <w:r w:rsidDel="00E36A06">
                <w:delText>T</w:delText>
              </w:r>
            </w:del>
          </w:p>
        </w:tc>
        <w:tc>
          <w:tcPr>
            <w:tcW w:w="0" w:type="auto"/>
          </w:tcPr>
          <w:p w14:paraId="700F78D9" w14:textId="6E9538E3" w:rsidR="0046021E" w:rsidDel="00E36A06" w:rsidRDefault="0046021E">
            <w:pPr>
              <w:spacing w:line="480" w:lineRule="auto"/>
              <w:rPr>
                <w:del w:id="621" w:author="Lewis Barnett" w:date="2020-06-16T16:09:00Z"/>
              </w:rPr>
              <w:pPrChange w:id="622" w:author="Lewis Barnett" w:date="2020-06-16T16:12:00Z">
                <w:pPr/>
              </w:pPrChange>
            </w:pPr>
            <w:del w:id="623"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624" w:author="Lewis Barnett" w:date="2020-06-16T16:09:00Z"/>
              </w:rPr>
              <w:pPrChange w:id="625" w:author="Lewis Barnett" w:date="2020-06-16T16:12:00Z">
                <w:pPr/>
              </w:pPrChange>
            </w:pPr>
            <w:del w:id="626" w:author="Lewis Barnett" w:date="2020-06-16T16:09:00Z">
              <w:r w:rsidDel="00E36A06">
                <w:delText>10</w:delText>
              </w:r>
            </w:del>
          </w:p>
        </w:tc>
      </w:tr>
      <w:tr w:rsidR="0046021E" w:rsidDel="00E36A06" w14:paraId="78B00F6D" w14:textId="1F56E62E" w:rsidTr="0044347D">
        <w:trPr>
          <w:del w:id="627" w:author="Lewis Barnett" w:date="2020-06-16T16:09:00Z"/>
        </w:trPr>
        <w:tc>
          <w:tcPr>
            <w:tcW w:w="0" w:type="auto"/>
          </w:tcPr>
          <w:p w14:paraId="78FA31EF" w14:textId="21489BAC" w:rsidR="0046021E" w:rsidDel="00E36A06" w:rsidRDefault="00C31143">
            <w:pPr>
              <w:spacing w:line="480" w:lineRule="auto"/>
              <w:rPr>
                <w:del w:id="628" w:author="Lewis Barnett" w:date="2020-06-16T16:09:00Z"/>
              </w:rPr>
              <w:pPrChange w:id="629" w:author="Lewis Barnett" w:date="2020-06-16T16:12:00Z">
                <w:pPr/>
              </w:pPrChange>
            </w:pPr>
            <m:oMathPara>
              <m:oMath>
                <m:r>
                  <w:del w:id="630"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631" w:author="Lewis Barnett" w:date="2020-06-16T16:09:00Z"/>
              </w:rPr>
              <w:pPrChange w:id="632" w:author="Lewis Barnett" w:date="2020-06-16T16:12:00Z">
                <w:pPr/>
              </w:pPrChange>
            </w:pPr>
            <w:del w:id="633"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634" w:author="Lewis Barnett" w:date="2020-06-16T16:09:00Z"/>
              </w:rPr>
              <w:pPrChange w:id="635" w:author="Lewis Barnett" w:date="2020-06-16T16:12:00Z">
                <w:pPr/>
              </w:pPrChange>
            </w:pPr>
            <w:del w:id="636" w:author="Lewis Barnett" w:date="2020-06-16T16:09:00Z">
              <w:r w:rsidDel="00E36A06">
                <w:delText>1</w:delText>
              </w:r>
            </w:del>
          </w:p>
        </w:tc>
      </w:tr>
      <w:tr w:rsidR="0046021E" w:rsidDel="00E36A06" w14:paraId="34AA5DAF" w14:textId="4B87CCFB" w:rsidTr="0044347D">
        <w:trPr>
          <w:del w:id="637" w:author="Lewis Barnett" w:date="2020-06-16T16:09:00Z"/>
        </w:trPr>
        <w:tc>
          <w:tcPr>
            <w:tcW w:w="0" w:type="auto"/>
          </w:tcPr>
          <w:p w14:paraId="154CCD86" w14:textId="12C31D92" w:rsidR="0046021E" w:rsidDel="00E36A06" w:rsidRDefault="009F3460">
            <w:pPr>
              <w:spacing w:line="480" w:lineRule="auto"/>
              <w:rPr>
                <w:del w:id="638" w:author="Lewis Barnett" w:date="2020-06-16T16:09:00Z"/>
              </w:rPr>
              <w:pPrChange w:id="639" w:author="Lewis Barnett" w:date="2020-06-16T16:12:00Z">
                <w:pPr/>
              </w:pPrChange>
            </w:pPr>
            <m:oMathPara>
              <m:oMath>
                <m:sSub>
                  <m:sSubPr>
                    <m:ctrlPr>
                      <w:del w:id="640" w:author="Lewis Barnett" w:date="2020-06-16T16:09:00Z">
                        <w:rPr>
                          <w:rFonts w:ascii="Cambria Math" w:hAnsi="Cambria Math"/>
                          <w:i/>
                        </w:rPr>
                      </w:del>
                    </m:ctrlPr>
                  </m:sSubPr>
                  <m:e>
                    <m:r>
                      <w:del w:id="641" w:author="Lewis Barnett" w:date="2020-06-16T16:09:00Z">
                        <w:rPr>
                          <w:rFonts w:ascii="Cambria Math" w:hAnsi="Cambria Math"/>
                        </w:rPr>
                        <m:t>σ</m:t>
                      </w:del>
                    </m:r>
                  </m:e>
                  <m:sub>
                    <m:r>
                      <w:del w:id="642"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643" w:author="Lewis Barnett" w:date="2020-06-16T16:09:00Z"/>
              </w:rPr>
              <w:pPrChange w:id="644" w:author="Lewis Barnett" w:date="2020-06-16T16:12:00Z">
                <w:pPr/>
              </w:pPrChange>
            </w:pPr>
            <w:del w:id="645"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646" w:author="Lewis Barnett" w:date="2020-06-16T16:09:00Z"/>
              </w:rPr>
              <w:pPrChange w:id="647" w:author="Lewis Barnett" w:date="2020-06-16T16:12:00Z">
                <w:pPr/>
              </w:pPrChange>
            </w:pPr>
            <w:del w:id="648" w:author="Lewis Barnett" w:date="2020-06-16T16:09:00Z">
              <w:r w:rsidDel="00E36A06">
                <w:delText>0.01</w:delText>
              </w:r>
            </w:del>
          </w:p>
        </w:tc>
      </w:tr>
      <w:tr w:rsidR="00C21535" w:rsidDel="00E36A06" w14:paraId="5FAA8CA2" w14:textId="38A540B2" w:rsidTr="0044347D">
        <w:trPr>
          <w:del w:id="649" w:author="Lewis Barnett" w:date="2020-06-16T16:09:00Z"/>
        </w:trPr>
        <w:tc>
          <w:tcPr>
            <w:tcW w:w="0" w:type="auto"/>
          </w:tcPr>
          <w:p w14:paraId="06D8E02A" w14:textId="77C727D1" w:rsidR="00C21535" w:rsidDel="00E36A06" w:rsidRDefault="009F3460">
            <w:pPr>
              <w:spacing w:line="480" w:lineRule="auto"/>
              <w:rPr>
                <w:del w:id="650" w:author="Lewis Barnett" w:date="2020-06-16T16:09:00Z"/>
              </w:rPr>
              <w:pPrChange w:id="651" w:author="Lewis Barnett" w:date="2020-06-16T16:12:00Z">
                <w:pPr/>
              </w:pPrChange>
            </w:pPr>
            <m:oMathPara>
              <m:oMath>
                <m:sSub>
                  <m:sSubPr>
                    <m:ctrlPr>
                      <w:del w:id="652" w:author="Lewis Barnett" w:date="2020-06-16T16:09:00Z">
                        <w:rPr>
                          <w:rFonts w:ascii="Cambria Math" w:hAnsi="Cambria Math"/>
                          <w:i/>
                        </w:rPr>
                      </w:del>
                    </m:ctrlPr>
                  </m:sSubPr>
                  <m:e>
                    <m:r>
                      <w:del w:id="653" w:author="Lewis Barnett" w:date="2020-06-16T16:09:00Z">
                        <w:rPr>
                          <w:rFonts w:ascii="Cambria Math" w:hAnsi="Cambria Math"/>
                        </w:rPr>
                        <m:t>σ</m:t>
                      </w:del>
                    </m:r>
                  </m:e>
                  <m:sub>
                    <m:r>
                      <w:del w:id="654"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655" w:author="Lewis Barnett" w:date="2020-06-16T16:09:00Z"/>
              </w:rPr>
              <w:pPrChange w:id="656" w:author="Lewis Barnett" w:date="2020-06-16T16:12:00Z">
                <w:pPr/>
              </w:pPrChange>
            </w:pPr>
            <w:del w:id="657"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658" w:author="Lewis Barnett" w:date="2020-06-16T16:09:00Z"/>
              </w:rPr>
              <w:pPrChange w:id="659" w:author="Lewis Barnett" w:date="2020-06-16T16:12:00Z">
                <w:pPr/>
              </w:pPrChange>
            </w:pPr>
            <w:del w:id="660"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661" w:author="Lewis Barnett" w:date="2020-06-16T16:09:00Z"/>
        </w:trPr>
        <w:tc>
          <w:tcPr>
            <w:tcW w:w="0" w:type="auto"/>
          </w:tcPr>
          <w:p w14:paraId="2CE203CF" w14:textId="7DEC3ED5" w:rsidR="00C21535" w:rsidDel="00E36A06" w:rsidRDefault="00C31143">
            <w:pPr>
              <w:spacing w:line="480" w:lineRule="auto"/>
              <w:rPr>
                <w:del w:id="662" w:author="Lewis Barnett" w:date="2020-06-16T16:09:00Z"/>
              </w:rPr>
              <w:pPrChange w:id="663" w:author="Lewis Barnett" w:date="2020-06-16T16:12:00Z">
                <w:pPr/>
              </w:pPrChange>
            </w:pPr>
            <w:commentRangeStart w:id="664"/>
            <m:oMathPara>
              <m:oMath>
                <m:r>
                  <w:del w:id="665" w:author="Lewis Barnett" w:date="2020-06-16T16:09:00Z">
                    <w:rPr>
                      <w:rFonts w:ascii="Cambria Math" w:hAnsi="Cambria Math"/>
                    </w:rPr>
                    <m:t>ϕ</m:t>
                  </w:del>
                </m:r>
                <w:commentRangeEnd w:id="664"/>
                <m:r>
                  <w:del w:id="666" w:author="Lewis Barnett" w:date="2020-06-16T16:09:00Z">
                    <m:rPr>
                      <m:sty m:val="p"/>
                    </m:rPr>
                    <w:rPr>
                      <w:rStyle w:val="CommentReference"/>
                      <w:rFonts w:ascii="Cambria Math" w:eastAsiaTheme="minorHAnsi" w:hAnsi="Cambria Math" w:cstheme="minorBidi"/>
                      <w:lang w:val="en-US"/>
                    </w:rPr>
                    <w:commentReference w:id="664"/>
                  </w:del>
                </m:r>
              </m:oMath>
            </m:oMathPara>
          </w:p>
        </w:tc>
        <w:tc>
          <w:tcPr>
            <w:tcW w:w="0" w:type="auto"/>
          </w:tcPr>
          <w:p w14:paraId="4B0A1BAD" w14:textId="2DD0275D" w:rsidR="00C21535" w:rsidDel="00E36A06" w:rsidRDefault="00C21535">
            <w:pPr>
              <w:spacing w:line="480" w:lineRule="auto"/>
              <w:rPr>
                <w:del w:id="667" w:author="Lewis Barnett" w:date="2020-06-16T16:09:00Z"/>
              </w:rPr>
              <w:pPrChange w:id="668" w:author="Lewis Barnett" w:date="2020-06-16T16:12:00Z">
                <w:pPr/>
              </w:pPrChange>
            </w:pPr>
            <w:del w:id="669"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670" w:author="Lewis Barnett" w:date="2020-06-16T16:09:00Z"/>
              </w:rPr>
              <w:pPrChange w:id="671" w:author="Lewis Barnett" w:date="2020-06-16T16:12:00Z">
                <w:pPr/>
              </w:pPrChange>
            </w:pPr>
            <w:del w:id="672"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673" w:author="Lewis Barnett" w:date="2020-06-16T16:09:00Z"/>
        </w:trPr>
        <w:tc>
          <w:tcPr>
            <w:tcW w:w="0" w:type="auto"/>
          </w:tcPr>
          <w:p w14:paraId="7FC5FCC3" w14:textId="79FCE784" w:rsidR="00C31143" w:rsidDel="00E36A06" w:rsidRDefault="009F3460">
            <w:pPr>
              <w:spacing w:line="480" w:lineRule="auto"/>
              <w:rPr>
                <w:del w:id="674" w:author="Lewis Barnett" w:date="2020-06-16T16:09:00Z"/>
              </w:rPr>
              <w:pPrChange w:id="675" w:author="Lewis Barnett" w:date="2020-06-16T16:12:00Z">
                <w:pPr/>
              </w:pPrChange>
            </w:pPr>
            <m:oMathPara>
              <m:oMath>
                <m:sSub>
                  <m:sSubPr>
                    <m:ctrlPr>
                      <w:del w:id="676" w:author="Lewis Barnett" w:date="2020-06-16T16:09:00Z">
                        <w:rPr>
                          <w:rFonts w:ascii="Cambria Math" w:hAnsi="Cambria Math"/>
                          <w:i/>
                        </w:rPr>
                      </w:del>
                    </m:ctrlPr>
                  </m:sSubPr>
                  <m:e>
                    <m:r>
                      <w:del w:id="677" w:author="Lewis Barnett" w:date="2020-06-16T16:09:00Z">
                        <w:rPr>
                          <w:rFonts w:ascii="Cambria Math" w:hAnsi="Cambria Math"/>
                        </w:rPr>
                        <m:t>κ</m:t>
                      </w:del>
                    </m:r>
                  </m:e>
                  <m:sub>
                    <m:r>
                      <w:del w:id="678"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679" w:author="Lewis Barnett" w:date="2020-06-16T16:09:00Z"/>
              </w:rPr>
              <w:pPrChange w:id="680" w:author="Lewis Barnett" w:date="2020-06-16T16:12:00Z">
                <w:pPr/>
              </w:pPrChange>
            </w:pPr>
            <w:del w:id="681"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682" w:author="Lewis Barnett" w:date="2020-06-16T16:09:00Z"/>
              </w:rPr>
              <w:pPrChange w:id="683" w:author="Lewis Barnett" w:date="2020-06-16T16:12:00Z">
                <w:pPr/>
              </w:pPrChange>
            </w:pPr>
            <w:del w:id="684" w:author="Lewis Barnett" w:date="2020-06-16T16:09:00Z">
              <w:r w:rsidDel="00E36A06">
                <w:delText>0.1</w:delText>
              </w:r>
            </w:del>
          </w:p>
        </w:tc>
      </w:tr>
      <w:tr w:rsidR="00C31143" w:rsidDel="00E36A06" w14:paraId="2768D920" w14:textId="769D2559" w:rsidTr="0044347D">
        <w:trPr>
          <w:del w:id="685" w:author="Lewis Barnett" w:date="2020-06-16T16:09:00Z"/>
        </w:trPr>
        <w:tc>
          <w:tcPr>
            <w:tcW w:w="0" w:type="auto"/>
          </w:tcPr>
          <w:p w14:paraId="4568DB18" w14:textId="54672C37" w:rsidR="00C31143" w:rsidDel="00E36A06" w:rsidRDefault="009F3460">
            <w:pPr>
              <w:spacing w:line="480" w:lineRule="auto"/>
              <w:rPr>
                <w:del w:id="686" w:author="Lewis Barnett" w:date="2020-06-16T16:09:00Z"/>
              </w:rPr>
              <w:pPrChange w:id="687" w:author="Lewis Barnett" w:date="2020-06-16T16:12:00Z">
                <w:pPr/>
              </w:pPrChange>
            </w:pPr>
            <m:oMathPara>
              <m:oMath>
                <m:sSub>
                  <m:sSubPr>
                    <m:ctrlPr>
                      <w:del w:id="688" w:author="Lewis Barnett" w:date="2020-06-16T16:09:00Z">
                        <w:rPr>
                          <w:rFonts w:ascii="Cambria Math" w:hAnsi="Cambria Math"/>
                          <w:i/>
                        </w:rPr>
                      </w:del>
                    </m:ctrlPr>
                  </m:sSubPr>
                  <m:e>
                    <m:r>
                      <w:del w:id="689" w:author="Lewis Barnett" w:date="2020-06-16T16:09:00Z">
                        <w:rPr>
                          <w:rFonts w:ascii="Cambria Math" w:hAnsi="Cambria Math"/>
                        </w:rPr>
                        <m:t>σ</m:t>
                      </w:del>
                    </m:r>
                  </m:e>
                  <m:sub>
                    <m:r>
                      <w:del w:id="690"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691" w:author="Lewis Barnett" w:date="2020-06-16T16:09:00Z"/>
              </w:rPr>
              <w:pPrChange w:id="692" w:author="Lewis Barnett" w:date="2020-06-16T16:12:00Z">
                <w:pPr/>
              </w:pPrChange>
            </w:pPr>
            <w:del w:id="693"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694" w:author="Lewis Barnett" w:date="2020-06-16T16:09:00Z"/>
              </w:rPr>
              <w:pPrChange w:id="695" w:author="Lewis Barnett" w:date="2020-06-16T16:12:00Z">
                <w:pPr/>
              </w:pPrChange>
            </w:pPr>
            <w:del w:id="696" w:author="Lewis Barnett" w:date="2020-06-16T16:09:00Z">
              <w:r w:rsidDel="00E36A06">
                <w:delText>0.01</w:delText>
              </w:r>
            </w:del>
          </w:p>
        </w:tc>
      </w:tr>
    </w:tbl>
    <w:p w14:paraId="51617391" w14:textId="05AEB1CF" w:rsidR="0046021E" w:rsidDel="00E36A06" w:rsidRDefault="0046021E">
      <w:pPr>
        <w:spacing w:line="480" w:lineRule="auto"/>
        <w:rPr>
          <w:del w:id="697" w:author="Lewis Barnett" w:date="2020-06-16T16:09:00Z"/>
        </w:rPr>
        <w:pPrChange w:id="698" w:author="Lewis Barnett" w:date="2020-06-16T16:12:00Z">
          <w:pPr>
            <w:spacing w:after="160" w:line="480" w:lineRule="auto"/>
          </w:pPr>
        </w:pPrChange>
      </w:pPr>
    </w:p>
    <w:p w14:paraId="0D391DEF" w14:textId="5DE3E6A9" w:rsidR="00344523" w:rsidDel="00E36A06" w:rsidRDefault="0008062F">
      <w:pPr>
        <w:spacing w:line="480" w:lineRule="auto"/>
        <w:rPr>
          <w:del w:id="699" w:author="Lewis Barnett" w:date="2020-06-16T16:09:00Z"/>
        </w:rPr>
        <w:pPrChange w:id="700" w:author="Lewis Barnett" w:date="2020-06-16T16:12:00Z">
          <w:pPr>
            <w:spacing w:after="160" w:line="480" w:lineRule="auto"/>
          </w:pPr>
        </w:pPrChange>
      </w:pPr>
      <w:del w:id="701"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702"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703" w:author="Lewis Barnett" w:date="2020-06-16T16:09:00Z"/>
                <w:i/>
                <w:color w:val="000000"/>
              </w:rPr>
              <w:pPrChange w:id="704" w:author="Lewis Barnett" w:date="2020-06-16T16:12:00Z">
                <w:pPr/>
              </w:pPrChange>
            </w:pPr>
            <w:del w:id="705" w:author="Lewis Barnett" w:date="2020-06-16T16:09:00Z">
              <w:r w:rsidRPr="006C048B" w:rsidDel="00E36A06">
                <w:rPr>
                  <w:i/>
                  <w:color w:val="000000"/>
                </w:rPr>
                <w:lastRenderedPageBreak/>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706" w:author="Lewis Barnett" w:date="2020-06-16T16:09:00Z"/>
                <w:i/>
                <w:color w:val="000000"/>
              </w:rPr>
              <w:pPrChange w:id="707" w:author="Lewis Barnett" w:date="2020-06-16T16:12:00Z">
                <w:pPr/>
              </w:pPrChange>
            </w:pPr>
            <w:del w:id="708"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709" w:author="Lewis Barnett" w:date="2020-06-16T16:09:00Z"/>
                <w:i/>
                <w:color w:val="000000"/>
              </w:rPr>
              <w:pPrChange w:id="710" w:author="Lewis Barnett" w:date="2020-06-16T16:12:00Z">
                <w:pPr/>
              </w:pPrChange>
            </w:pPr>
            <w:del w:id="711"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712" w:author="Lewis Barnett" w:date="2020-06-16T16:09:00Z"/>
                <w:i/>
                <w:color w:val="000000"/>
              </w:rPr>
              <w:pPrChange w:id="713" w:author="Lewis Barnett" w:date="2020-06-16T16:12:00Z">
                <w:pPr/>
              </w:pPrChange>
            </w:pPr>
            <w:del w:id="714"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71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716" w:author="Lewis Barnett" w:date="2020-06-16T16:09:00Z"/>
                <w:color w:val="000000"/>
              </w:rPr>
              <w:pPrChange w:id="717" w:author="Lewis Barnett" w:date="2020-06-16T16:12:00Z">
                <w:pPr/>
              </w:pPrChange>
            </w:pPr>
            <w:del w:id="718"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719" w:author="Lewis Barnett" w:date="2020-06-16T16:09:00Z"/>
                <w:i/>
                <w:color w:val="000000"/>
              </w:rPr>
              <w:pPrChange w:id="720" w:author="Lewis Barnett" w:date="2020-06-16T16:12:00Z">
                <w:pPr/>
              </w:pPrChange>
            </w:pPr>
            <w:del w:id="721"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722" w:author="Lewis Barnett" w:date="2020-06-16T16:09:00Z"/>
                <w:color w:val="000000"/>
              </w:rPr>
              <w:pPrChange w:id="723" w:author="Lewis Barnett" w:date="2020-06-16T16:12:00Z">
                <w:pPr>
                  <w:jc w:val="center"/>
                </w:pPr>
              </w:pPrChange>
            </w:pPr>
            <w:del w:id="724"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725" w:author="Lewis Barnett" w:date="2020-06-16T16:09:00Z"/>
                <w:color w:val="000000"/>
              </w:rPr>
              <w:pPrChange w:id="726" w:author="Lewis Barnett" w:date="2020-06-16T16:12:00Z">
                <w:pPr>
                  <w:jc w:val="center"/>
                </w:pPr>
              </w:pPrChange>
            </w:pPr>
            <w:del w:id="727"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7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729" w:author="Lewis Barnett" w:date="2020-06-16T16:09:00Z"/>
                <w:color w:val="000000"/>
              </w:rPr>
              <w:pPrChange w:id="730" w:author="Lewis Barnett" w:date="2020-06-16T16:12:00Z">
                <w:pPr/>
              </w:pPrChange>
            </w:pPr>
            <w:del w:id="731"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732" w:author="Lewis Barnett" w:date="2020-06-16T16:09:00Z"/>
                <w:i/>
                <w:color w:val="000000"/>
              </w:rPr>
              <w:pPrChange w:id="733" w:author="Lewis Barnett" w:date="2020-06-16T16:12:00Z">
                <w:pPr>
                  <w:tabs>
                    <w:tab w:val="left" w:pos="1215"/>
                  </w:tabs>
                </w:pPr>
              </w:pPrChange>
            </w:pPr>
            <w:del w:id="734"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735" w:author="Lewis Barnett" w:date="2020-06-16T16:09:00Z"/>
                <w:color w:val="000000"/>
              </w:rPr>
              <w:pPrChange w:id="736" w:author="Lewis Barnett" w:date="2020-06-16T16:12:00Z">
                <w:pPr>
                  <w:jc w:val="center"/>
                </w:pPr>
              </w:pPrChange>
            </w:pPr>
            <w:del w:id="737"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738" w:author="Lewis Barnett" w:date="2020-06-16T16:09:00Z"/>
                <w:color w:val="000000"/>
              </w:rPr>
              <w:pPrChange w:id="739" w:author="Lewis Barnett" w:date="2020-06-16T16:12:00Z">
                <w:pPr>
                  <w:jc w:val="center"/>
                </w:pPr>
              </w:pPrChange>
            </w:pPr>
            <w:del w:id="740"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7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742" w:author="Lewis Barnett" w:date="2020-06-16T16:09:00Z"/>
                <w:color w:val="000000"/>
              </w:rPr>
              <w:pPrChange w:id="743" w:author="Lewis Barnett" w:date="2020-06-16T16:12:00Z">
                <w:pPr/>
              </w:pPrChange>
            </w:pPr>
            <w:del w:id="744"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745" w:author="Lewis Barnett" w:date="2020-06-16T16:09:00Z"/>
                <w:i/>
                <w:color w:val="000000"/>
              </w:rPr>
              <w:pPrChange w:id="746" w:author="Lewis Barnett" w:date="2020-06-16T16:12:00Z">
                <w:pPr/>
              </w:pPrChange>
            </w:pPr>
            <w:del w:id="747"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748" w:author="Lewis Barnett" w:date="2020-06-16T16:09:00Z"/>
                <w:color w:val="000000"/>
              </w:rPr>
              <w:pPrChange w:id="749" w:author="Lewis Barnett" w:date="2020-06-16T16:12:00Z">
                <w:pPr>
                  <w:jc w:val="center"/>
                </w:pPr>
              </w:pPrChange>
            </w:pPr>
            <w:del w:id="750"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751" w:author="Lewis Barnett" w:date="2020-06-16T16:09:00Z"/>
                <w:color w:val="000000"/>
              </w:rPr>
              <w:pPrChange w:id="752" w:author="Lewis Barnett" w:date="2020-06-16T16:12:00Z">
                <w:pPr>
                  <w:jc w:val="center"/>
                </w:pPr>
              </w:pPrChange>
            </w:pPr>
            <w:del w:id="753"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75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755" w:author="Lewis Barnett" w:date="2020-06-16T16:09:00Z"/>
                <w:color w:val="000000"/>
              </w:rPr>
              <w:pPrChange w:id="756" w:author="Lewis Barnett" w:date="2020-06-16T16:12:00Z">
                <w:pPr/>
              </w:pPrChange>
            </w:pPr>
            <w:del w:id="757"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758" w:author="Lewis Barnett" w:date="2020-06-16T16:09:00Z"/>
                <w:i/>
                <w:color w:val="000000"/>
              </w:rPr>
              <w:pPrChange w:id="759" w:author="Lewis Barnett" w:date="2020-06-16T16:12:00Z">
                <w:pPr/>
              </w:pPrChange>
            </w:pPr>
            <w:del w:id="760"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761" w:author="Lewis Barnett" w:date="2020-06-16T16:09:00Z"/>
                <w:color w:val="000000"/>
              </w:rPr>
              <w:pPrChange w:id="762" w:author="Lewis Barnett" w:date="2020-06-16T16:12:00Z">
                <w:pPr>
                  <w:jc w:val="center"/>
                </w:pPr>
              </w:pPrChange>
            </w:pPr>
            <w:del w:id="763"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764" w:author="Lewis Barnett" w:date="2020-06-16T16:09:00Z"/>
                <w:color w:val="000000"/>
              </w:rPr>
              <w:pPrChange w:id="765" w:author="Lewis Barnett" w:date="2020-06-16T16:12:00Z">
                <w:pPr>
                  <w:jc w:val="center"/>
                </w:pPr>
              </w:pPrChange>
            </w:pPr>
            <w:del w:id="766"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76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768" w:author="Lewis Barnett" w:date="2020-06-16T16:09:00Z"/>
                <w:color w:val="000000"/>
              </w:rPr>
              <w:pPrChange w:id="769" w:author="Lewis Barnett" w:date="2020-06-16T16:12:00Z">
                <w:pPr/>
              </w:pPrChange>
            </w:pPr>
            <w:del w:id="770"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771" w:author="Lewis Barnett" w:date="2020-06-16T16:09:00Z"/>
                <w:i/>
                <w:color w:val="000000"/>
              </w:rPr>
              <w:pPrChange w:id="772" w:author="Lewis Barnett" w:date="2020-06-16T16:12:00Z">
                <w:pPr/>
              </w:pPrChange>
            </w:pPr>
            <w:del w:id="773"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774" w:author="Lewis Barnett" w:date="2020-06-16T16:09:00Z"/>
                <w:color w:val="000000"/>
              </w:rPr>
              <w:pPrChange w:id="775" w:author="Lewis Barnett" w:date="2020-06-16T16:12:00Z">
                <w:pPr>
                  <w:jc w:val="center"/>
                </w:pPr>
              </w:pPrChange>
            </w:pPr>
            <w:del w:id="776"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777" w:author="Lewis Barnett" w:date="2020-06-16T16:09:00Z"/>
                <w:color w:val="000000"/>
              </w:rPr>
              <w:pPrChange w:id="778" w:author="Lewis Barnett" w:date="2020-06-16T16:12:00Z">
                <w:pPr>
                  <w:jc w:val="center"/>
                </w:pPr>
              </w:pPrChange>
            </w:pPr>
            <w:del w:id="779"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78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781" w:author="Lewis Barnett" w:date="2020-06-16T16:09:00Z"/>
                <w:color w:val="000000"/>
              </w:rPr>
              <w:pPrChange w:id="782" w:author="Lewis Barnett" w:date="2020-06-16T16:12:00Z">
                <w:pPr/>
              </w:pPrChange>
            </w:pPr>
            <w:del w:id="783"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784" w:author="Lewis Barnett" w:date="2020-06-16T16:09:00Z"/>
                <w:i/>
                <w:color w:val="000000"/>
              </w:rPr>
              <w:pPrChange w:id="785" w:author="Lewis Barnett" w:date="2020-06-16T16:12:00Z">
                <w:pPr>
                  <w:tabs>
                    <w:tab w:val="left" w:pos="285"/>
                  </w:tabs>
                </w:pPr>
              </w:pPrChange>
            </w:pPr>
            <w:del w:id="786"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787" w:author="Lewis Barnett" w:date="2020-06-16T16:09:00Z"/>
                <w:color w:val="000000"/>
              </w:rPr>
              <w:pPrChange w:id="788" w:author="Lewis Barnett" w:date="2020-06-16T16:12:00Z">
                <w:pPr>
                  <w:jc w:val="center"/>
                </w:pPr>
              </w:pPrChange>
            </w:pPr>
            <w:del w:id="789"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790" w:author="Lewis Barnett" w:date="2020-06-16T16:09:00Z"/>
                <w:color w:val="000000"/>
              </w:rPr>
              <w:pPrChange w:id="791" w:author="Lewis Barnett" w:date="2020-06-16T16:12:00Z">
                <w:pPr>
                  <w:jc w:val="center"/>
                </w:pPr>
              </w:pPrChange>
            </w:pPr>
            <w:del w:id="792"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79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794" w:author="Lewis Barnett" w:date="2020-06-16T16:09:00Z"/>
                <w:color w:val="000000"/>
              </w:rPr>
              <w:pPrChange w:id="795" w:author="Lewis Barnett" w:date="2020-06-16T16:12:00Z">
                <w:pPr/>
              </w:pPrChange>
            </w:pPr>
            <w:del w:id="796"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797" w:author="Lewis Barnett" w:date="2020-06-16T16:09:00Z"/>
                <w:i/>
                <w:color w:val="000000"/>
              </w:rPr>
              <w:pPrChange w:id="798" w:author="Lewis Barnett" w:date="2020-06-16T16:12:00Z">
                <w:pPr/>
              </w:pPrChange>
            </w:pPr>
            <w:del w:id="799"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800" w:author="Lewis Barnett" w:date="2020-06-16T16:09:00Z"/>
                <w:color w:val="000000"/>
              </w:rPr>
              <w:pPrChange w:id="801" w:author="Lewis Barnett" w:date="2020-06-16T16:12:00Z">
                <w:pPr>
                  <w:jc w:val="center"/>
                </w:pPr>
              </w:pPrChange>
            </w:pPr>
            <w:del w:id="802"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803" w:author="Lewis Barnett" w:date="2020-06-16T16:09:00Z"/>
                <w:color w:val="000000"/>
              </w:rPr>
              <w:pPrChange w:id="804" w:author="Lewis Barnett" w:date="2020-06-16T16:12:00Z">
                <w:pPr>
                  <w:jc w:val="center"/>
                </w:pPr>
              </w:pPrChange>
            </w:pPr>
            <w:del w:id="805"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80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807" w:author="Lewis Barnett" w:date="2020-06-16T16:09:00Z"/>
                <w:color w:val="000000"/>
              </w:rPr>
              <w:pPrChange w:id="808" w:author="Lewis Barnett" w:date="2020-06-16T16:12:00Z">
                <w:pPr/>
              </w:pPrChange>
            </w:pPr>
            <w:del w:id="809"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810" w:author="Lewis Barnett" w:date="2020-06-16T16:09:00Z"/>
                <w:i/>
                <w:color w:val="000000"/>
              </w:rPr>
              <w:pPrChange w:id="811" w:author="Lewis Barnett" w:date="2020-06-16T16:12:00Z">
                <w:pPr/>
              </w:pPrChange>
            </w:pPr>
            <w:del w:id="812"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813" w:author="Lewis Barnett" w:date="2020-06-16T16:09:00Z"/>
                <w:color w:val="000000"/>
              </w:rPr>
              <w:pPrChange w:id="814" w:author="Lewis Barnett" w:date="2020-06-16T16:12:00Z">
                <w:pPr>
                  <w:jc w:val="center"/>
                </w:pPr>
              </w:pPrChange>
            </w:pPr>
            <w:del w:id="815"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816" w:author="Lewis Barnett" w:date="2020-06-16T16:09:00Z"/>
                <w:color w:val="000000"/>
              </w:rPr>
              <w:pPrChange w:id="817" w:author="Lewis Barnett" w:date="2020-06-16T16:12:00Z">
                <w:pPr>
                  <w:jc w:val="center"/>
                </w:pPr>
              </w:pPrChange>
            </w:pPr>
            <w:del w:id="818"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81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820" w:author="Lewis Barnett" w:date="2020-06-16T16:09:00Z"/>
                <w:color w:val="000000"/>
              </w:rPr>
              <w:pPrChange w:id="821" w:author="Lewis Barnett" w:date="2020-06-16T16:12:00Z">
                <w:pPr/>
              </w:pPrChange>
            </w:pPr>
            <w:del w:id="822"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823" w:author="Lewis Barnett" w:date="2020-06-16T16:09:00Z"/>
                <w:i/>
                <w:color w:val="000000"/>
              </w:rPr>
              <w:pPrChange w:id="824" w:author="Lewis Barnett" w:date="2020-06-16T16:12:00Z">
                <w:pPr/>
              </w:pPrChange>
            </w:pPr>
            <w:del w:id="825"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826" w:author="Lewis Barnett" w:date="2020-06-16T16:09:00Z"/>
                <w:color w:val="000000"/>
              </w:rPr>
              <w:pPrChange w:id="827" w:author="Lewis Barnett" w:date="2020-06-16T16:12:00Z">
                <w:pPr>
                  <w:jc w:val="center"/>
                </w:pPr>
              </w:pPrChange>
            </w:pPr>
            <w:del w:id="828"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829" w:author="Lewis Barnett" w:date="2020-06-16T16:09:00Z"/>
                <w:color w:val="000000"/>
              </w:rPr>
              <w:pPrChange w:id="830" w:author="Lewis Barnett" w:date="2020-06-16T16:12:00Z">
                <w:pPr>
                  <w:jc w:val="center"/>
                </w:pPr>
              </w:pPrChange>
            </w:pPr>
            <w:del w:id="831"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83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833" w:author="Lewis Barnett" w:date="2020-06-16T16:09:00Z"/>
                <w:color w:val="000000"/>
              </w:rPr>
              <w:pPrChange w:id="834" w:author="Lewis Barnett" w:date="2020-06-16T16:12:00Z">
                <w:pPr/>
              </w:pPrChange>
            </w:pPr>
            <w:del w:id="835"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836" w:author="Lewis Barnett" w:date="2020-06-16T16:09:00Z"/>
                <w:i/>
                <w:color w:val="000000"/>
              </w:rPr>
              <w:pPrChange w:id="837" w:author="Lewis Barnett" w:date="2020-06-16T16:12:00Z">
                <w:pPr/>
              </w:pPrChange>
            </w:pPr>
            <w:del w:id="838"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839" w:author="Lewis Barnett" w:date="2020-06-16T16:09:00Z"/>
                <w:color w:val="000000"/>
              </w:rPr>
              <w:pPrChange w:id="840" w:author="Lewis Barnett" w:date="2020-06-16T16:12:00Z">
                <w:pPr>
                  <w:jc w:val="center"/>
                </w:pPr>
              </w:pPrChange>
            </w:pPr>
            <w:del w:id="841"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842" w:author="Lewis Barnett" w:date="2020-06-16T16:09:00Z"/>
                <w:color w:val="000000"/>
              </w:rPr>
              <w:pPrChange w:id="843" w:author="Lewis Barnett" w:date="2020-06-16T16:12:00Z">
                <w:pPr>
                  <w:jc w:val="center"/>
                </w:pPr>
              </w:pPrChange>
            </w:pPr>
            <w:del w:id="844"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84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846" w:author="Lewis Barnett" w:date="2020-06-16T16:09:00Z"/>
                <w:color w:val="000000"/>
              </w:rPr>
              <w:pPrChange w:id="847" w:author="Lewis Barnett" w:date="2020-06-16T16:12:00Z">
                <w:pPr/>
              </w:pPrChange>
            </w:pPr>
            <w:del w:id="848"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849" w:author="Lewis Barnett" w:date="2020-06-16T16:09:00Z"/>
                <w:i/>
                <w:color w:val="000000"/>
              </w:rPr>
              <w:pPrChange w:id="850" w:author="Lewis Barnett" w:date="2020-06-16T16:12:00Z">
                <w:pPr/>
              </w:pPrChange>
            </w:pPr>
            <w:del w:id="851"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852" w:author="Lewis Barnett" w:date="2020-06-16T16:09:00Z"/>
                <w:color w:val="000000"/>
              </w:rPr>
              <w:pPrChange w:id="853" w:author="Lewis Barnett" w:date="2020-06-16T16:12:00Z">
                <w:pPr>
                  <w:jc w:val="center"/>
                </w:pPr>
              </w:pPrChange>
            </w:pPr>
            <w:del w:id="854"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855" w:author="Lewis Barnett" w:date="2020-06-16T16:09:00Z"/>
                <w:color w:val="000000"/>
              </w:rPr>
              <w:pPrChange w:id="856" w:author="Lewis Barnett" w:date="2020-06-16T16:12:00Z">
                <w:pPr>
                  <w:jc w:val="center"/>
                </w:pPr>
              </w:pPrChange>
            </w:pPr>
            <w:del w:id="857"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85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859" w:author="Lewis Barnett" w:date="2020-06-16T16:09:00Z"/>
                <w:color w:val="000000"/>
              </w:rPr>
              <w:pPrChange w:id="860" w:author="Lewis Barnett" w:date="2020-06-16T16:12:00Z">
                <w:pPr/>
              </w:pPrChange>
            </w:pPr>
            <w:del w:id="861"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862" w:author="Lewis Barnett" w:date="2020-06-16T16:09:00Z"/>
                <w:i/>
                <w:color w:val="000000"/>
              </w:rPr>
              <w:pPrChange w:id="863" w:author="Lewis Barnett" w:date="2020-06-16T16:12:00Z">
                <w:pPr/>
              </w:pPrChange>
            </w:pPr>
            <w:del w:id="864"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865" w:author="Lewis Barnett" w:date="2020-06-16T16:09:00Z"/>
                <w:color w:val="000000"/>
              </w:rPr>
              <w:pPrChange w:id="866" w:author="Lewis Barnett" w:date="2020-06-16T16:12:00Z">
                <w:pPr>
                  <w:jc w:val="center"/>
                </w:pPr>
              </w:pPrChange>
            </w:pPr>
            <w:del w:id="867"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868" w:author="Lewis Barnett" w:date="2020-06-16T16:09:00Z"/>
                <w:color w:val="000000"/>
              </w:rPr>
              <w:pPrChange w:id="869" w:author="Lewis Barnett" w:date="2020-06-16T16:12:00Z">
                <w:pPr>
                  <w:jc w:val="center"/>
                </w:pPr>
              </w:pPrChange>
            </w:pPr>
            <w:del w:id="870"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87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872" w:author="Lewis Barnett" w:date="2020-06-16T16:09:00Z"/>
                <w:color w:val="000000"/>
              </w:rPr>
              <w:pPrChange w:id="873" w:author="Lewis Barnett" w:date="2020-06-16T16:12:00Z">
                <w:pPr/>
              </w:pPrChange>
            </w:pPr>
            <w:del w:id="874"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875" w:author="Lewis Barnett" w:date="2020-06-16T16:09:00Z"/>
                <w:i/>
                <w:color w:val="000000"/>
              </w:rPr>
              <w:pPrChange w:id="876" w:author="Lewis Barnett" w:date="2020-06-16T16:12:00Z">
                <w:pPr/>
              </w:pPrChange>
            </w:pPr>
            <w:del w:id="877"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878" w:author="Lewis Barnett" w:date="2020-06-16T16:09:00Z"/>
                <w:color w:val="000000"/>
              </w:rPr>
              <w:pPrChange w:id="879" w:author="Lewis Barnett" w:date="2020-06-16T16:12:00Z">
                <w:pPr>
                  <w:jc w:val="center"/>
                </w:pPr>
              </w:pPrChange>
            </w:pPr>
            <w:del w:id="880"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881" w:author="Lewis Barnett" w:date="2020-06-16T16:09:00Z"/>
                <w:color w:val="000000"/>
              </w:rPr>
              <w:pPrChange w:id="882" w:author="Lewis Barnett" w:date="2020-06-16T16:12:00Z">
                <w:pPr>
                  <w:jc w:val="center"/>
                </w:pPr>
              </w:pPrChange>
            </w:pPr>
            <w:del w:id="883"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88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885" w:author="Lewis Barnett" w:date="2020-06-16T16:09:00Z"/>
                <w:color w:val="000000"/>
              </w:rPr>
              <w:pPrChange w:id="886" w:author="Lewis Barnett" w:date="2020-06-16T16:12:00Z">
                <w:pPr/>
              </w:pPrChange>
            </w:pPr>
            <w:del w:id="887"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888" w:author="Lewis Barnett" w:date="2020-06-16T16:09:00Z"/>
                <w:i/>
                <w:color w:val="000000"/>
              </w:rPr>
              <w:pPrChange w:id="889" w:author="Lewis Barnett" w:date="2020-06-16T16:12:00Z">
                <w:pPr/>
              </w:pPrChange>
            </w:pPr>
            <w:del w:id="890"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891" w:author="Lewis Barnett" w:date="2020-06-16T16:09:00Z"/>
                <w:color w:val="000000"/>
              </w:rPr>
              <w:pPrChange w:id="892" w:author="Lewis Barnett" w:date="2020-06-16T16:12:00Z">
                <w:pPr>
                  <w:jc w:val="center"/>
                </w:pPr>
              </w:pPrChange>
            </w:pPr>
            <w:del w:id="893"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894" w:author="Lewis Barnett" w:date="2020-06-16T16:09:00Z"/>
                <w:color w:val="000000"/>
              </w:rPr>
              <w:pPrChange w:id="895" w:author="Lewis Barnett" w:date="2020-06-16T16:12:00Z">
                <w:pPr>
                  <w:jc w:val="center"/>
                </w:pPr>
              </w:pPrChange>
            </w:pPr>
            <w:del w:id="896"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89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898" w:author="Lewis Barnett" w:date="2020-06-16T16:09:00Z"/>
                <w:color w:val="000000"/>
              </w:rPr>
              <w:pPrChange w:id="899" w:author="Lewis Barnett" w:date="2020-06-16T16:12:00Z">
                <w:pPr/>
              </w:pPrChange>
            </w:pPr>
            <w:del w:id="900"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901" w:author="Lewis Barnett" w:date="2020-06-16T16:09:00Z"/>
                <w:i/>
                <w:color w:val="000000"/>
              </w:rPr>
              <w:pPrChange w:id="902" w:author="Lewis Barnett" w:date="2020-06-16T16:12:00Z">
                <w:pPr/>
              </w:pPrChange>
            </w:pPr>
            <w:del w:id="903"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904" w:author="Lewis Barnett" w:date="2020-06-16T16:09:00Z"/>
                <w:color w:val="000000"/>
              </w:rPr>
              <w:pPrChange w:id="905" w:author="Lewis Barnett" w:date="2020-06-16T16:12:00Z">
                <w:pPr>
                  <w:jc w:val="center"/>
                </w:pPr>
              </w:pPrChange>
            </w:pPr>
            <w:del w:id="906"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907" w:author="Lewis Barnett" w:date="2020-06-16T16:09:00Z"/>
                <w:color w:val="000000"/>
              </w:rPr>
              <w:pPrChange w:id="908" w:author="Lewis Barnett" w:date="2020-06-16T16:12:00Z">
                <w:pPr>
                  <w:jc w:val="center"/>
                </w:pPr>
              </w:pPrChange>
            </w:pPr>
            <w:del w:id="909"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91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911" w:author="Lewis Barnett" w:date="2020-06-16T16:09:00Z"/>
                <w:color w:val="000000"/>
              </w:rPr>
              <w:pPrChange w:id="912" w:author="Lewis Barnett" w:date="2020-06-16T16:12:00Z">
                <w:pPr/>
              </w:pPrChange>
            </w:pPr>
            <w:del w:id="913"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914" w:author="Lewis Barnett" w:date="2020-06-16T16:09:00Z"/>
                <w:i/>
                <w:color w:val="000000"/>
              </w:rPr>
              <w:pPrChange w:id="915" w:author="Lewis Barnett" w:date="2020-06-16T16:12:00Z">
                <w:pPr/>
              </w:pPrChange>
            </w:pPr>
            <w:del w:id="916"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917" w:author="Lewis Barnett" w:date="2020-06-16T16:09:00Z"/>
                <w:color w:val="000000"/>
              </w:rPr>
              <w:pPrChange w:id="918" w:author="Lewis Barnett" w:date="2020-06-16T16:12:00Z">
                <w:pPr>
                  <w:jc w:val="center"/>
                </w:pPr>
              </w:pPrChange>
            </w:pPr>
            <w:del w:id="919"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920" w:author="Lewis Barnett" w:date="2020-06-16T16:09:00Z"/>
                <w:color w:val="000000"/>
              </w:rPr>
              <w:pPrChange w:id="921" w:author="Lewis Barnett" w:date="2020-06-16T16:12:00Z">
                <w:pPr>
                  <w:jc w:val="center"/>
                </w:pPr>
              </w:pPrChange>
            </w:pPr>
            <w:del w:id="922"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92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924" w:author="Lewis Barnett" w:date="2020-06-16T16:09:00Z"/>
                <w:color w:val="000000"/>
              </w:rPr>
              <w:pPrChange w:id="925" w:author="Lewis Barnett" w:date="2020-06-16T16:12:00Z">
                <w:pPr/>
              </w:pPrChange>
            </w:pPr>
            <w:del w:id="926"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927" w:author="Lewis Barnett" w:date="2020-06-16T16:09:00Z"/>
                <w:i/>
                <w:color w:val="000000"/>
              </w:rPr>
              <w:pPrChange w:id="928" w:author="Lewis Barnett" w:date="2020-06-16T16:12:00Z">
                <w:pPr/>
              </w:pPrChange>
            </w:pPr>
            <w:del w:id="929"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930" w:author="Lewis Barnett" w:date="2020-06-16T16:09:00Z"/>
                <w:color w:val="000000"/>
              </w:rPr>
              <w:pPrChange w:id="931" w:author="Lewis Barnett" w:date="2020-06-16T16:12:00Z">
                <w:pPr>
                  <w:jc w:val="center"/>
                </w:pPr>
              </w:pPrChange>
            </w:pPr>
            <w:del w:id="932"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933" w:author="Lewis Barnett" w:date="2020-06-16T16:09:00Z"/>
                <w:color w:val="000000"/>
              </w:rPr>
              <w:pPrChange w:id="934" w:author="Lewis Barnett" w:date="2020-06-16T16:12:00Z">
                <w:pPr>
                  <w:jc w:val="center"/>
                </w:pPr>
              </w:pPrChange>
            </w:pPr>
            <w:del w:id="935"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93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937" w:author="Lewis Barnett" w:date="2020-06-16T16:09:00Z"/>
                <w:color w:val="000000"/>
              </w:rPr>
              <w:pPrChange w:id="938" w:author="Lewis Barnett" w:date="2020-06-16T16:12:00Z">
                <w:pPr/>
              </w:pPrChange>
            </w:pPr>
            <w:del w:id="939"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940" w:author="Lewis Barnett" w:date="2020-06-16T16:09:00Z"/>
                <w:i/>
                <w:color w:val="000000"/>
              </w:rPr>
              <w:pPrChange w:id="941" w:author="Lewis Barnett" w:date="2020-06-16T16:12:00Z">
                <w:pPr/>
              </w:pPrChange>
            </w:pPr>
            <w:del w:id="942"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943" w:author="Lewis Barnett" w:date="2020-06-16T16:09:00Z"/>
                <w:color w:val="000000"/>
              </w:rPr>
              <w:pPrChange w:id="944" w:author="Lewis Barnett" w:date="2020-06-16T16:12:00Z">
                <w:pPr>
                  <w:jc w:val="center"/>
                </w:pPr>
              </w:pPrChange>
            </w:pPr>
            <w:del w:id="945"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946" w:author="Lewis Barnett" w:date="2020-06-16T16:09:00Z"/>
                <w:color w:val="000000"/>
              </w:rPr>
              <w:pPrChange w:id="947" w:author="Lewis Barnett" w:date="2020-06-16T16:12:00Z">
                <w:pPr>
                  <w:jc w:val="center"/>
                </w:pPr>
              </w:pPrChange>
            </w:pPr>
            <w:del w:id="948"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94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950" w:author="Lewis Barnett" w:date="2020-06-16T16:09:00Z"/>
                <w:color w:val="000000"/>
              </w:rPr>
              <w:pPrChange w:id="951" w:author="Lewis Barnett" w:date="2020-06-16T16:12:00Z">
                <w:pPr/>
              </w:pPrChange>
            </w:pPr>
            <w:del w:id="952"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953" w:author="Lewis Barnett" w:date="2020-06-16T16:09:00Z"/>
                <w:i/>
                <w:color w:val="000000"/>
              </w:rPr>
              <w:pPrChange w:id="954" w:author="Lewis Barnett" w:date="2020-06-16T16:12:00Z">
                <w:pPr/>
              </w:pPrChange>
            </w:pPr>
            <w:del w:id="955"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956" w:author="Lewis Barnett" w:date="2020-06-16T16:09:00Z"/>
                <w:color w:val="000000"/>
              </w:rPr>
              <w:pPrChange w:id="957" w:author="Lewis Barnett" w:date="2020-06-16T16:12:00Z">
                <w:pPr>
                  <w:jc w:val="center"/>
                </w:pPr>
              </w:pPrChange>
            </w:pPr>
            <w:del w:id="958"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959" w:author="Lewis Barnett" w:date="2020-06-16T16:09:00Z"/>
                <w:color w:val="000000"/>
              </w:rPr>
              <w:pPrChange w:id="960" w:author="Lewis Barnett" w:date="2020-06-16T16:12:00Z">
                <w:pPr>
                  <w:jc w:val="center"/>
                </w:pPr>
              </w:pPrChange>
            </w:pPr>
            <w:del w:id="961"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962" w:author="Lewis Barnett" w:date="2020-06-16T16:09:00Z"/>
        </w:rPr>
        <w:pPrChange w:id="963" w:author="Lewis Barnett" w:date="2020-06-16T16:12:00Z">
          <w:pPr>
            <w:spacing w:after="160" w:line="480" w:lineRule="auto"/>
          </w:pPr>
        </w:pPrChange>
      </w:pPr>
      <w:del w:id="964"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965"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966" w:author="Lewis Barnett" w:date="2020-06-16T16:09:00Z"/>
                <w:i/>
                <w:color w:val="000000"/>
              </w:rPr>
              <w:pPrChange w:id="967" w:author="Lewis Barnett" w:date="2020-06-16T16:12:00Z">
                <w:pPr/>
              </w:pPrChange>
            </w:pPr>
            <w:del w:id="968" w:author="Lewis Barnett" w:date="2020-06-16T16:09:00Z">
              <w:r w:rsidRPr="006C048B" w:rsidDel="00E36A06">
                <w:rPr>
                  <w:i/>
                  <w:color w:val="000000"/>
                </w:rPr>
                <w:lastRenderedPageBreak/>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969" w:author="Lewis Barnett" w:date="2020-06-16T16:09:00Z"/>
                <w:i/>
                <w:color w:val="000000"/>
              </w:rPr>
              <w:pPrChange w:id="970" w:author="Lewis Barnett" w:date="2020-06-16T16:12:00Z">
                <w:pPr>
                  <w:jc w:val="center"/>
                </w:pPr>
              </w:pPrChange>
            </w:pPr>
            <w:del w:id="971"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972" w:author="Lewis Barnett" w:date="2020-06-16T16:09:00Z"/>
                <w:i/>
                <w:color w:val="000000"/>
              </w:rPr>
              <w:pPrChange w:id="973" w:author="Lewis Barnett" w:date="2020-06-16T16:12:00Z">
                <w:pPr>
                  <w:jc w:val="center"/>
                </w:pPr>
              </w:pPrChange>
            </w:pPr>
            <w:del w:id="974"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97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976" w:author="Lewis Barnett" w:date="2020-06-16T16:09:00Z"/>
                <w:color w:val="000000"/>
              </w:rPr>
              <w:pPrChange w:id="977" w:author="Lewis Barnett" w:date="2020-06-16T16:12:00Z">
                <w:pPr/>
              </w:pPrChange>
            </w:pPr>
            <w:del w:id="978"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979" w:author="Lewis Barnett" w:date="2020-06-16T16:09:00Z"/>
                <w:color w:val="000000"/>
              </w:rPr>
              <w:pPrChange w:id="980" w:author="Lewis Barnett" w:date="2020-06-16T16:12:00Z">
                <w:pPr>
                  <w:jc w:val="center"/>
                </w:pPr>
              </w:pPrChange>
            </w:pPr>
            <w:del w:id="981"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982" w:author="Lewis Barnett" w:date="2020-06-16T16:09:00Z"/>
                <w:b/>
                <w:color w:val="000000"/>
              </w:rPr>
              <w:pPrChange w:id="983" w:author="Lewis Barnett" w:date="2020-06-16T16:12:00Z">
                <w:pPr>
                  <w:jc w:val="center"/>
                </w:pPr>
              </w:pPrChange>
            </w:pPr>
            <w:del w:id="984"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98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986" w:author="Lewis Barnett" w:date="2020-06-16T16:09:00Z"/>
                <w:color w:val="000000"/>
              </w:rPr>
              <w:pPrChange w:id="987" w:author="Lewis Barnett" w:date="2020-06-16T16:12:00Z">
                <w:pPr/>
              </w:pPrChange>
            </w:pPr>
            <w:del w:id="988"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989" w:author="Lewis Barnett" w:date="2020-06-16T16:09:00Z"/>
                <w:b/>
                <w:color w:val="000000"/>
              </w:rPr>
              <w:pPrChange w:id="990" w:author="Lewis Barnett" w:date="2020-06-16T16:12:00Z">
                <w:pPr>
                  <w:jc w:val="center"/>
                </w:pPr>
              </w:pPrChange>
            </w:pPr>
            <w:del w:id="991"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992" w:author="Lewis Barnett" w:date="2020-06-16T16:09:00Z"/>
                <w:color w:val="000000"/>
              </w:rPr>
              <w:pPrChange w:id="993" w:author="Lewis Barnett" w:date="2020-06-16T16:12:00Z">
                <w:pPr>
                  <w:jc w:val="center"/>
                </w:pPr>
              </w:pPrChange>
            </w:pPr>
            <w:del w:id="994"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99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996" w:author="Lewis Barnett" w:date="2020-06-16T16:09:00Z"/>
                <w:color w:val="000000"/>
              </w:rPr>
              <w:pPrChange w:id="997" w:author="Lewis Barnett" w:date="2020-06-16T16:12:00Z">
                <w:pPr/>
              </w:pPrChange>
            </w:pPr>
            <w:del w:id="998"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999" w:author="Lewis Barnett" w:date="2020-06-16T16:09:00Z"/>
                <w:color w:val="000000"/>
              </w:rPr>
              <w:pPrChange w:id="1000" w:author="Lewis Barnett" w:date="2020-06-16T16:12:00Z">
                <w:pPr>
                  <w:jc w:val="center"/>
                </w:pPr>
              </w:pPrChange>
            </w:pPr>
            <w:del w:id="1001"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1002" w:author="Lewis Barnett" w:date="2020-06-16T16:09:00Z"/>
                <w:b/>
                <w:color w:val="000000"/>
              </w:rPr>
              <w:pPrChange w:id="1003" w:author="Lewis Barnett" w:date="2020-06-16T16:12:00Z">
                <w:pPr>
                  <w:jc w:val="center"/>
                </w:pPr>
              </w:pPrChange>
            </w:pPr>
            <w:del w:id="1004"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100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1006" w:author="Lewis Barnett" w:date="2020-06-16T16:09:00Z"/>
                <w:color w:val="000000"/>
              </w:rPr>
              <w:pPrChange w:id="1007" w:author="Lewis Barnett" w:date="2020-06-16T16:12:00Z">
                <w:pPr/>
              </w:pPrChange>
            </w:pPr>
            <w:del w:id="1008"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1009" w:author="Lewis Barnett" w:date="2020-06-16T16:09:00Z"/>
                <w:color w:val="000000"/>
              </w:rPr>
              <w:pPrChange w:id="1010" w:author="Lewis Barnett" w:date="2020-06-16T16:12:00Z">
                <w:pPr>
                  <w:jc w:val="center"/>
                </w:pPr>
              </w:pPrChange>
            </w:pPr>
            <w:del w:id="1011"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1012" w:author="Lewis Barnett" w:date="2020-06-16T16:09:00Z"/>
                <w:b/>
                <w:color w:val="000000"/>
              </w:rPr>
              <w:pPrChange w:id="1013" w:author="Lewis Barnett" w:date="2020-06-16T16:12:00Z">
                <w:pPr>
                  <w:jc w:val="center"/>
                </w:pPr>
              </w:pPrChange>
            </w:pPr>
            <w:del w:id="1014"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101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1016" w:author="Lewis Barnett" w:date="2020-06-16T16:09:00Z"/>
                <w:color w:val="000000"/>
              </w:rPr>
              <w:pPrChange w:id="1017" w:author="Lewis Barnett" w:date="2020-06-16T16:12:00Z">
                <w:pPr/>
              </w:pPrChange>
            </w:pPr>
            <w:del w:id="1018"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1019" w:author="Lewis Barnett" w:date="2020-06-16T16:09:00Z"/>
                <w:color w:val="000000"/>
              </w:rPr>
              <w:pPrChange w:id="1020" w:author="Lewis Barnett" w:date="2020-06-16T16:12:00Z">
                <w:pPr>
                  <w:jc w:val="center"/>
                </w:pPr>
              </w:pPrChange>
            </w:pPr>
            <w:del w:id="1021"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1022" w:author="Lewis Barnett" w:date="2020-06-16T16:09:00Z"/>
                <w:b/>
                <w:color w:val="000000"/>
              </w:rPr>
              <w:pPrChange w:id="1023" w:author="Lewis Barnett" w:date="2020-06-16T16:12:00Z">
                <w:pPr>
                  <w:jc w:val="center"/>
                </w:pPr>
              </w:pPrChange>
            </w:pPr>
            <w:del w:id="1024"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102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1026" w:author="Lewis Barnett" w:date="2020-06-16T16:09:00Z"/>
                <w:color w:val="000000"/>
              </w:rPr>
              <w:pPrChange w:id="1027" w:author="Lewis Barnett" w:date="2020-06-16T16:12:00Z">
                <w:pPr/>
              </w:pPrChange>
            </w:pPr>
            <w:del w:id="1028"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1029" w:author="Lewis Barnett" w:date="2020-06-16T16:09:00Z"/>
                <w:color w:val="000000"/>
              </w:rPr>
              <w:pPrChange w:id="1030" w:author="Lewis Barnett" w:date="2020-06-16T16:12:00Z">
                <w:pPr>
                  <w:jc w:val="center"/>
                </w:pPr>
              </w:pPrChange>
            </w:pPr>
            <w:del w:id="1031"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1032" w:author="Lewis Barnett" w:date="2020-06-16T16:09:00Z"/>
                <w:b/>
                <w:color w:val="000000"/>
              </w:rPr>
              <w:pPrChange w:id="1033" w:author="Lewis Barnett" w:date="2020-06-16T16:12:00Z">
                <w:pPr>
                  <w:jc w:val="center"/>
                </w:pPr>
              </w:pPrChange>
            </w:pPr>
            <w:del w:id="1034"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103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1036" w:author="Lewis Barnett" w:date="2020-06-16T16:09:00Z"/>
                <w:color w:val="000000"/>
              </w:rPr>
              <w:pPrChange w:id="1037" w:author="Lewis Barnett" w:date="2020-06-16T16:12:00Z">
                <w:pPr/>
              </w:pPrChange>
            </w:pPr>
            <w:del w:id="1038"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1039" w:author="Lewis Barnett" w:date="2020-06-16T16:09:00Z"/>
                <w:color w:val="000000"/>
              </w:rPr>
              <w:pPrChange w:id="1040" w:author="Lewis Barnett" w:date="2020-06-16T16:12:00Z">
                <w:pPr>
                  <w:jc w:val="center"/>
                </w:pPr>
              </w:pPrChange>
            </w:pPr>
            <w:del w:id="1041"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1042" w:author="Lewis Barnett" w:date="2020-06-16T16:09:00Z"/>
                <w:b/>
                <w:color w:val="000000"/>
              </w:rPr>
              <w:pPrChange w:id="1043" w:author="Lewis Barnett" w:date="2020-06-16T16:12:00Z">
                <w:pPr>
                  <w:jc w:val="center"/>
                </w:pPr>
              </w:pPrChange>
            </w:pPr>
            <w:del w:id="1044"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104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1046" w:author="Lewis Barnett" w:date="2020-06-16T16:09:00Z"/>
                <w:color w:val="000000"/>
              </w:rPr>
              <w:pPrChange w:id="1047" w:author="Lewis Barnett" w:date="2020-06-16T16:12:00Z">
                <w:pPr/>
              </w:pPrChange>
            </w:pPr>
            <w:del w:id="1048"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1049" w:author="Lewis Barnett" w:date="2020-06-16T16:09:00Z"/>
                <w:color w:val="000000"/>
              </w:rPr>
              <w:pPrChange w:id="1050" w:author="Lewis Barnett" w:date="2020-06-16T16:12:00Z">
                <w:pPr>
                  <w:jc w:val="center"/>
                </w:pPr>
              </w:pPrChange>
            </w:pPr>
            <w:del w:id="1051"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1052" w:author="Lewis Barnett" w:date="2020-06-16T16:09:00Z"/>
                <w:b/>
                <w:color w:val="000000"/>
              </w:rPr>
              <w:pPrChange w:id="1053" w:author="Lewis Barnett" w:date="2020-06-16T16:12:00Z">
                <w:pPr>
                  <w:jc w:val="center"/>
                </w:pPr>
              </w:pPrChange>
            </w:pPr>
            <w:del w:id="1054"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105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1056" w:author="Lewis Barnett" w:date="2020-06-16T16:09:00Z"/>
                <w:color w:val="000000"/>
              </w:rPr>
              <w:pPrChange w:id="1057" w:author="Lewis Barnett" w:date="2020-06-16T16:12:00Z">
                <w:pPr/>
              </w:pPrChange>
            </w:pPr>
            <w:del w:id="1058"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1059" w:author="Lewis Barnett" w:date="2020-06-16T16:09:00Z"/>
                <w:color w:val="000000"/>
              </w:rPr>
              <w:pPrChange w:id="1060" w:author="Lewis Barnett" w:date="2020-06-16T16:12:00Z">
                <w:pPr>
                  <w:jc w:val="center"/>
                </w:pPr>
              </w:pPrChange>
            </w:pPr>
            <w:del w:id="1061"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1062" w:author="Lewis Barnett" w:date="2020-06-16T16:09:00Z"/>
                <w:b/>
                <w:color w:val="000000"/>
              </w:rPr>
              <w:pPrChange w:id="1063" w:author="Lewis Barnett" w:date="2020-06-16T16:12:00Z">
                <w:pPr>
                  <w:jc w:val="center"/>
                </w:pPr>
              </w:pPrChange>
            </w:pPr>
            <w:del w:id="1064"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106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1066" w:author="Lewis Barnett" w:date="2020-06-16T16:09:00Z"/>
                <w:color w:val="000000"/>
              </w:rPr>
              <w:pPrChange w:id="1067" w:author="Lewis Barnett" w:date="2020-06-16T16:12:00Z">
                <w:pPr/>
              </w:pPrChange>
            </w:pPr>
            <w:del w:id="1068"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1069" w:author="Lewis Barnett" w:date="2020-06-16T16:09:00Z"/>
                <w:b/>
                <w:color w:val="000000"/>
              </w:rPr>
              <w:pPrChange w:id="1070" w:author="Lewis Barnett" w:date="2020-06-16T16:12:00Z">
                <w:pPr>
                  <w:jc w:val="center"/>
                </w:pPr>
              </w:pPrChange>
            </w:pPr>
            <w:del w:id="1071"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1072" w:author="Lewis Barnett" w:date="2020-06-16T16:09:00Z"/>
                <w:color w:val="000000"/>
              </w:rPr>
              <w:pPrChange w:id="1073" w:author="Lewis Barnett" w:date="2020-06-16T16:12:00Z">
                <w:pPr>
                  <w:jc w:val="center"/>
                </w:pPr>
              </w:pPrChange>
            </w:pPr>
            <w:del w:id="1074"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107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1076" w:author="Lewis Barnett" w:date="2020-06-16T16:09:00Z"/>
                <w:color w:val="000000"/>
              </w:rPr>
              <w:pPrChange w:id="1077" w:author="Lewis Barnett" w:date="2020-06-16T16:12:00Z">
                <w:pPr/>
              </w:pPrChange>
            </w:pPr>
            <w:del w:id="1078"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1079" w:author="Lewis Barnett" w:date="2020-06-16T16:09:00Z"/>
                <w:color w:val="000000"/>
              </w:rPr>
              <w:pPrChange w:id="1080" w:author="Lewis Barnett" w:date="2020-06-16T16:12:00Z">
                <w:pPr>
                  <w:jc w:val="center"/>
                </w:pPr>
              </w:pPrChange>
            </w:pPr>
            <w:del w:id="1081"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1082" w:author="Lewis Barnett" w:date="2020-06-16T16:09:00Z"/>
                <w:b/>
                <w:color w:val="000000"/>
              </w:rPr>
              <w:pPrChange w:id="1083" w:author="Lewis Barnett" w:date="2020-06-16T16:12:00Z">
                <w:pPr>
                  <w:jc w:val="center"/>
                </w:pPr>
              </w:pPrChange>
            </w:pPr>
            <w:del w:id="1084"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108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1086" w:author="Lewis Barnett" w:date="2020-06-16T16:09:00Z"/>
                <w:color w:val="000000"/>
              </w:rPr>
              <w:pPrChange w:id="1087" w:author="Lewis Barnett" w:date="2020-06-16T16:12:00Z">
                <w:pPr/>
              </w:pPrChange>
            </w:pPr>
            <w:del w:id="1088"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1089" w:author="Lewis Barnett" w:date="2020-06-16T16:09:00Z"/>
                <w:color w:val="000000"/>
              </w:rPr>
              <w:pPrChange w:id="1090" w:author="Lewis Barnett" w:date="2020-06-16T16:12:00Z">
                <w:pPr>
                  <w:jc w:val="center"/>
                </w:pPr>
              </w:pPrChange>
            </w:pPr>
            <w:del w:id="1091"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1092" w:author="Lewis Barnett" w:date="2020-06-16T16:09:00Z"/>
                <w:b/>
                <w:color w:val="000000"/>
              </w:rPr>
              <w:pPrChange w:id="1093" w:author="Lewis Barnett" w:date="2020-06-16T16:12:00Z">
                <w:pPr>
                  <w:jc w:val="center"/>
                </w:pPr>
              </w:pPrChange>
            </w:pPr>
            <w:del w:id="1094"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109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1096" w:author="Lewis Barnett" w:date="2020-06-16T16:09:00Z"/>
                <w:color w:val="000000"/>
              </w:rPr>
              <w:pPrChange w:id="1097" w:author="Lewis Barnett" w:date="2020-06-16T16:12:00Z">
                <w:pPr/>
              </w:pPrChange>
            </w:pPr>
            <w:del w:id="1098"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1099" w:author="Lewis Barnett" w:date="2020-06-16T16:09:00Z"/>
                <w:color w:val="000000"/>
              </w:rPr>
              <w:pPrChange w:id="1100" w:author="Lewis Barnett" w:date="2020-06-16T16:12:00Z">
                <w:pPr>
                  <w:jc w:val="center"/>
                </w:pPr>
              </w:pPrChange>
            </w:pPr>
            <w:del w:id="1101"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1102" w:author="Lewis Barnett" w:date="2020-06-16T16:09:00Z"/>
                <w:b/>
                <w:color w:val="000000"/>
              </w:rPr>
              <w:pPrChange w:id="1103" w:author="Lewis Barnett" w:date="2020-06-16T16:12:00Z">
                <w:pPr>
                  <w:jc w:val="center"/>
                </w:pPr>
              </w:pPrChange>
            </w:pPr>
            <w:del w:id="1104"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110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1106" w:author="Lewis Barnett" w:date="2020-06-16T16:09:00Z"/>
                <w:color w:val="000000"/>
              </w:rPr>
              <w:pPrChange w:id="1107" w:author="Lewis Barnett" w:date="2020-06-16T16:12:00Z">
                <w:pPr/>
              </w:pPrChange>
            </w:pPr>
            <w:del w:id="1108"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1109" w:author="Lewis Barnett" w:date="2020-06-16T16:09:00Z"/>
                <w:color w:val="000000"/>
              </w:rPr>
              <w:pPrChange w:id="1110" w:author="Lewis Barnett" w:date="2020-06-16T16:12:00Z">
                <w:pPr>
                  <w:jc w:val="center"/>
                </w:pPr>
              </w:pPrChange>
            </w:pPr>
            <w:del w:id="1111"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1112" w:author="Lewis Barnett" w:date="2020-06-16T16:09:00Z"/>
                <w:b/>
                <w:color w:val="000000"/>
              </w:rPr>
              <w:pPrChange w:id="1113" w:author="Lewis Barnett" w:date="2020-06-16T16:12:00Z">
                <w:pPr>
                  <w:jc w:val="center"/>
                </w:pPr>
              </w:pPrChange>
            </w:pPr>
            <w:del w:id="1114"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111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1116" w:author="Lewis Barnett" w:date="2020-06-16T16:09:00Z"/>
                <w:color w:val="000000"/>
              </w:rPr>
              <w:pPrChange w:id="1117" w:author="Lewis Barnett" w:date="2020-06-16T16:12:00Z">
                <w:pPr/>
              </w:pPrChange>
            </w:pPr>
            <w:del w:id="1118"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1119" w:author="Lewis Barnett" w:date="2020-06-16T16:09:00Z"/>
                <w:color w:val="000000"/>
              </w:rPr>
              <w:pPrChange w:id="1120" w:author="Lewis Barnett" w:date="2020-06-16T16:12:00Z">
                <w:pPr>
                  <w:jc w:val="center"/>
                </w:pPr>
              </w:pPrChange>
            </w:pPr>
            <w:del w:id="1121"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1122" w:author="Lewis Barnett" w:date="2020-06-16T16:09:00Z"/>
                <w:b/>
                <w:color w:val="000000"/>
              </w:rPr>
              <w:pPrChange w:id="1123" w:author="Lewis Barnett" w:date="2020-06-16T16:12:00Z">
                <w:pPr>
                  <w:jc w:val="center"/>
                </w:pPr>
              </w:pPrChange>
            </w:pPr>
            <w:del w:id="1124"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112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1126" w:author="Lewis Barnett" w:date="2020-06-16T16:09:00Z"/>
                <w:color w:val="000000"/>
              </w:rPr>
              <w:pPrChange w:id="1127" w:author="Lewis Barnett" w:date="2020-06-16T16:12:00Z">
                <w:pPr/>
              </w:pPrChange>
            </w:pPr>
            <w:del w:id="1128"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1129" w:author="Lewis Barnett" w:date="2020-06-16T16:09:00Z"/>
                <w:color w:val="000000"/>
              </w:rPr>
              <w:pPrChange w:id="1130" w:author="Lewis Barnett" w:date="2020-06-16T16:12:00Z">
                <w:pPr>
                  <w:jc w:val="center"/>
                </w:pPr>
              </w:pPrChange>
            </w:pPr>
            <w:del w:id="1131"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1132" w:author="Lewis Barnett" w:date="2020-06-16T16:09:00Z"/>
                <w:b/>
                <w:color w:val="000000"/>
              </w:rPr>
              <w:pPrChange w:id="1133" w:author="Lewis Barnett" w:date="2020-06-16T16:12:00Z">
                <w:pPr>
                  <w:jc w:val="center"/>
                </w:pPr>
              </w:pPrChange>
            </w:pPr>
            <w:del w:id="1134"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113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1136" w:author="Lewis Barnett" w:date="2020-06-16T16:09:00Z"/>
                <w:color w:val="000000"/>
              </w:rPr>
              <w:pPrChange w:id="1137" w:author="Lewis Barnett" w:date="2020-06-16T16:12:00Z">
                <w:pPr/>
              </w:pPrChange>
            </w:pPr>
            <w:del w:id="1138"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1139" w:author="Lewis Barnett" w:date="2020-06-16T16:09:00Z"/>
                <w:color w:val="000000"/>
              </w:rPr>
              <w:pPrChange w:id="1140" w:author="Lewis Barnett" w:date="2020-06-16T16:12:00Z">
                <w:pPr>
                  <w:jc w:val="center"/>
                </w:pPr>
              </w:pPrChange>
            </w:pPr>
            <w:del w:id="1141"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1142" w:author="Lewis Barnett" w:date="2020-06-16T16:09:00Z"/>
                <w:b/>
                <w:color w:val="000000"/>
              </w:rPr>
              <w:pPrChange w:id="1143" w:author="Lewis Barnett" w:date="2020-06-16T16:12:00Z">
                <w:pPr>
                  <w:jc w:val="center"/>
                </w:pPr>
              </w:pPrChange>
            </w:pPr>
            <w:del w:id="1144"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114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1146" w:author="Lewis Barnett" w:date="2020-06-16T16:09:00Z"/>
                <w:color w:val="000000"/>
              </w:rPr>
              <w:pPrChange w:id="1147" w:author="Lewis Barnett" w:date="2020-06-16T16:12:00Z">
                <w:pPr/>
              </w:pPrChange>
            </w:pPr>
            <w:del w:id="1148"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1149" w:author="Lewis Barnett" w:date="2020-06-16T16:09:00Z"/>
                <w:color w:val="000000"/>
              </w:rPr>
              <w:pPrChange w:id="1150" w:author="Lewis Barnett" w:date="2020-06-16T16:12:00Z">
                <w:pPr>
                  <w:jc w:val="center"/>
                </w:pPr>
              </w:pPrChange>
            </w:pPr>
            <w:del w:id="1151"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1152" w:author="Lewis Barnett" w:date="2020-06-16T16:09:00Z"/>
                <w:b/>
                <w:color w:val="000000"/>
              </w:rPr>
              <w:pPrChange w:id="1153" w:author="Lewis Barnett" w:date="2020-06-16T16:12:00Z">
                <w:pPr>
                  <w:jc w:val="center"/>
                </w:pPr>
              </w:pPrChange>
            </w:pPr>
            <w:del w:id="1154"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115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1156" w:author="Lewis Barnett" w:date="2020-06-16T16:09:00Z"/>
                <w:color w:val="000000"/>
              </w:rPr>
              <w:pPrChange w:id="1157" w:author="Lewis Barnett" w:date="2020-06-16T16:12:00Z">
                <w:pPr/>
              </w:pPrChange>
            </w:pPr>
            <w:del w:id="1158"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1159" w:author="Lewis Barnett" w:date="2020-06-16T16:09:00Z"/>
                <w:color w:val="000000"/>
              </w:rPr>
              <w:pPrChange w:id="1160" w:author="Lewis Barnett" w:date="2020-06-16T16:12:00Z">
                <w:pPr>
                  <w:jc w:val="center"/>
                </w:pPr>
              </w:pPrChange>
            </w:pPr>
            <w:del w:id="1161"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1162" w:author="Lewis Barnett" w:date="2020-06-16T16:09:00Z"/>
                <w:b/>
                <w:color w:val="000000"/>
              </w:rPr>
              <w:pPrChange w:id="1163" w:author="Lewis Barnett" w:date="2020-06-16T16:12:00Z">
                <w:pPr>
                  <w:jc w:val="center"/>
                </w:pPr>
              </w:pPrChange>
            </w:pPr>
            <w:del w:id="1164"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1165" w:author="Lewis Barnett" w:date="2020-06-16T16:09:00Z"/>
        </w:rPr>
        <w:pPrChange w:id="1166" w:author="Lewis Barnett" w:date="2020-06-16T16:12:00Z">
          <w:pPr>
            <w:spacing w:after="160" w:line="259" w:lineRule="auto"/>
          </w:pPr>
        </w:pPrChange>
      </w:pPr>
      <w:del w:id="1167" w:author="Lewis Barnett" w:date="2020-06-16T16:09:00Z">
        <w:r w:rsidDel="00E36A06">
          <w:br w:type="page"/>
        </w:r>
      </w:del>
    </w:p>
    <w:p w14:paraId="0689F0B3" w14:textId="10FBC745" w:rsidR="00876800" w:rsidDel="00E36A06" w:rsidRDefault="00F62588">
      <w:pPr>
        <w:spacing w:line="480" w:lineRule="auto"/>
        <w:rPr>
          <w:del w:id="1168" w:author="Lewis Barnett" w:date="2020-06-16T16:09:00Z"/>
        </w:rPr>
        <w:pPrChange w:id="1169" w:author="Lewis Barnett" w:date="2020-06-16T16:12:00Z">
          <w:pPr>
            <w:spacing w:after="160" w:line="480" w:lineRule="auto"/>
          </w:pPr>
        </w:pPrChange>
      </w:pPr>
      <w:del w:id="1170" w:author="Lewis Barnett" w:date="2020-06-16T16:09:00Z">
        <w:r w:rsidDel="00E36A06">
          <w:lastRenderedPageBreak/>
          <w:delText>APPENDIX FIGURES</w:delText>
        </w:r>
      </w:del>
    </w:p>
    <w:p w14:paraId="27BF4CCC" w14:textId="0ED8A432" w:rsidR="00D26510" w:rsidDel="00E36A06" w:rsidRDefault="00D26510">
      <w:pPr>
        <w:spacing w:line="480" w:lineRule="auto"/>
        <w:rPr>
          <w:del w:id="1171" w:author="Lewis Barnett" w:date="2020-06-16T16:09:00Z"/>
          <w:color w:val="000000"/>
        </w:rPr>
        <w:pPrChange w:id="1172" w:author="Lewis Barnett" w:date="2020-06-16T16:12:00Z">
          <w:pPr>
            <w:spacing w:before="100" w:after="100" w:line="480" w:lineRule="auto"/>
          </w:pPr>
        </w:pPrChange>
      </w:pPr>
      <w:del w:id="1173"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1174" w:author="Lewis Barnett" w:date="2020-06-16T16:09:00Z"/>
          <w:color w:val="000000"/>
        </w:rPr>
        <w:pPrChange w:id="1175" w:author="Lewis Barnett" w:date="2020-06-16T16:12:00Z">
          <w:pPr>
            <w:spacing w:before="100" w:after="100" w:line="480" w:lineRule="auto"/>
          </w:pPr>
        </w:pPrChange>
      </w:pPr>
      <w:del w:id="1176"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w:delText>
        </w:r>
        <w:r w:rsidR="00F83F95" w:rsidDel="00E36A06">
          <w:rPr>
            <w:color w:val="000000"/>
          </w:rPr>
          <w:lastRenderedPageBreak/>
          <w:delText xml:space="preserve">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1177" w:author="Lewis Barnett" w:date="2020-06-16T16:09:00Z"/>
          <w:color w:val="000000"/>
        </w:rPr>
        <w:pPrChange w:id="1178" w:author="Lewis Barnett" w:date="2020-06-16T16:12:00Z">
          <w:pPr>
            <w:spacing w:after="160" w:line="480" w:lineRule="auto"/>
          </w:pPr>
        </w:pPrChange>
      </w:pPr>
    </w:p>
    <w:p w14:paraId="5F2DC0EA" w14:textId="1D31BE7E" w:rsidR="00B03C50" w:rsidDel="00E36A06" w:rsidRDefault="002451DF">
      <w:pPr>
        <w:spacing w:line="480" w:lineRule="auto"/>
        <w:rPr>
          <w:del w:id="1179" w:author="Lewis Barnett" w:date="2020-06-16T16:09:00Z"/>
        </w:rPr>
        <w:pPrChange w:id="1180" w:author="Lewis Barnett" w:date="2020-06-16T16:12:00Z">
          <w:pPr>
            <w:spacing w:before="100" w:after="100" w:line="480" w:lineRule="auto"/>
          </w:pPr>
        </w:pPrChange>
      </w:pPr>
      <w:del w:id="1181"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1182" w:author="Lewis Barnett" w:date="2020-06-16T16:00:00Z">
        <w:r w:rsidR="00B87130" w:rsidDel="00C53F81">
          <w:delText>Perch</w:delText>
        </w:r>
      </w:del>
      <w:del w:id="1183"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1184" w:author="Lewis Barnett" w:date="2020-06-16T16:09:00Z"/>
        </w:rPr>
        <w:pPrChange w:id="1185" w:author="Lewis Barnett" w:date="2020-06-16T16:12:00Z">
          <w:pPr>
            <w:spacing w:before="100" w:after="100" w:line="480" w:lineRule="auto"/>
          </w:pPr>
        </w:pPrChange>
      </w:pPr>
      <w:del w:id="1186" w:author="Lewis Barnett" w:date="2020-06-16T16:09:00Z">
        <w:r w:rsidDel="00E36A06">
          <w:delText>[Figure attached as PDF]</w:delText>
        </w:r>
      </w:del>
    </w:p>
    <w:p w14:paraId="02BF0EC9" w14:textId="0CEAB8F6" w:rsidR="00B87130" w:rsidRPr="00B87130" w:rsidDel="00E36A06" w:rsidRDefault="00B87130">
      <w:pPr>
        <w:spacing w:line="480" w:lineRule="auto"/>
        <w:rPr>
          <w:del w:id="1187" w:author="Lewis Barnett" w:date="2020-06-16T16:09:00Z"/>
        </w:rPr>
        <w:pPrChange w:id="1188" w:author="Lewis Barnett" w:date="2020-06-16T16:12:00Z">
          <w:pPr>
            <w:spacing w:before="100" w:after="100" w:line="480" w:lineRule="auto"/>
          </w:pPr>
        </w:pPrChange>
      </w:pPr>
    </w:p>
    <w:p w14:paraId="2F3788B9" w14:textId="2A4B0B16" w:rsidR="00F62588" w:rsidDel="00E36A06" w:rsidRDefault="005437A8">
      <w:pPr>
        <w:spacing w:line="480" w:lineRule="auto"/>
        <w:rPr>
          <w:del w:id="1189" w:author="Lewis Barnett" w:date="2020-06-16T16:09:00Z"/>
        </w:rPr>
        <w:pPrChange w:id="1190" w:author="Lewis Barnett" w:date="2020-06-16T16:12:00Z">
          <w:pPr>
            <w:spacing w:before="100" w:after="100" w:line="480" w:lineRule="auto"/>
          </w:pPr>
        </w:pPrChange>
      </w:pPr>
      <w:del w:id="1191"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1192" w:author="Lewis Barnett" w:date="2020-06-16T16:12:00Z">
          <w:pPr>
            <w:spacing w:before="100" w:after="100" w:line="480" w:lineRule="auto"/>
          </w:pPr>
        </w:pPrChange>
      </w:pPr>
      <w:del w:id="1193" w:author="Lewis Barnett" w:date="2020-06-16T16:09:00Z">
        <w:r w:rsidDel="00E36A06">
          <w:delText>[Figure attached as PDF]</w:delText>
        </w:r>
      </w:del>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1" w:author="Lewis Barnett" w:date="2020-06-16T15:49:00Z" w:initials="LB">
    <w:p w14:paraId="2194C89F" w14:textId="132573F3" w:rsidR="004207D2" w:rsidRDefault="004207D2">
      <w:pPr>
        <w:pStyle w:val="CommentText"/>
      </w:pPr>
      <w:r>
        <w:rPr>
          <w:rStyle w:val="CommentReference"/>
        </w:rPr>
        <w:annotationRef/>
      </w:r>
      <w:r>
        <w:t>Add equation numbers</w:t>
      </w:r>
    </w:p>
  </w:comment>
  <w:comment w:id="664" w:author="Lewis Barnett" w:date="2020-06-16T13:58:00Z" w:initials="LB">
    <w:p w14:paraId="19A99E33" w14:textId="08F91DFE" w:rsidR="007F6FF2" w:rsidRDefault="007F6FF2">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194C89F"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839646" w14:textId="77777777" w:rsidR="009F3460" w:rsidRDefault="009F3460" w:rsidP="00217012">
      <w:r>
        <w:separator/>
      </w:r>
    </w:p>
  </w:endnote>
  <w:endnote w:type="continuationSeparator" w:id="0">
    <w:p w14:paraId="2185A38D" w14:textId="77777777" w:rsidR="009F3460" w:rsidRDefault="009F3460"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5FFCA129" w:rsidR="0005686A" w:rsidRDefault="0005686A">
        <w:pPr>
          <w:pStyle w:val="Footer"/>
          <w:jc w:val="center"/>
        </w:pPr>
        <w:r>
          <w:fldChar w:fldCharType="begin"/>
        </w:r>
        <w:r>
          <w:instrText xml:space="preserve"> PAGE   \* MERGEFORMAT </w:instrText>
        </w:r>
        <w:r>
          <w:fldChar w:fldCharType="separate"/>
        </w:r>
        <w:r w:rsidR="00087449">
          <w:rPr>
            <w:noProof/>
          </w:rPr>
          <w:t>21</w:t>
        </w:r>
        <w:r>
          <w:rPr>
            <w:noProof/>
          </w:rPr>
          <w:fldChar w:fldCharType="end"/>
        </w:r>
      </w:p>
    </w:sdtContent>
  </w:sdt>
  <w:p w14:paraId="2FC5A1F1" w14:textId="77777777" w:rsidR="0005686A" w:rsidRDefault="00056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E68396" w14:textId="77777777" w:rsidR="009F3460" w:rsidRDefault="009F3460" w:rsidP="00217012">
      <w:r>
        <w:separator/>
      </w:r>
    </w:p>
  </w:footnote>
  <w:footnote w:type="continuationSeparator" w:id="0">
    <w:p w14:paraId="5C341E58" w14:textId="77777777" w:rsidR="009F3460" w:rsidRDefault="009F3460"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87449"/>
    <w:rsid w:val="00090385"/>
    <w:rsid w:val="000A122C"/>
    <w:rsid w:val="000A2173"/>
    <w:rsid w:val="000B1287"/>
    <w:rsid w:val="000B60E5"/>
    <w:rsid w:val="000B6DF1"/>
    <w:rsid w:val="000C6F4A"/>
    <w:rsid w:val="000C7459"/>
    <w:rsid w:val="000C7592"/>
    <w:rsid w:val="000D0C41"/>
    <w:rsid w:val="000D12CA"/>
    <w:rsid w:val="000D708C"/>
    <w:rsid w:val="000E1718"/>
    <w:rsid w:val="000F5680"/>
    <w:rsid w:val="0010238F"/>
    <w:rsid w:val="00106AF8"/>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F2D"/>
    <w:rsid w:val="00344523"/>
    <w:rsid w:val="00346968"/>
    <w:rsid w:val="00351CCF"/>
    <w:rsid w:val="00357DAC"/>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9C1"/>
    <w:rsid w:val="003F09BD"/>
    <w:rsid w:val="003F13F0"/>
    <w:rsid w:val="003F2D57"/>
    <w:rsid w:val="0040311A"/>
    <w:rsid w:val="004042A7"/>
    <w:rsid w:val="00404F89"/>
    <w:rsid w:val="00417C21"/>
    <w:rsid w:val="004207D2"/>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0E72"/>
    <w:rsid w:val="00562052"/>
    <w:rsid w:val="0056525B"/>
    <w:rsid w:val="0057481F"/>
    <w:rsid w:val="00574E5B"/>
    <w:rsid w:val="0057569F"/>
    <w:rsid w:val="00582B32"/>
    <w:rsid w:val="00584268"/>
    <w:rsid w:val="005923C3"/>
    <w:rsid w:val="00593E1C"/>
    <w:rsid w:val="00597FE6"/>
    <w:rsid w:val="005A35B9"/>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7167"/>
    <w:rsid w:val="00657174"/>
    <w:rsid w:val="0065727C"/>
    <w:rsid w:val="00664A9D"/>
    <w:rsid w:val="00672372"/>
    <w:rsid w:val="00674524"/>
    <w:rsid w:val="0067570C"/>
    <w:rsid w:val="00677097"/>
    <w:rsid w:val="006775E3"/>
    <w:rsid w:val="006804B4"/>
    <w:rsid w:val="00683F8C"/>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7D5D"/>
    <w:rsid w:val="00737E44"/>
    <w:rsid w:val="007416CC"/>
    <w:rsid w:val="00751649"/>
    <w:rsid w:val="007529C1"/>
    <w:rsid w:val="00753F70"/>
    <w:rsid w:val="0076040C"/>
    <w:rsid w:val="007623F7"/>
    <w:rsid w:val="00762D9B"/>
    <w:rsid w:val="00763B35"/>
    <w:rsid w:val="00764BA2"/>
    <w:rsid w:val="00766166"/>
    <w:rsid w:val="00772CAE"/>
    <w:rsid w:val="007730D8"/>
    <w:rsid w:val="007735F2"/>
    <w:rsid w:val="00774334"/>
    <w:rsid w:val="0078117C"/>
    <w:rsid w:val="00781884"/>
    <w:rsid w:val="00785990"/>
    <w:rsid w:val="007878AC"/>
    <w:rsid w:val="00797443"/>
    <w:rsid w:val="007976B7"/>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1176"/>
    <w:rsid w:val="00812679"/>
    <w:rsid w:val="008130C7"/>
    <w:rsid w:val="00813FF5"/>
    <w:rsid w:val="008153CF"/>
    <w:rsid w:val="00815BD5"/>
    <w:rsid w:val="0081662B"/>
    <w:rsid w:val="0082679C"/>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3460"/>
    <w:rsid w:val="009F440D"/>
    <w:rsid w:val="009F6418"/>
    <w:rsid w:val="00A03B96"/>
    <w:rsid w:val="00A04BCB"/>
    <w:rsid w:val="00A10B2F"/>
    <w:rsid w:val="00A12419"/>
    <w:rsid w:val="00A125F3"/>
    <w:rsid w:val="00A14E91"/>
    <w:rsid w:val="00A1634B"/>
    <w:rsid w:val="00A22CED"/>
    <w:rsid w:val="00A30109"/>
    <w:rsid w:val="00A30DC3"/>
    <w:rsid w:val="00A31FEA"/>
    <w:rsid w:val="00A349C7"/>
    <w:rsid w:val="00A378AF"/>
    <w:rsid w:val="00A37B6E"/>
    <w:rsid w:val="00A41796"/>
    <w:rsid w:val="00A46726"/>
    <w:rsid w:val="00A518CB"/>
    <w:rsid w:val="00A51946"/>
    <w:rsid w:val="00A556E5"/>
    <w:rsid w:val="00A56B2E"/>
    <w:rsid w:val="00A60381"/>
    <w:rsid w:val="00A60C03"/>
    <w:rsid w:val="00A62F88"/>
    <w:rsid w:val="00A63541"/>
    <w:rsid w:val="00A64FED"/>
    <w:rsid w:val="00A66B4D"/>
    <w:rsid w:val="00A7110B"/>
    <w:rsid w:val="00A73D14"/>
    <w:rsid w:val="00A77853"/>
    <w:rsid w:val="00A82880"/>
    <w:rsid w:val="00A923A2"/>
    <w:rsid w:val="00A939E4"/>
    <w:rsid w:val="00AA0C6A"/>
    <w:rsid w:val="00AA2580"/>
    <w:rsid w:val="00AA2A11"/>
    <w:rsid w:val="00AA2FB8"/>
    <w:rsid w:val="00AA3095"/>
    <w:rsid w:val="00AA4CB0"/>
    <w:rsid w:val="00AA7679"/>
    <w:rsid w:val="00AB3D6C"/>
    <w:rsid w:val="00AB54E5"/>
    <w:rsid w:val="00AB5B32"/>
    <w:rsid w:val="00AC3E65"/>
    <w:rsid w:val="00AD07E1"/>
    <w:rsid w:val="00AD28B6"/>
    <w:rsid w:val="00AE5F00"/>
    <w:rsid w:val="00AE7966"/>
    <w:rsid w:val="00AF56A2"/>
    <w:rsid w:val="00AF6C2E"/>
    <w:rsid w:val="00AF73A8"/>
    <w:rsid w:val="00B03809"/>
    <w:rsid w:val="00B03C50"/>
    <w:rsid w:val="00B0437D"/>
    <w:rsid w:val="00B06BF9"/>
    <w:rsid w:val="00B06DFF"/>
    <w:rsid w:val="00B15C88"/>
    <w:rsid w:val="00B2099A"/>
    <w:rsid w:val="00B21799"/>
    <w:rsid w:val="00B21D6A"/>
    <w:rsid w:val="00B2491D"/>
    <w:rsid w:val="00B25A3D"/>
    <w:rsid w:val="00B279C9"/>
    <w:rsid w:val="00B27A54"/>
    <w:rsid w:val="00B40D5A"/>
    <w:rsid w:val="00B423BC"/>
    <w:rsid w:val="00B45260"/>
    <w:rsid w:val="00B56291"/>
    <w:rsid w:val="00B56634"/>
    <w:rsid w:val="00B610B9"/>
    <w:rsid w:val="00B6471E"/>
    <w:rsid w:val="00B676A7"/>
    <w:rsid w:val="00B769FF"/>
    <w:rsid w:val="00B83E62"/>
    <w:rsid w:val="00B87130"/>
    <w:rsid w:val="00B873B6"/>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2A8D"/>
    <w:rsid w:val="00D234E0"/>
    <w:rsid w:val="00D26510"/>
    <w:rsid w:val="00D3450E"/>
    <w:rsid w:val="00D42716"/>
    <w:rsid w:val="00D4616B"/>
    <w:rsid w:val="00D5130E"/>
    <w:rsid w:val="00D52ED7"/>
    <w:rsid w:val="00D53306"/>
    <w:rsid w:val="00D53B89"/>
    <w:rsid w:val="00D66A11"/>
    <w:rsid w:val="00D66CB2"/>
    <w:rsid w:val="00D761D6"/>
    <w:rsid w:val="00D766A8"/>
    <w:rsid w:val="00D77304"/>
    <w:rsid w:val="00D868D0"/>
    <w:rsid w:val="00D90511"/>
    <w:rsid w:val="00D93260"/>
    <w:rsid w:val="00D93385"/>
    <w:rsid w:val="00D93BDD"/>
    <w:rsid w:val="00DA0299"/>
    <w:rsid w:val="00DA0754"/>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5101B"/>
    <w:rsid w:val="00E52C8E"/>
    <w:rsid w:val="00E53D46"/>
    <w:rsid w:val="00E5611D"/>
    <w:rsid w:val="00E6142A"/>
    <w:rsid w:val="00E7285D"/>
    <w:rsid w:val="00E74658"/>
    <w:rsid w:val="00E81ACF"/>
    <w:rsid w:val="00E93F77"/>
    <w:rsid w:val="00E95A46"/>
    <w:rsid w:val="00E96AC2"/>
    <w:rsid w:val="00E97C5B"/>
    <w:rsid w:val="00EA29E1"/>
    <w:rsid w:val="00EA3E0B"/>
    <w:rsid w:val="00EA42B7"/>
    <w:rsid w:val="00EB63F8"/>
    <w:rsid w:val="00EC2C67"/>
    <w:rsid w:val="00EC4CAF"/>
    <w:rsid w:val="00ED23F3"/>
    <w:rsid w:val="00ED29CD"/>
    <w:rsid w:val="00ED4845"/>
    <w:rsid w:val="00ED6CE3"/>
    <w:rsid w:val="00EF0296"/>
    <w:rsid w:val="00EF627A"/>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4282"/>
    <w:rsid w:val="00F652C6"/>
    <w:rsid w:val="00F664D4"/>
    <w:rsid w:val="00F67548"/>
    <w:rsid w:val="00F701E3"/>
    <w:rsid w:val="00F70CC2"/>
    <w:rsid w:val="00F720DD"/>
    <w:rsid w:val="00F74DB4"/>
    <w:rsid w:val="00F80772"/>
    <w:rsid w:val="00F83F95"/>
    <w:rsid w:val="00F85B0D"/>
    <w:rsid w:val="00F86BF5"/>
    <w:rsid w:val="00FA1C5D"/>
    <w:rsid w:val="00FA22FD"/>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nwfsc.noaa.gov/data/map" TargetMode="Externa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github.com/fate-spatialindicators/spatial-trend"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10016</TotalTime>
  <Pages>46</Pages>
  <Words>50678</Words>
  <Characters>288867</Characters>
  <Application>Microsoft Office Word</Application>
  <DocSecurity>0</DocSecurity>
  <Lines>2407</Lines>
  <Paragraphs>677</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338868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Lewis.Barnett</cp:lastModifiedBy>
  <cp:revision>19</cp:revision>
  <dcterms:created xsi:type="dcterms:W3CDTF">2020-06-09T19:06:00Z</dcterms:created>
  <dcterms:modified xsi:type="dcterms:W3CDTF">2020-06-23T22:01:00Z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id="fxBrDx2O"/&gt;&lt;style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