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3290417E" w14:textId="1FE9F7B6" w:rsidR="007416CC" w:rsidDel="00683F8C" w:rsidRDefault="007416CC" w:rsidP="007416CC">
      <w:pPr>
        <w:spacing w:line="480" w:lineRule="auto"/>
        <w:rPr>
          <w:del w:id="9" w:author="Lewis Barnett" w:date="2020-06-16T16:31:00Z"/>
          <w:b/>
        </w:rPr>
      </w:pPr>
    </w:p>
    <w:p w14:paraId="4447FDF5" w14:textId="644B04BD" w:rsidR="00683F8C" w:rsidRDefault="00683F8C">
      <w:pPr>
        <w:spacing w:line="480" w:lineRule="auto"/>
        <w:rPr>
          <w:ins w:id="10" w:author="Lewis Barnett" w:date="2020-06-16T16:31:00Z"/>
          <w:b/>
        </w:rPr>
        <w:pPrChange w:id="11" w:author="Lewis Barnett" w:date="2020-06-16T16:32:00Z">
          <w:pPr>
            <w:spacing w:after="160" w:line="259" w:lineRule="auto"/>
          </w:pPr>
        </w:pPrChange>
      </w:pPr>
      <w:ins w:id="12" w:author="Lewis Barnett" w:date="2020-06-16T16:31:00Z">
        <w:r>
          <w:rPr>
            <w:b/>
          </w:rPr>
          <w:br w:type="page"/>
        </w:r>
      </w:ins>
    </w:p>
    <w:p w14:paraId="7A21F947" w14:textId="207BB128" w:rsidR="00F74DB4" w:rsidRPr="007416CC" w:rsidRDefault="00F74DB4" w:rsidP="007416CC">
      <w:pPr>
        <w:spacing w:line="480" w:lineRule="auto"/>
        <w:rPr>
          <w:b/>
        </w:rPr>
      </w:pPr>
      <w:r>
        <w:rPr>
          <w:b/>
        </w:rPr>
        <w:lastRenderedPageBreak/>
        <w:t>Abstract</w:t>
      </w:r>
    </w:p>
    <w:p w14:paraId="528A25CD" w14:textId="6008E4B0"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w:t>
      </w:r>
      <w:ins w:id="13" w:author="Lewis.Barnett" w:date="2020-06-23T14:51:00Z">
        <w:r w:rsidR="00087449">
          <w:t>ly explicit</w:t>
        </w:r>
      </w:ins>
      <w:ins w:id="14" w:author="Lewis.Barnett" w:date="2020-06-23T14:52:00Z">
        <w:r w:rsidR="00087449">
          <w:t xml:space="preserve"> temporal</w:t>
        </w:r>
      </w:ins>
      <w:r w:rsidRPr="00856D17">
        <w:t xml:space="preserve"> trend</w:t>
      </w:r>
      <w:ins w:id="15" w:author="Lewis.Barnett" w:date="2020-06-23T14:52:00Z">
        <w:r w:rsidR="00087449">
          <w:t xml:space="preserve"> (i.e., local trend)</w:t>
        </w:r>
      </w:ins>
      <w:r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w:t>
      </w:r>
      <w:del w:id="16" w:author="Lewis.Barnett" w:date="2020-06-23T14:53:00Z">
        <w:r w:rsidRPr="00856D17" w:rsidDel="00087449">
          <w:delText xml:space="preserve">explicitly </w:delText>
        </w:r>
      </w:del>
      <w:r w:rsidRPr="00856D17">
        <w:t xml:space="preserve">accounting for </w:t>
      </w:r>
      <w:del w:id="17" w:author="Lewis.Barnett" w:date="2020-06-23T14:54:00Z">
        <w:r w:rsidRPr="00856D17" w:rsidDel="00087449">
          <w:delText xml:space="preserve">a </w:delText>
        </w:r>
      </w:del>
      <w:del w:id="18" w:author="Lewis.Barnett" w:date="2020-06-23T14:53:00Z">
        <w:r w:rsidRPr="00856D17" w:rsidDel="00087449">
          <w:delText xml:space="preserve">spatial </w:delText>
        </w:r>
      </w:del>
      <w:ins w:id="19" w:author="Lewis.Barnett" w:date="2020-06-23T14:53:00Z">
        <w:r w:rsidR="00087449">
          <w:t>local</w:t>
        </w:r>
        <w:r w:rsidR="00087449" w:rsidRPr="00856D17">
          <w:t xml:space="preserve"> </w:t>
        </w:r>
      </w:ins>
      <w:r w:rsidRPr="00856D17">
        <w:t>trend</w:t>
      </w:r>
      <w:ins w:id="20" w:author="Lewis.Barnett" w:date="2020-06-23T14:54:00Z">
        <w:r w:rsidR="00087449">
          <w:t>s</w:t>
        </w:r>
      </w:ins>
      <w:r w:rsidRPr="00856D17">
        <w:t xml:space="preserve">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w:t>
      </w:r>
      <w:del w:id="21" w:author="Lewis.Barnett" w:date="2020-06-23T14:54:00Z">
        <w:r w:rsidRPr="00856D17" w:rsidDel="00087449">
          <w:delText xml:space="preserve">spatial </w:delText>
        </w:r>
      </w:del>
      <w:ins w:id="22" w:author="Lewis.Barnett" w:date="2020-06-23T14:54:00Z">
        <w:r w:rsidR="00087449">
          <w:t>local</w:t>
        </w:r>
        <w:r w:rsidR="00087449" w:rsidRPr="00856D17">
          <w:t xml:space="preserve"> </w:t>
        </w:r>
      </w:ins>
      <w:r w:rsidRPr="00856D17">
        <w:t>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 xml:space="preserve">is not reflective of a uniform shift in densities, but </w:t>
      </w:r>
      <w:r w:rsidR="00982E85">
        <w:lastRenderedPageBreak/>
        <w:t>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359B0504"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23"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24"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(Elith and Leathwick 2009)</w:t>
      </w:r>
      <w:r>
        <w:fldChar w:fldCharType="end"/>
      </w:r>
      <w:r>
        <w:t xml:space="preserve">. These approaches are widely applicable, from studies of plants </w:t>
      </w:r>
      <w:r w:rsidR="00FE6162">
        <w:fldChar w:fldCharType="begin"/>
      </w:r>
      <w:ins w:id="25"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26"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27"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28"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(Hitch and Leberg 2007)</w:t>
      </w:r>
      <w:r w:rsidR="00FE6162">
        <w:fldChar w:fldCharType="end"/>
      </w:r>
      <w:r>
        <w:t xml:space="preserve">, and marine fishes </w:t>
      </w:r>
      <w:r w:rsidR="00FE6162">
        <w:fldChar w:fldCharType="begin"/>
      </w:r>
      <w:ins w:id="29"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30"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31"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32"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33"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34"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ins w:id="35" w:author="Lewis.Barnett" w:date="2020-06-25T17:43:00Z">
        <w:r w:rsidR="007A2951">
          <w:t xml:space="preserve"> because this is a richer form of dat</w:t>
        </w:r>
      </w:ins>
      <w:ins w:id="36" w:author="Lewis.Barnett" w:date="2020-06-25T17:44:00Z">
        <w:r w:rsidR="007A2951">
          <w:t xml:space="preserve">a </w:t>
        </w:r>
      </w:ins>
      <w:ins w:id="37" w:author="Lewis.Barnett" w:date="2020-06-25T17:54:00Z">
        <w:r w:rsidR="00820E4B">
          <w:t>and thus likelier</w:t>
        </w:r>
      </w:ins>
      <w:ins w:id="38" w:author="Lewis.Barnett" w:date="2020-06-25T17:44:00Z">
        <w:r w:rsidR="007A2951">
          <w:t xml:space="preserve"> to reveal distribution shifts caused by </w:t>
        </w:r>
      </w:ins>
      <w:ins w:id="39" w:author="Lewis.Barnett" w:date="2020-06-25T17:46:00Z">
        <w:r w:rsidR="007A2951">
          <w:t xml:space="preserve">more nuanced </w:t>
        </w:r>
      </w:ins>
      <w:ins w:id="40" w:author="Lewis.Barnett" w:date="2020-06-25T17:44:00Z">
        <w:r w:rsidR="007A2951">
          <w:t xml:space="preserve">factors </w:t>
        </w:r>
      </w:ins>
      <w:ins w:id="41" w:author="Lewis.Barnett" w:date="2020-06-25T17:46:00Z">
        <w:r w:rsidR="007A2951">
          <w:t>than</w:t>
        </w:r>
      </w:ins>
      <w:ins w:id="42" w:author="Lewis.Barnett" w:date="2020-06-25T17:44:00Z">
        <w:r w:rsidR="007A2951">
          <w:t xml:space="preserve"> exceeding environmental tolerances for individual survival</w:t>
        </w:r>
      </w:ins>
      <w:r>
        <w:t xml:space="preserve">. </w:t>
      </w:r>
      <w:ins w:id="43" w:author="Lewis.Barnett" w:date="2020-06-25T18:18:00Z">
        <w:r w:rsidR="005A4192">
          <w:t xml:space="preserve">For example; </w:t>
        </w:r>
      </w:ins>
      <w:ins w:id="44" w:author="Lewis.Barnett" w:date="2020-06-25T18:15:00Z">
        <w:r w:rsidR="005A4192">
          <w:t>w</w:t>
        </w:r>
      </w:ins>
      <w:ins w:id="45" w:author="Lewis.Barnett" w:date="2020-06-25T17:57:00Z">
        <w:r w:rsidR="00820E4B">
          <w:t>hile much of this literature focuses</w:t>
        </w:r>
      </w:ins>
      <w:ins w:id="46" w:author="Lewis.Barnett" w:date="2020-06-25T18:16:00Z">
        <w:r w:rsidR="005A4192">
          <w:t xml:space="preserve"> </w:t>
        </w:r>
      </w:ins>
      <w:ins w:id="47" w:author="Lewis.Barnett" w:date="2020-06-25T17:57:00Z">
        <w:r w:rsidR="00820E4B">
          <w:t xml:space="preserve">on how </w:t>
        </w:r>
      </w:ins>
      <w:ins w:id="48" w:author="Lewis.Barnett" w:date="2020-06-25T18:05:00Z">
        <w:r w:rsidR="00E44894">
          <w:t xml:space="preserve">drivers such as </w:t>
        </w:r>
      </w:ins>
      <w:ins w:id="49" w:author="Lewis.Barnett" w:date="2020-06-25T17:57:00Z">
        <w:r w:rsidR="00820E4B">
          <w:t xml:space="preserve">climate change, habitat modification, and invasions </w:t>
        </w:r>
      </w:ins>
      <w:ins w:id="50" w:author="Lewis.Barnett" w:date="2020-06-25T17:59:00Z">
        <w:r w:rsidR="00820E4B">
          <w:t xml:space="preserve">may </w:t>
        </w:r>
      </w:ins>
      <w:ins w:id="51" w:author="Lewis.Barnett" w:date="2020-06-25T18:06:00Z">
        <w:r w:rsidR="00E44894">
          <w:t>predict</w:t>
        </w:r>
      </w:ins>
      <w:ins w:id="52" w:author="Lewis.Barnett" w:date="2020-06-25T17:57:00Z">
        <w:r w:rsidR="00820E4B">
          <w:t xml:space="preserve"> change</w:t>
        </w:r>
      </w:ins>
      <w:ins w:id="53" w:author="Lewis.Barnett" w:date="2020-06-25T17:59:00Z">
        <w:r w:rsidR="00820E4B">
          <w:t xml:space="preserve"> </w:t>
        </w:r>
      </w:ins>
      <w:ins w:id="54" w:author="Lewis.Barnett" w:date="2020-06-25T18:01:00Z">
        <w:r w:rsidR="00820E4B">
          <w:t xml:space="preserve">in </w:t>
        </w:r>
      </w:ins>
      <w:ins w:id="55" w:author="Lewis.Barnett" w:date="2020-06-25T17:59:00Z">
        <w:r w:rsidR="00820E4B">
          <w:t xml:space="preserve">species range limits, </w:t>
        </w:r>
      </w:ins>
      <w:ins w:id="56" w:author="Lewis.Barnett" w:date="2020-06-25T18:05:00Z">
        <w:r w:rsidR="00E44894">
          <w:t xml:space="preserve">the </w:t>
        </w:r>
      </w:ins>
      <w:ins w:id="57" w:author="Lewis.Barnett" w:date="2020-06-25T18:10:00Z">
        <w:r w:rsidR="00E44894">
          <w:t>core of a species</w:t>
        </w:r>
      </w:ins>
      <w:ins w:id="58" w:author="Lewis.Barnett" w:date="2020-06-25T18:11:00Z">
        <w:r w:rsidR="00E44894">
          <w:t>’</w:t>
        </w:r>
      </w:ins>
      <w:ins w:id="59" w:author="Lewis.Barnett" w:date="2020-06-25T18:10:00Z">
        <w:r w:rsidR="00E44894">
          <w:t xml:space="preserve"> </w:t>
        </w:r>
      </w:ins>
      <w:ins w:id="60" w:author="Lewis.Barnett" w:date="2020-06-25T18:06:00Z">
        <w:r w:rsidR="00E44894">
          <w:t xml:space="preserve">distribution may shift due to </w:t>
        </w:r>
      </w:ins>
      <w:ins w:id="61" w:author="Lewis.Barnett" w:date="2020-06-25T18:07:00Z">
        <w:r w:rsidR="00E44894">
          <w:t xml:space="preserve">the influence of these and other drivers on </w:t>
        </w:r>
      </w:ins>
      <w:ins w:id="62" w:author="Lewis.Barnett" w:date="2020-06-25T18:12:00Z">
        <w:r w:rsidR="00E44894">
          <w:t xml:space="preserve">the geography of </w:t>
        </w:r>
      </w:ins>
      <w:ins w:id="63" w:author="Lewis.Barnett" w:date="2020-06-25T18:16:00Z">
        <w:r w:rsidR="005A4192">
          <w:t>abundance</w:t>
        </w:r>
      </w:ins>
      <w:ins w:id="64" w:author="Lewis.Barnett" w:date="2020-06-25T18:12:00Z">
        <w:r w:rsidR="00E44894">
          <w:t xml:space="preserve"> via </w:t>
        </w:r>
      </w:ins>
      <w:ins w:id="65" w:author="Lewis.Barnett" w:date="2020-06-25T18:13:00Z">
        <w:r w:rsidR="005A4192">
          <w:t xml:space="preserve">movement and heterogeneity in demographic </w:t>
        </w:r>
      </w:ins>
      <w:ins w:id="66" w:author="Lewis.Barnett" w:date="2020-06-25T18:14:00Z">
        <w:r w:rsidR="005A4192">
          <w:t>rates</w:t>
        </w:r>
      </w:ins>
      <w:ins w:id="67" w:author="Lewis.Barnett" w:date="2020-06-25T18:12:00Z">
        <w:r w:rsidR="00E44894">
          <w:t xml:space="preserve"> (</w:t>
        </w:r>
      </w:ins>
      <w:ins w:id="68" w:author="Lewis.Barnett" w:date="2020-06-25T18:13:00Z">
        <w:r w:rsidR="005A4192">
          <w:t xml:space="preserve">e.g., </w:t>
        </w:r>
      </w:ins>
      <w:ins w:id="69" w:author="Lewis.Barnett" w:date="2020-06-25T18:15:00Z">
        <w:r w:rsidR="005A4192">
          <w:t xml:space="preserve">age- or size-specific </w:t>
        </w:r>
      </w:ins>
      <w:ins w:id="70" w:author="Lewis.Barnett" w:date="2020-06-25T18:14:00Z">
        <w:r w:rsidR="005A4192">
          <w:t>fecundity</w:t>
        </w:r>
      </w:ins>
      <w:ins w:id="71" w:author="Lewis.Barnett" w:date="2020-06-25T18:06:00Z">
        <w:r w:rsidR="00E44894">
          <w:t xml:space="preserve">, </w:t>
        </w:r>
      </w:ins>
      <w:ins w:id="72" w:author="Lewis.Barnett" w:date="2020-06-25T18:08:00Z">
        <w:r w:rsidR="00E44894">
          <w:t>somatic gr</w:t>
        </w:r>
        <w:r w:rsidR="005A4192">
          <w:t xml:space="preserve">owth, </w:t>
        </w:r>
      </w:ins>
      <w:ins w:id="73" w:author="Lewis.Barnett" w:date="2020-06-25T18:14:00Z">
        <w:r w:rsidR="005A4192">
          <w:t xml:space="preserve">and </w:t>
        </w:r>
      </w:ins>
      <w:commentRangeStart w:id="74"/>
      <w:ins w:id="75" w:author="Lewis.Barnett" w:date="2020-06-25T18:08:00Z">
        <w:r w:rsidR="005A4192">
          <w:t>mortality</w:t>
        </w:r>
      </w:ins>
      <w:commentRangeEnd w:id="74"/>
      <w:ins w:id="76" w:author="Lewis.Barnett" w:date="2020-06-25T18:16:00Z">
        <w:r w:rsidR="005A4192">
          <w:rPr>
            <w:rStyle w:val="CommentReference"/>
            <w:rFonts w:asciiTheme="minorHAnsi" w:eastAsiaTheme="minorHAnsi" w:hAnsiTheme="minorHAnsi" w:cstheme="minorBidi"/>
            <w:lang w:val="en-US"/>
          </w:rPr>
          <w:commentReference w:id="74"/>
        </w:r>
      </w:ins>
      <w:ins w:id="77" w:author="Lewis.Barnett" w:date="2020-06-25T18:08:00Z">
        <w:r w:rsidR="005A4192">
          <w:t>)</w:t>
        </w:r>
      </w:ins>
      <w:ins w:id="78" w:author="Lewis.Barnett" w:date="2020-06-25T18:13:00Z">
        <w:r w:rsidR="005A4192">
          <w:t>.</w:t>
        </w:r>
      </w:ins>
      <w:ins w:id="79" w:author="Lewis.Barnett" w:date="2020-06-25T18:16:00Z">
        <w:r w:rsidR="005A4192">
          <w:t xml:space="preserve"> </w:t>
        </w:r>
      </w:ins>
      <w:r>
        <w:t xml:space="preserve">Shifting </w:t>
      </w:r>
      <w:r w:rsidR="00DD4113">
        <w:t xml:space="preserve">distributions of abundance or </w:t>
      </w:r>
      <w:r w:rsidR="00697697">
        <w:t>population density</w:t>
      </w:r>
      <w:r>
        <w:t xml:space="preserve"> may </w:t>
      </w:r>
      <w:ins w:id="80" w:author="Lewis.Barnett" w:date="2020-06-25T18:17:00Z">
        <w:r w:rsidR="005A4192">
          <w:t xml:space="preserve">also </w:t>
        </w:r>
      </w:ins>
      <w:r>
        <w:t xml:space="preserve">be </w:t>
      </w:r>
      <w:r w:rsidR="00697697">
        <w:t>qualitatively</w:t>
      </w:r>
      <w:r>
        <w:t xml:space="preserve"> conveyed through maps</w:t>
      </w:r>
      <w:r w:rsidR="00515309">
        <w:t>,</w:t>
      </w:r>
      <w:r>
        <w:t xml:space="preserve"> but </w:t>
      </w:r>
      <w:del w:id="81" w:author="Lewis.Barnett" w:date="2020-06-25T18:17:00Z">
        <w:r w:rsidDel="005A4192">
          <w:delText xml:space="preserve">also </w:delText>
        </w:r>
      </w:del>
      <w:ins w:id="82" w:author="Lewis.Barnett" w:date="2020-06-25T18:17:00Z">
        <w:r w:rsidR="005A4192">
          <w:t>richer information can be provided</w:t>
        </w:r>
        <w:r w:rsidR="005A4192">
          <w:t xml:space="preserve"> </w:t>
        </w:r>
      </w:ins>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25EC037"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ins w:id="83" w:author="Lewis Barnett" w:date="2020-06-16T14:27:00Z">
        <w:r w:rsidR="003C0549">
          <w: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del w:id="84" w:author="Lewis Barnett" w:date="2020-06-16T14:27:00Z">
        <w:r w:rsidR="00C4697C" w:rsidDel="003C0549">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w:t>
      </w:r>
      <w:r w:rsidR="0089470C">
        <w:lastRenderedPageBreak/>
        <w:t>topography and geology interact with physical oceanographic drivers</w:t>
      </w:r>
      <w:r w:rsidR="00E10ECC">
        <w:t xml:space="preserve"> </w:t>
      </w:r>
      <w:r w:rsidR="00E10ECC">
        <w:fldChar w:fldCharType="begin"/>
      </w:r>
      <w:ins w:id="85" w:author="Lewis Barnett" w:date="2020-06-16T14:27:00Z">
        <w:r w:rsidR="003C0549">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ins>
      <w:del w:id="86" w:author="Lewis Barnett" w:date="2020-06-16T14:27:00Z">
        <w:r w:rsidR="00E10ECC" w:rsidDel="003C0549">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del>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87"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88"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 xml:space="preserve">Therefore, there is a general need to develop objective methods for defining appropriate scales to evaluate changes in species distributions. </w:t>
      </w:r>
      <w:commentRangeStart w:id="89"/>
      <w:r w:rsidR="0089470C">
        <w:t>Such tools are widely applicable for solving specific problems in fish and wildlife conservation and management by defining spatial domains with distinct population dynamics.</w:t>
      </w:r>
      <w:commentRangeEnd w:id="89"/>
      <w:r w:rsidR="005A4192">
        <w:rPr>
          <w:rStyle w:val="CommentReference"/>
          <w:rFonts w:asciiTheme="minorHAnsi" w:eastAsiaTheme="minorHAnsi" w:hAnsiTheme="minorHAnsi" w:cstheme="minorBidi"/>
          <w:lang w:val="en-US"/>
        </w:rPr>
        <w:commentReference w:id="89"/>
      </w:r>
    </w:p>
    <w:p w14:paraId="0555D89B" w14:textId="11387047"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90"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91"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92" w:author="Lewis.Barnett" w:date="2020-06-26T18:20:00Z">
        <w:r w:rsidR="00770736">
          <w:instrText xml:space="preserve"> ADDIN ZOTERO_ITEM CSL_CITATION {"citationID":"STv7yh1x","properties":{"formattedCitation":"(Nicholson and Jennings 2004, Harvey et al. 2018)","plainCitation":"(Nicholson and Jennings 2004, Harvey et al. 2018)","noteIndex":0},"citationItems":[{"id":"0RKs0yPM/WlqW35IY","uris":["http://zotero.org/users/2529419/items/RHNEAWQW"],"uri":["http://zotero.org/users/2529419/items/RHNEAWQW"],"itemData":{"id":2693,"type":"article-journal","title":"Testing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0RKs0yPM/et7L7CTM","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ins w:id="93" w:author="Lewis Barnett" w:date="2020-06-16T14:27:00Z">
        <w:del w:id="94" w:author="Lewis.Barnett" w:date="2020-06-26T18:20:00Z">
          <w:r w:rsidR="003C0549" w:rsidDel="00770736">
            <w:del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ins>
      <w:del w:id="95" w:author="Lewis.Barnett" w:date="2020-06-26T18:20:00Z">
        <w:r w:rsidR="00D15182" w:rsidDel="00770736">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96" w:author="Lewis.Barnett" w:date="2020-06-26T18:20:00Z">
        <w:r w:rsidR="00770736">
          <w:instrText xml:space="preserve"> ADDIN ZOTERO_ITEM CSL_CITATION {"citationID":"lLZdXdsq","properties":{"formattedCitation":"(Stock et al. 2019)","plainCitation":"(Stock et al. 2019)","noteIndex":0},"citationItems":[{"id":"0RKs0yPM/vWZyoTMB","uris":["http://zotero.org/users/2529419/items/PDXNLWXP"],"uri":["http://zotero.org/users/2529419/items/PDXNLWXP"],"itemData":{"id":2700,"type":"article-journal","title":"Comparing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ins w:id="97" w:author="Lewis Barnett" w:date="2020-06-16T14:27:00Z">
        <w:del w:id="98" w:author="Lewis.Barnett" w:date="2020-06-26T18:20:00Z">
          <w:r w:rsidR="003C0549" w:rsidDel="00770736">
            <w:del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ins>
      <w:del w:id="99" w:author="Lewis.Barnett" w:date="2020-06-26T18:20:00Z">
        <w:r w:rsidR="00D15182" w:rsidDel="00770736">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100" w:author="Lewis.Barnett" w:date="2020-06-26T18:20:00Z">
        <w:r w:rsidR="00770736">
          <w:instrText xml:space="preserve"> ADDIN ZOTERO_ITEM CSL_CITATION {"citationID":"6ewOWxZc","properties":{"formattedCitation":"(Link et al. 2002)","plainCitation":"(Link et al. 2002)","noteIndex":0},"citationItems":[{"id":"0RKs0yPM/hinGv30k","uris":["http://zotero.org/users/2529419/items/AKMXUF8H"],"uri":["http://zotero.org/users/2529419/items/AKMXUF8H"],"itemData":{"id":2698,"type":"article-journal","title":"Marine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ins w:id="101" w:author="Lewis Barnett" w:date="2020-06-16T14:27:00Z">
        <w:del w:id="102" w:author="Lewis.Barnett" w:date="2020-06-26T18:20:00Z">
          <w:r w:rsidR="003C0549" w:rsidDel="00770736">
            <w:del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ins>
      <w:del w:id="103" w:author="Lewis.Barnett" w:date="2020-06-26T18:20:00Z">
        <w:r w:rsidR="00D15182" w:rsidDel="00770736">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69EA38C1" w:rsidR="0089470C" w:rsidRDefault="0089470C" w:rsidP="00D26510">
      <w:pPr>
        <w:spacing w:after="120" w:line="480" w:lineRule="auto"/>
        <w:ind w:firstLine="720"/>
      </w:pPr>
      <w:r>
        <w:lastRenderedPageBreak/>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ins w:id="104" w:author="Lewis.Barnett" w:date="2020-06-26T18:20:00Z">
        <w:r w:rsidR="00770736">
          <w:instrText xml:space="preserve"> ADDIN ZOTERO_ITEM CSL_CITATION {"citationID":"GMdtHpIy","properties":{"formattedCitation":"(Shelton et al. 2014, Thorson et al. 2015)","plainCitation":"(Shelton et al. 2014, Thorson et al. 2015)","noteIndex":0},"citationItems":[{"id":"0RKs0yPM/WxuXqXDf","uris":["http://zotero.org/users/2529419/items/3URC5K6B"],"uri":["http://zotero.org/users/2529419/items/3URC5K6B"],"itemData":{"id":2709,"type":"article-journal","title":"Spatial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E."}],"issued":{"date-parts":[["2014",7,8]]}},"label":"page"},{"id":"0RKs0yPM/BQ2QgQFj","uris":["http://zotero.org/users/2529419/items/PCF4QQP6"],"uri":["http://zotero.org/users/2529419/items/PCF4QQP6"],"itemData":{"id":2703,"type":"article-journal","title":"Geostatistical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ins>
      <w:ins w:id="105" w:author="Lewis Barnett" w:date="2020-06-16T14:27:00Z">
        <w:del w:id="106" w:author="Lewis.Barnett" w:date="2020-06-26T18:20:00Z">
          <w:r w:rsidR="003C0549" w:rsidDel="00770736">
            <w:del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ins>
      <w:del w:id="107" w:author="Lewis.Barnett" w:date="2020-06-26T18:20:00Z">
        <w:r w:rsidR="00D15182" w:rsidDel="00770736">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ins w:id="108" w:author="Lewis.Barnett" w:date="2020-06-26T18:20:00Z">
        <w:r w:rsidR="00770736">
          <w:instrText xml:space="preserve"> ADDIN ZOTERO_ITEM CSL_CITATION {"citationID":"PhGIUYby","properties":{"formattedCitation":"(Chen et al. 2004)","plainCitation":"(Chen et al. 2004)","noteIndex":0},"citationItems":[{"id":"0RKs0yPM/2ykPdzzh","uris":["http://zotero.org/users/2529419/items/MAAYT7G8"],"uri":["http://zotero.org/users/2529419/items/MAAYT7G8"],"itemData":{"id":2706,"type":"article-journal","title":"Estimation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ins w:id="109" w:author="Lewis Barnett" w:date="2020-06-16T14:27:00Z">
        <w:del w:id="110" w:author="Lewis.Barnett" w:date="2020-06-26T18:20:00Z">
          <w:r w:rsidR="003C0549" w:rsidDel="00770736">
            <w:del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ins>
      <w:del w:id="111" w:author="Lewis.Barnett" w:date="2020-06-26T18:20:00Z">
        <w:r w:rsidR="00D15182" w:rsidDel="00770736">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or </w:t>
      </w:r>
      <w:r>
        <w:t xml:space="preserve">VAST </w:t>
      </w:r>
      <w:r>
        <w:fldChar w:fldCharType="begin"/>
      </w:r>
      <w:ins w:id="112" w:author="Lewis.Barnett" w:date="2020-06-26T18:20:00Z">
        <w:r w:rsidR="00770736">
          <w:instrText xml:space="preserve"> ADDIN ZOTERO_ITEM CSL_CITATION {"citationID":"m4MfTsKu","properties":{"formattedCitation":"(Thorson 2019b)","plainCitation":"(Thorson 2019b)","noteIndex":0},"citationItems":[{"id":"0RKs0yPM/A7SqVL4h","uris":["http://zotero.org/users/2529419/items/VPSVIDZL"],"uri":["http://zotero.org/users/2529419/items/VPSVIDZL"],"itemData":{"id":2712,"type":"article-journal","title":"Guidance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ins w:id="113" w:author="Lewis Barnett" w:date="2020-06-16T14:27:00Z">
        <w:del w:id="114" w:author="Lewis.Barnett" w:date="2020-06-26T18:20:00Z">
          <w:r w:rsidR="003C0549" w:rsidDel="00770736">
            <w:del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ins>
      <w:del w:id="115" w:author="Lewis.Barnett" w:date="2020-06-26T18:20:00Z">
        <w:r w:rsidR="00D15182" w:rsidDel="00770736">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ins w:id="116" w:author="Lewis.Barnett" w:date="2020-06-26T18:20:00Z">
        <w:r w:rsidR="00770736">
          <w:instrText xml:space="preserve"> ADDIN ZOTERO_ITEM CSL_CITATION {"citationID":"FmQijs6a","properties":{"formattedCitation":"(Thorson et al. 2016)","plainCitation":"(Thorson et al. 2016)","noteIndex":0},"citationItems":[{"id":"0RKs0yPM/autW5x0J","uris":["http://zotero.org/users/2529419/items/K2DVEVVA"],"uri":["http://zotero.org/users/2529419/items/K2DVEVVA"],"itemData":{"id":2710,"type":"article-journal","title":"Model-based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117" w:author="Lewis Barnett" w:date="2020-06-16T14:27:00Z">
        <w:del w:id="118" w:author="Lewis.Barnett" w:date="2020-06-26T18:20:00Z">
          <w:r w:rsidR="003C0549" w:rsidDel="00770736">
            <w:del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119" w:author="Lewis.Barnett" w:date="2020-06-26T18:20:00Z">
        <w:r w:rsidR="00D15182" w:rsidDel="00770736">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fldChar w:fldCharType="separate"/>
      </w:r>
      <w:r>
        <w:rPr>
          <w:noProof/>
        </w:rPr>
        <w:t>(Thorson et al. 2016)</w:t>
      </w:r>
      <w:r>
        <w:fldChar w:fldCharType="end"/>
      </w:r>
      <w:r>
        <w:t>.</w:t>
      </w:r>
    </w:p>
    <w:p w14:paraId="05C8DBBF" w14:textId="00A969A1"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ins w:id="120" w:author="Lewis.Barnett" w:date="2020-06-26T18:20:00Z">
        <w:r w:rsidR="00770736">
          <w:instrText xml:space="preserve"> ADDIN ZOTERO_ITEM CSL_CITATION {"citationID":"v5MYhubN","properties":{"formattedCitation":"(Thorson et al. 2015)","plainCitation":"(Thorson et al. 2015)","noteIndex":0},"citationItems":[{"id":"0RKs0yPM/BQ2QgQFj","uris":["http://zotero.org/users/2529419/items/PCF4QQP6"],"uri":["http://zotero.org/users/2529419/items/PCF4QQP6"],"itemData":{"id":2703,"type":"article-journal","title":"Geostatistical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121" w:author="Lewis Barnett" w:date="2020-06-16T14:27:00Z">
        <w:del w:id="122" w:author="Lewis.Barnett" w:date="2020-06-26T18:20:00Z">
          <w:r w:rsidR="003C0549" w:rsidDel="00770736">
            <w:del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123" w:author="Lewis.Barnett" w:date="2020-06-26T18:20:00Z">
        <w:r w:rsidR="00D15182" w:rsidDel="00770736">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ins w:id="124" w:author="Lewis.Barnett" w:date="2020-06-26T18:20:00Z">
        <w:r w:rsidR="00770736">
          <w:instrText xml:space="preserve"> ADDIN ZOTERO_ITEM CSL_CITATION {"citationID":"bxqakZ4K","properties":{"formattedCitation":"(Latimer et al. 2009, Shelton et al. 2014)","plainCitation":"(Latimer et al. 2009, Shelton et al. 2014)","noteIndex":0},"citationItems":[{"id":"0RKs0yPM/45cqfbyI","uris":["http://zotero.org/users/2529419/items/4NTJB76B"],"uri":["http://zotero.org/users/2529419/items/4NTJB76B"],"itemData":{"id":2714,"type":"article-journal","title":"Hierarchical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Silander"}],"issued":{"date-parts":[["2009"]]}},"label":"page"},{"id":"0RKs0yPM/WxuXqXDf","uris":["http://zotero.org/users/2529419/items/3URC5K6B"],"uri":["http://zotero.org/users/2529419/items/3URC5K6B"],"itemData":{"id":2709,"type":"article-journal","title":"Spatial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ins w:id="125" w:author="Lewis Barnett" w:date="2020-06-16T14:27:00Z">
        <w:del w:id="126" w:author="Lewis.Barnett" w:date="2020-06-26T18:20:00Z">
          <w:r w:rsidR="003C0549" w:rsidDel="00770736">
            <w:del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ins>
      <w:del w:id="127" w:author="Lewis.Barnett" w:date="2020-06-26T18:20:00Z">
        <w:r w:rsidR="00D15182" w:rsidDel="00770736">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w:t>
      </w:r>
      <w:r>
        <w:lastRenderedPageBreak/>
        <w:t xml:space="preserve">incorporation of covariates such as depth </w:t>
      </w:r>
      <w:r>
        <w:fldChar w:fldCharType="begin"/>
      </w:r>
      <w:ins w:id="128" w:author="Lewis.Barnett" w:date="2020-06-26T18:20:00Z">
        <w:r w:rsidR="00770736">
          <w:instrText xml:space="preserve"> ADDIN ZOTERO_ITEM CSL_CITATION {"citationID":"xY5MmH62","properties":{"formattedCitation":"(Johnson et al. 2019)","plainCitation":"(Johnson et al. 2019)","noteIndex":0},"citationItems":[{"id":"0RKs0yPM/Fb17PQlY","uris":["http://zotero.org/users/2529419/items/R6IICQMZ"],"uri":["http://zotero.org/users/2529419/items/R6IICQMZ"],"itemData":{"id":2718,"type":"article-journal","title":"Investigating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129" w:author="Lewis Barnett" w:date="2020-06-16T14:27:00Z">
        <w:del w:id="130" w:author="Lewis.Barnett" w:date="2020-06-26T18:20:00Z">
          <w:r w:rsidR="003C0549" w:rsidDel="00770736">
            <w:del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del w:id="131" w:author="Lewis.Barnett" w:date="2020-06-26T18:20:00Z">
        <w:r w:rsidR="00D15182" w:rsidDel="00770736">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ins w:id="132" w:author="Lewis.Barnett" w:date="2020-06-26T18:20:00Z">
        <w:r w:rsidR="00770736">
          <w:instrText xml:space="preserve"> ADDIN ZOTERO_ITEM CSL_CITATION {"citationID":"JH61sSur","properties":{"formattedCitation":"(Anderson and Ward 2019)","plainCitation":"(Anderson and Ward 2019)","noteIndex":0},"citationItems":[{"id":"0RKs0yPM/FnjsKGLe","uris":["http://zotero.org/users/2529419/items/SXPS5PRB"],"uri":["http://zotero.org/users/2529419/items/SXPS5PRB"],"itemData":{"id":2723,"type":"article-journal","title":"Black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ins w:id="133" w:author="Lewis Barnett" w:date="2020-06-16T14:27:00Z">
        <w:del w:id="134" w:author="Lewis.Barnett" w:date="2020-06-26T18:20:00Z">
          <w:r w:rsidR="003C0549" w:rsidDel="00770736">
            <w:del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ins>
      <w:del w:id="135" w:author="Lewis.Barnett" w:date="2020-06-26T18:20:00Z">
        <w:r w:rsidR="00D15182" w:rsidDel="00770736">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t>
      </w:r>
      <w:commentRangeStart w:id="136"/>
      <w:r>
        <w:t xml:space="preserve">While widely applicable to a wide range of biological data (or even non-biological data), we focus on an application to changes in the distribution </w:t>
      </w:r>
      <w:r w:rsidR="00375D89">
        <w:t>of</w:t>
      </w:r>
      <w:r>
        <w:t xml:space="preserve"> commercially fished species.</w:t>
      </w:r>
      <w:commentRangeEnd w:id="136"/>
      <w:r w:rsidR="005A4192">
        <w:rPr>
          <w:rStyle w:val="CommentReference"/>
          <w:rFonts w:asciiTheme="minorHAnsi" w:eastAsiaTheme="minorHAnsi" w:hAnsiTheme="minorHAnsi" w:cstheme="minorBidi"/>
          <w:lang w:val="en-US"/>
        </w:rPr>
        <w:commentReference w:id="136"/>
      </w:r>
      <w:r>
        <w:t xml:space="preserve">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t>
      </w:r>
      <w:commentRangeStart w:id="137"/>
      <w:r>
        <w:t>We demonstrate how model-b</w:t>
      </w:r>
      <w:r w:rsidR="00FD7790">
        <w:t xml:space="preserve">ased COG estimates for these </w:t>
      </w:r>
      <w:r>
        <w:t xml:space="preserve">regions may be more useful than global COG trends calculated over an entire survey domain. </w:t>
      </w:r>
      <w:commentRangeEnd w:id="137"/>
      <w:r w:rsidR="005A4192">
        <w:rPr>
          <w:rStyle w:val="CommentReference"/>
          <w:rFonts w:asciiTheme="minorHAnsi" w:eastAsiaTheme="minorHAnsi" w:hAnsiTheme="minorHAnsi" w:cstheme="minorBidi"/>
          <w:lang w:val="en-US"/>
        </w:rPr>
        <w:commentReference w:id="137"/>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69F60354" w:rsidR="00CB4A97" w:rsidRPr="002D6DFC" w:rsidRDefault="002D09CF" w:rsidP="00D26510">
      <w:pPr>
        <w:spacing w:after="120" w:line="480" w:lineRule="auto"/>
      </w:pPr>
      <w:r w:rsidRPr="002D6DFC">
        <w:t xml:space="preserve">The majority of recent applications of </w:t>
      </w:r>
      <w:ins w:id="138" w:author="Lewis.Barnett" w:date="2020-06-25T15:30:00Z">
        <w:r w:rsidR="000E5BED">
          <w:t>species distribution models (</w:t>
        </w:r>
      </w:ins>
      <w:r w:rsidRPr="002D6DFC">
        <w:t>SDMs</w:t>
      </w:r>
      <w:ins w:id="139" w:author="Lewis.Barnett" w:date="2020-06-25T15:30:00Z">
        <w:r w:rsidR="000E5BED">
          <w:t>)</w:t>
        </w:r>
      </w:ins>
      <w:r w:rsidRPr="002D6DFC">
        <w:t xml:space="preserve">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 xml:space="preserve">Spatial components are differentiated from spatiotemporal components in that the former are constant, </w:t>
      </w:r>
      <w:r w:rsidR="00216F6D">
        <w:lastRenderedPageBreak/>
        <w:t>whereas the latter vary through time.</w:t>
      </w:r>
      <w:r w:rsidR="00DC32E2">
        <w:t xml:space="preserve"> </w:t>
      </w:r>
      <w:r w:rsidRPr="002D6DFC">
        <w:t xml:space="preserve">Examples include applications to Gaussian predictive process models </w:t>
      </w:r>
      <w:r w:rsidR="00045217">
        <w:fldChar w:fldCharType="begin"/>
      </w:r>
      <w:ins w:id="140" w:author="Lewis.Barnett" w:date="2020-06-26T18:20:00Z">
        <w:r w:rsidR="00770736">
          <w:instrText xml:space="preserve"> ADDIN ZOTERO_ITEM CSL_CITATION {"citationID":"iB4vWtb8","properties":{"formattedCitation":"(Shelton et al. 2014, Thorson et al. 2015, Anderson and Ward 2019)","plainCitation":"(Shelton et al. 2014, Thorson et al. 2015, Anderson and Ward 2019)","noteIndex":0},"citationItems":[{"id":"0RKs0yPM/WxuXqXDf","uris":["http://zotero.org/users/2529419/items/3URC5K6B"],"uri":["http://zotero.org/users/2529419/items/3URC5K6B"],"itemData":{"id":2709,"type":"article-journal","title":"Spatial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E."}],"issued":{"date-parts":[["2014",7,8]]}},"label":"page"},{"id":"0RKs0yPM/BQ2QgQFj","uris":["http://zotero.org/users/2529419/items/PCF4QQP6"],"uri":["http://zotero.org/users/2529419/items/PCF4QQP6"],"itemData":{"id":2703,"type":"article-journal","title":"Geostatistical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J."}],"issued":{"date-parts":[["2015",6,1]]}},"label":"page"},{"id":"0RKs0yPM/FnjsKGLe","uris":["http://zotero.org/users/2529419/items/SXPS5PRB"],"uri":["http://zotero.org/users/2529419/items/SXPS5PRB"],"itemData":{"id":2723,"type":"article-journal","title":"Black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141" w:author="Lewis Barnett" w:date="2020-06-16T14:27:00Z">
        <w:del w:id="142" w:author="Lewis.Barnett" w:date="2020-06-26T18:20:00Z">
          <w:r w:rsidR="003C0549"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143" w:author="Lewis.Barnett" w:date="2020-06-26T18:20:00Z">
        <w:r w:rsidR="00D15182"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144" w:author="Lewis.Barnett" w:date="2020-06-26T18:20:00Z">
        <w:r w:rsidR="00770736">
          <w:instrText xml:space="preserve"> ADDIN ZOTERO_ITEM CSL_CITATION {"citationID":"eTopNSVm","properties":{"formattedCitation":"(INLA; Rue et al. 2009, Ruiz-C\\uc0\\u225{}rdenas et al. 2012)","plainCitation":"(INLA; Rue et al. 2009, Ruiz-Cárdenas et al. 2012)","noteIndex":0},"citationItems":[{"id":"0RKs0yPM/hyCoEpRi","uris":["http://zotero.org/users/2529419/items/JEVMTMK3"],"uri":["http://zotero.org/users/2529419/items/JEVMTMK3"],"itemData":{"id":2725,"type":"article-journal","title":"Approximate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"},{"id":"0RKs0yPM/LXusDT46","uris":["http://zotero.org/users/2529419/items/4LWI68CF"],"uri":["http://zotero.org/users/2529419/items/4LWI68CF"],"itemData":{"id":2727,"type":"article-journal","title":"Direct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ins w:id="145" w:author="Lewis Barnett" w:date="2020-06-16T14:27:00Z">
        <w:del w:id="146" w:author="Lewis.Barnett" w:date="2020-06-26T18:20:00Z">
          <w:r w:rsidR="003C0549" w:rsidDel="00770736">
            <w:del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ins>
      <w:del w:id="147" w:author="Lewis.Barnett" w:date="2020-06-26T18:20:00Z">
        <w:r w:rsidR="00D15182" w:rsidDel="00770736">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148" w:author="Lewis.Barnett" w:date="2020-06-26T18:20:00Z">
        <w:r w:rsidR="00770736">
          <w:instrText xml:space="preserve"> ADDIN ZOTERO_ITEM CSL_CITATION {"citationID":"JvQteIYR","properties":{"formattedCitation":"(Thorson and Barnett 2017)","plainCitation":"(Thorson and Barnett 2017)","noteIndex":0},"citationItems":[{"id":"0RKs0yPM/eHcMmAFc","uris":["http://zotero.org/users/2529419/items/URBQTB4Q"],"uri":["http://zotero.org/users/2529419/items/URBQTB4Q"],"itemData":{"id":2729,"type":"article-journal","title":"Comparing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ins w:id="149" w:author="Lewis Barnett" w:date="2020-06-16T14:27:00Z">
        <w:del w:id="150" w:author="Lewis.Barnett" w:date="2020-06-26T18:20:00Z">
          <w:r w:rsidR="003C0549" w:rsidDel="00770736">
            <w:del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ins>
      <w:del w:id="151" w:author="Lewis.Barnett" w:date="2020-06-26T18:20:00Z">
        <w:r w:rsidR="00D15182" w:rsidDel="00770736">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152"/>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152"/>
        <m:r>
          <m:rPr>
            <m:sty m:val="p"/>
          </m:rPr>
          <w:rPr>
            <w:rStyle w:val="CommentReference"/>
            <w:rFonts w:asciiTheme="minorHAnsi" w:eastAsiaTheme="minorHAnsi" w:hAnsiTheme="minorHAnsi" w:cstheme="minorBidi"/>
            <w:lang w:val="en-US"/>
          </w:rPr>
          <w:commentReference w:id="152"/>
        </m:r>
      </m:oMath>
      <w:r w:rsidRPr="00166AA7">
        <w:t>,</w:t>
      </w:r>
    </w:p>
    <w:p w14:paraId="22CC9FED" w14:textId="77777777" w:rsidR="00CB4A97" w:rsidRDefault="00CB4A97" w:rsidP="00D26510">
      <w:pPr>
        <w:spacing w:after="120" w:line="480" w:lineRule="auto"/>
      </w:pPr>
    </w:p>
    <w:p w14:paraId="5CAB5269" w14:textId="5E6909BB"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153" w:author="Lewis.Barnett" w:date="2020-06-26T18:20:00Z">
        <w:r w:rsidR="00770736">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2019)","noteIndex":0},"citationItems":[{"id":"0RKs0yPM/BQ2QgQFj","uris":["http://zotero.org/users/2529419/items/PCF4QQP6"],"uri":["http://zotero.org/users/2529419/items/PCF4QQP6"],"itemData":{"id":2703,"type":"article-journal","title":"Geostatistical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"},{"id":"0RKs0yPM/wAt2YcMe","uris":["http://zotero.org/users/2529419/items/NPM279KG"],"uri":["http://zotero.org/users/2529419/items/NPM279KG"],"itemData":{"id":2733,"type":"article-journal","title":"Using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T."}],"issued":{"date-parts":[["2015",12]]}},"label":"page"},{"id":"0RKs0yPM/FnjsKGLe","uris":["http://zotero.org/users/2529419/items/SXPS5PRB"],"uri":["http://zotero.org/users/2529419/items/SXPS5PRB"],"itemData":{"id":2723,"type":"article-journal","title":"Black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154" w:author="Lewis Barnett" w:date="2020-06-16T14:27:00Z">
        <w:del w:id="155" w:author="Lewis.Barnett" w:date="2020-06-26T18:20:00Z">
          <w:r w:rsidR="003C0549"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156" w:author="Lewis.Barnett" w:date="2020-06-26T18:20:00Z">
        <w:r w:rsidR="00D15182"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157" w:author="Lewis.Barnett" w:date="2020-06-26T18:20:00Z">
        <w:r w:rsidR="00770736">
          <w:instrText xml:space="preserve"> ADDIN ZOTERO_ITEM CSL_CITATION {"citationID":"rf6rqP6c","properties":{"formattedCitation":"(e.g., Thorson et al. 2015)","plainCitation":"(e.g., Thorson et al. 2015)","noteIndex":0},"citationItems":[{"id":"0RKs0yPM/BQ2QgQFj","uris":["http://zotero.org/users/2529419/items/PCF4QQP6"],"uri":["http://zotero.org/users/2529419/items/PCF4QQP6"],"itemData":{"id":2703,"type":"article-journal","title":"Geostatistical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ins w:id="158" w:author="Lewis Barnett" w:date="2020-06-16T14:27:00Z">
        <w:del w:id="159" w:author="Lewis.Barnett" w:date="2020-06-26T18:20:00Z">
          <w:r w:rsidR="003C0549" w:rsidDel="00770736">
            <w:del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ins>
      <w:del w:id="160" w:author="Lewis.Barnett" w:date="2020-06-26T18:20:00Z">
        <w:r w:rsidR="00D15182" w:rsidDel="00770736">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commentRangeStart w:id="161"/>
      <w:r w:rsidR="00045217">
        <w:fldChar w:fldCharType="begin"/>
      </w:r>
      <w:ins w:id="162" w:author="Lewis.Barnett" w:date="2020-06-26T18:20:00Z">
        <w:r w:rsidR="00770736">
          <w: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press"}}},{"id":"0RKs0yPM/Y3PIIbY7","uris":["http://zotero.org/users/2529419/items/I332CYJK"],"uri":["http://zotero.org/users/2529419/items/I332CYJK"],"itemData":{"id":2720,"type":"article-journal","title":"Application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ins>
      <w:ins w:id="163" w:author="Lewis Barnett" w:date="2020-06-16T14:27:00Z">
        <w:del w:id="164" w:author="Lewis.Barnett" w:date="2020-06-26T18:20:00Z">
          <w:r w:rsidR="003C0549" w:rsidDel="00770736">
            <w:del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ins>
      <w:del w:id="165" w:author="Lewis.Barnett" w:date="2020-06-26T18:20:00Z">
        <w:r w:rsidR="00D15182" w:rsidDel="00770736">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r w:rsidR="005B69DE" w:rsidRPr="005B69DE">
        <w:t>(Anderson et al. In press, Shono 2008)</w:t>
      </w:r>
      <w:r w:rsidR="00045217">
        <w:fldChar w:fldCharType="end"/>
      </w:r>
      <w:commentRangeEnd w:id="161"/>
      <w:r w:rsidR="00C047E1">
        <w:rPr>
          <w:rStyle w:val="CommentReference"/>
          <w:rFonts w:asciiTheme="minorHAnsi" w:eastAsiaTheme="minorHAnsi" w:hAnsiTheme="minorHAnsi" w:cstheme="minorBidi"/>
          <w:lang w:val="en-US"/>
        </w:rPr>
        <w:commentReference w:id="161"/>
      </w:r>
      <w:r w:rsidR="007730D8">
        <w:t xml:space="preserve">. </w:t>
      </w:r>
    </w:p>
    <w:p w14:paraId="77E7B0B4" w14:textId="460ACF5A" w:rsidR="00CB4A97" w:rsidRPr="002D6DFC" w:rsidRDefault="002D09CF" w:rsidP="00D26510">
      <w:pPr>
        <w:spacing w:after="120" w:line="480" w:lineRule="auto"/>
      </w:pPr>
      <w:r w:rsidRPr="002D6DFC">
        <w:lastRenderedPageBreak/>
        <w:tab/>
        <w:t xml:space="preserve">Within </w:t>
      </w:r>
      <w:r w:rsidR="00CB4A97" w:rsidRPr="002D6DFC">
        <w:t xml:space="preserve">this </w:t>
      </w:r>
      <w:r w:rsidRPr="002D6DFC">
        <w:t xml:space="preserve">GLMM framework, non-stationary changes in the spatial predictions through time can only be modeled with inclusion of </w:t>
      </w:r>
      <w:ins w:id="166"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167" w:author="Lewis Barnett" w:date="2020-06-16T14:25:00Z">
        <w:r w:rsidR="003C0549">
          <w:t xml:space="preserve">While inclusion of covariates can </w:t>
        </w:r>
      </w:ins>
      <w:ins w:id="168" w:author="Lewis Barnett" w:date="2020-06-16T14:26:00Z">
        <w:r w:rsidR="003C0549">
          <w:t xml:space="preserve">improve predictive performance in some cases </w:t>
        </w:r>
      </w:ins>
      <w:ins w:id="169" w:author="Lewis Barnett" w:date="2020-06-16T14:27:00Z">
        <w:r w:rsidR="003C0549">
          <w:fldChar w:fldCharType="begin"/>
        </w:r>
      </w:ins>
      <w:ins w:id="170" w:author="Lewis.Barnett" w:date="2020-06-26T18:20:00Z">
        <w:r w:rsidR="00770736">
          <w:instrText xml:space="preserve"> ADDIN ZOTERO_ITEM CSL_CITATION {"citationID":"wrtGhuoh","properties":{"formattedCitation":"(Shelton et al. 2014, Johnson et al. 2019)","plainCitation":"(Shelton et al. 2014, Johnson et al. 2019)","noteIndex":0},"citationItems":[{"id":"0RKs0yPM/WxuXqXDf","uris":["http://zotero.org/users/2529419/items/3URC5K6B"],"uri":["http://zotero.org/users/2529419/items/3URC5K6B"],"itemData":{"id":"fxBrDx2O/sUAE0lYw","type":"article-journal","title":"Spatial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E."}],"issued":{"date-parts":[["2014",7,8]]}}},{"id":"0RKs0yPM/Fb17PQlY","uris":["http://zotero.org/users/2529419/items/R6IICQMZ"],"uri":["http://zotero.org/users/2529419/items/R6IICQMZ"],"itemData":{"id":"fxBrDx2O/H52Id8TG","type":"article-journal","title":"Investigating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171" w:author="Lewis Barnett" w:date="2020-06-16T14:27:00Z">
        <w:del w:id="172" w:author="Lewis.Barnett" w:date="2020-06-26T18:20:00Z">
          <w:r w:rsidR="003C0549" w:rsidDel="00770736">
            <w:del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r w:rsidR="003C0549">
        <w:fldChar w:fldCharType="separate"/>
      </w:r>
      <w:ins w:id="173" w:author="Lewis Barnett" w:date="2020-06-16T14:27:00Z">
        <w:r w:rsidR="003C0549" w:rsidRPr="003C0549">
          <w:t>(Shelton et al. 2014, Johnson et al. 2019)</w:t>
        </w:r>
        <w:r w:rsidR="003C0549">
          <w:fldChar w:fldCharType="end"/>
        </w:r>
      </w:ins>
      <w:ins w:id="174" w:author="Lewis Barnett" w:date="2020-06-16T14:26:00Z">
        <w:r w:rsidR="003C0549">
          <w:t xml:space="preserve">, </w:t>
        </w:r>
      </w:ins>
      <w:ins w:id="175" w:author="Lewis Barnett" w:date="2020-06-16T14:30:00Z">
        <w:r w:rsidR="004E72C8">
          <w:t xml:space="preserve">this requires additional data and can introduce new challenges associated with finding the most appropriate form of the covariate effect, thus </w:t>
        </w:r>
      </w:ins>
      <w:ins w:id="176" w:author="Lewis Barnett" w:date="2020-06-16T14:33:00Z">
        <w:r w:rsidR="00A46726">
          <w:t xml:space="preserve">for generality and simplicity </w:t>
        </w:r>
      </w:ins>
      <w:ins w:id="177" w:author="Lewis Barnett" w:date="2020-06-16T14:29:00Z">
        <w:r w:rsidR="004E72C8">
          <w:t xml:space="preserve">we focus here </w:t>
        </w:r>
      </w:ins>
      <w:ins w:id="178" w:author="Lewis Barnett" w:date="2020-06-16T14:33:00Z">
        <w:r w:rsidR="00A46726">
          <w:t xml:space="preserve">primarily </w:t>
        </w:r>
      </w:ins>
      <w:ins w:id="179" w:author="Lewis Barnett" w:date="2020-06-16T14:29:00Z">
        <w:r w:rsidR="004E72C8">
          <w:t xml:space="preserve">on a latent variable approach </w:t>
        </w:r>
      </w:ins>
      <w:ins w:id="180" w:author="Lewis Barnett" w:date="2020-06-16T14:31:00Z">
        <w:r w:rsidR="004E72C8">
          <w:t>for</w:t>
        </w:r>
      </w:ins>
      <w:ins w:id="181" w:author="Lewis Barnett" w:date="2020-06-16T14:32:00Z">
        <w:r w:rsidR="00A46726">
          <w:t xml:space="preserve"> describing patterns </w:t>
        </w:r>
      </w:ins>
      <w:ins w:id="182" w:author="Lewis Barnett" w:date="2020-06-16T14:34:00Z">
        <w:r w:rsidR="00A46726">
          <w:t>in spatial</w:t>
        </w:r>
      </w:ins>
      <w:ins w:id="183" w:author="Lewis.Barnett" w:date="2020-06-23T14:56:00Z">
        <w:r w:rsidR="00087449">
          <w:t>ly explicit</w:t>
        </w:r>
      </w:ins>
      <w:ins w:id="184" w:author="Lewis.Barnett" w:date="2020-06-23T14:57:00Z">
        <w:r w:rsidR="00087449">
          <w:t xml:space="preserve"> temporal</w:t>
        </w:r>
      </w:ins>
      <w:ins w:id="185" w:author="Lewis Barnett" w:date="2020-06-16T14:34:00Z">
        <w:r w:rsidR="00A46726">
          <w:t xml:space="preserve"> trends </w:t>
        </w:r>
      </w:ins>
      <w:ins w:id="186" w:author="Lewis.Barnett" w:date="2020-06-23T14:57:00Z">
        <w:r w:rsidR="00087449">
          <w:t xml:space="preserve">(hereafter local trends) </w:t>
        </w:r>
      </w:ins>
      <w:ins w:id="187" w:author="Lewis Barnett" w:date="2020-06-16T14:32:00Z">
        <w:r w:rsidR="00A46726">
          <w:t>rather than directly inferring their drivers</w:t>
        </w:r>
      </w:ins>
      <w:ins w:id="188" w:author="Lewis Barnett" w:date="2020-06-16T14:31:00Z">
        <w:r w:rsidR="00A46726">
          <w:t xml:space="preserve">. </w:t>
        </w:r>
      </w:ins>
      <w:r w:rsidR="00623C01">
        <w:t xml:space="preserve">Estimates of </w:t>
      </w:r>
      <w:del w:id="189" w:author="Lewis.Barnett" w:date="2020-06-23T14:58:00Z">
        <w:r w:rsidR="00623C01" w:rsidDel="00087449">
          <w:delText>spatial trend</w:delText>
        </w:r>
      </w:del>
      <w:ins w:id="190" w:author="Lewis.Barnett" w:date="2020-06-23T14:58:00Z">
        <w:r w:rsidR="00087449">
          <w:t>local trend</w:t>
        </w:r>
      </w:ins>
      <w:r w:rsidR="00623C01">
        <w:t>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191" w:author="Lewis Barnett" w:date="2020-06-16T15:28:00Z">
        <w:r w:rsidR="008A2168" w:rsidDel="0057481F">
          <w:rPr>
            <w:rFonts w:eastAsiaTheme="minorEastAsia"/>
          </w:rPr>
          <w:delText xml:space="preserve">entire </w:delText>
        </w:r>
      </w:del>
      <w:ins w:id="192" w:author="Lewis Barnett" w:date="2020-06-16T15:28:00Z">
        <w:r w:rsidR="0057481F">
          <w:rPr>
            <w:rFonts w:eastAsiaTheme="minorEastAsia"/>
          </w:rPr>
          <w:t xml:space="preserve">modeled </w:t>
        </w:r>
      </w:ins>
      <w:r w:rsidR="008A2168">
        <w:rPr>
          <w:rFonts w:eastAsiaTheme="minorEastAsia"/>
        </w:rPr>
        <w:t xml:space="preserve">time </w:t>
      </w:r>
      <w:del w:id="193" w:author="Lewis Barnett" w:date="2020-06-16T15:28:00Z">
        <w:r w:rsidR="008A2168" w:rsidDel="0057481F">
          <w:rPr>
            <w:rFonts w:eastAsiaTheme="minorEastAsia"/>
          </w:rPr>
          <w:delText>series</w:delText>
        </w:r>
      </w:del>
      <w:ins w:id="194"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6F4E7F98" w:rsidR="002D6DFC" w:rsidRDefault="002D09CF" w:rsidP="00D26510">
      <w:pPr>
        <w:spacing w:after="120" w:line="480" w:lineRule="auto"/>
        <w:rPr>
          <w:ins w:id="195" w:author="Lewis.Barnett" w:date="2020-06-25T18:59:00Z"/>
          <w:rFonts w:eastAsiaTheme="minorEastAsia"/>
        </w:rPr>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del w:id="196" w:author="Lewis.Barnett" w:date="2020-06-23T14:58:00Z">
        <w:r w:rsidR="008A2168" w:rsidDel="00087449">
          <w:rPr>
            <w:rFonts w:eastAsiaTheme="minorEastAsia"/>
          </w:rPr>
          <w:delText>spatial trend</w:delText>
        </w:r>
      </w:del>
      <w:ins w:id="197" w:author="Lewis.Barnett" w:date="2020-06-23T14:58:00Z">
        <w:r w:rsidR="00087449">
          <w:rPr>
            <w:rFonts w:eastAsiaTheme="minorEastAsia"/>
          </w:rPr>
          <w:t>local trend</w:t>
        </w:r>
      </w:ins>
      <w:del w:id="198"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del w:id="199" w:author="Lewis.Barnett" w:date="2020-06-23T17:03:00Z">
        <w:r w:rsidR="008A2168" w:rsidDel="009F2CD3">
          <w:rPr>
            <w:rFonts w:eastAsiaTheme="minorEastAsia"/>
          </w:rPr>
          <w:delText xml:space="preserve">spatial </w:delText>
        </w:r>
      </w:del>
      <w:ins w:id="200" w:author="Lewis.Barnett" w:date="2020-06-23T17:03:00Z">
        <w:r w:rsidR="009F2CD3">
          <w:rPr>
            <w:rFonts w:eastAsiaTheme="minorEastAsia"/>
          </w:rPr>
          <w:t>local</w:t>
        </w:r>
        <w:r w:rsidR="009F2CD3">
          <w:rPr>
            <w:rFonts w:eastAsiaTheme="minorEastAsia"/>
          </w:rPr>
          <w:t xml:space="preserve"> </w:t>
        </w:r>
      </w:ins>
      <w:r w:rsidR="008A2168">
        <w:rPr>
          <w:rFonts w:eastAsiaTheme="minorEastAsia"/>
        </w:rPr>
        <w:t xml:space="preserve">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w:t>
      </w:r>
      <w:ins w:id="201" w:author="Lewis.Barnett" w:date="2020-06-23T17:04:00Z">
        <w:r w:rsidR="00AE2F97">
          <w:rPr>
            <w:rFonts w:eastAsiaTheme="minorEastAsia"/>
          </w:rPr>
          <w:t xml:space="preserve">, which differentiates such trends from the </w:t>
        </w:r>
      </w:ins>
      <w:ins w:id="202" w:author="Lewis.Barnett" w:date="2020-06-23T17:05:00Z">
        <w:r w:rsidR="00AE2F97">
          <w:rPr>
            <w:rFonts w:eastAsiaTheme="minorEastAsia"/>
          </w:rPr>
          <w:t>time-</w:t>
        </w:r>
      </w:ins>
      <w:ins w:id="203" w:author="Lewis.Barnett" w:date="2020-06-23T17:04:00Z">
        <w:r w:rsidR="00AE2F97">
          <w:rPr>
            <w:rFonts w:eastAsiaTheme="minorEastAsia"/>
          </w:rPr>
          <w:t>independent</w:t>
        </w:r>
      </w:ins>
      <w:ins w:id="204" w:author="Lewis.Barnett" w:date="2020-06-23T17:05:00Z">
        <w:r w:rsidR="00AE2F97">
          <w:rPr>
            <w:rFonts w:eastAsiaTheme="minorEastAsia"/>
          </w:rPr>
          <w:t xml:space="preserve"> spatiotemporal random fields</w:t>
        </w:r>
      </w:ins>
      <w:r w:rsidR="007529C1">
        <w:rPr>
          <w:rFonts w:eastAsiaTheme="minorEastAsia"/>
        </w:rPr>
        <w:t xml:space="preserve"> (Fig.</w:t>
      </w:r>
      <w:r w:rsidR="0089470C">
        <w:rPr>
          <w:rFonts w:eastAsiaTheme="minorEastAsia"/>
        </w:rPr>
        <w:t xml:space="preserve"> 1). </w:t>
      </w:r>
      <w:ins w:id="205" w:author="Lewis Barnett" w:date="2020-06-16T15:29:00Z">
        <w:r w:rsidR="0057481F">
          <w:rPr>
            <w:rFonts w:eastAsiaTheme="minorEastAsia"/>
          </w:rPr>
          <w:t xml:space="preserve">Note that this framework </w:t>
        </w:r>
      </w:ins>
      <w:ins w:id="206" w:author="Lewis Barnett" w:date="2020-06-16T15:31:00Z">
        <w:r w:rsidR="0057481F">
          <w:rPr>
            <w:rFonts w:eastAsiaTheme="minorEastAsia"/>
          </w:rPr>
          <w:t>could</w:t>
        </w:r>
      </w:ins>
      <w:ins w:id="207" w:author="Lewis Barnett" w:date="2020-06-16T15:29:00Z">
        <w:r w:rsidR="0057481F">
          <w:rPr>
            <w:rFonts w:eastAsiaTheme="minorEastAsia"/>
          </w:rPr>
          <w:t xml:space="preserve"> also </w:t>
        </w:r>
      </w:ins>
      <w:ins w:id="208" w:author="Lewis Barnett" w:date="2020-06-16T15:31:00Z">
        <w:r w:rsidR="0057481F">
          <w:rPr>
            <w:rFonts w:eastAsiaTheme="minorEastAsia"/>
          </w:rPr>
          <w:t xml:space="preserve">be extended to </w:t>
        </w:r>
      </w:ins>
      <w:ins w:id="209" w:author="Lewis Barnett" w:date="2020-06-16T15:29:00Z">
        <w:r w:rsidR="0057481F">
          <w:rPr>
            <w:rFonts w:eastAsiaTheme="minorEastAsia"/>
          </w:rPr>
          <w:t xml:space="preserve">model systems in </w:t>
        </w:r>
        <w:r w:rsidR="0057481F">
          <w:rPr>
            <w:rFonts w:eastAsiaTheme="minorEastAsia"/>
          </w:rPr>
          <w:lastRenderedPageBreak/>
          <w:t xml:space="preserve">which </w:t>
        </w:r>
      </w:ins>
      <w:ins w:id="210" w:author="Lewis Barnett" w:date="2020-06-16T15:31:00Z">
        <w:r w:rsidR="00560E72">
          <w:rPr>
            <w:rFonts w:eastAsiaTheme="minorEastAsia"/>
          </w:rPr>
          <w:t xml:space="preserve">most </w:t>
        </w:r>
      </w:ins>
      <w:ins w:id="211" w:author="Lewis Barnett" w:date="2020-06-16T15:29:00Z">
        <w:r w:rsidR="0057481F">
          <w:rPr>
            <w:rFonts w:eastAsiaTheme="minorEastAsia"/>
          </w:rPr>
          <w:t>spatially-explicit responses are highly non-linear</w:t>
        </w:r>
      </w:ins>
      <w:ins w:id="212" w:author="Lewis Barnett" w:date="2020-06-16T15:32:00Z">
        <w:r w:rsidR="00560E72">
          <w:rPr>
            <w:rFonts w:eastAsiaTheme="minorEastAsia"/>
          </w:rPr>
          <w:t xml:space="preserve"> by either modifying the model structure or by fitting separate models to </w:t>
        </w:r>
      </w:ins>
      <w:ins w:id="213" w:author="Lewis Barnett" w:date="2020-06-16T15:33:00Z">
        <w:r w:rsidR="00560E72">
          <w:rPr>
            <w:rFonts w:eastAsiaTheme="minorEastAsia"/>
          </w:rPr>
          <w:t>each stanza during which a linear trend is suspected.</w:t>
        </w:r>
      </w:ins>
    </w:p>
    <w:p w14:paraId="3181CDCD" w14:textId="0E3DF444" w:rsidR="00E97FEF" w:rsidRPr="00E97FEF" w:rsidDel="00E97FEF" w:rsidRDefault="00E97FEF" w:rsidP="00E97FEF">
      <w:pPr>
        <w:spacing w:after="120" w:line="480" w:lineRule="auto"/>
        <w:ind w:firstLine="720"/>
        <w:rPr>
          <w:del w:id="214" w:author="Lewis.Barnett" w:date="2020-06-25T19:02:00Z"/>
          <w:lang w:val="en-US"/>
          <w:rPrChange w:id="215" w:author="Lewis.Barnett" w:date="2020-06-25T18:59:00Z">
            <w:rPr>
              <w:del w:id="216" w:author="Lewis.Barnett" w:date="2020-06-25T19:02:00Z"/>
            </w:rPr>
          </w:rPrChange>
        </w:rPr>
        <w:pPrChange w:id="217" w:author="Lewis.Barnett" w:date="2020-06-25T18:59:00Z">
          <w:pPr>
            <w:spacing w:after="120" w:line="480" w:lineRule="auto"/>
          </w:pPr>
        </w:pPrChange>
      </w:pPr>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218" w:author="Lewis.Barnett" w:date="2020-06-23T14:59:00Z">
        <w:r w:rsidRPr="002D6DFC" w:rsidDel="00087449">
          <w:rPr>
            <w:i/>
          </w:rPr>
          <w:delText>spatial trend</w:delText>
        </w:r>
      </w:del>
      <w:ins w:id="219" w:author="Lewis.Barnett" w:date="2020-06-23T14:59:00Z">
        <w:r w:rsidR="00087449">
          <w:rPr>
            <w:i/>
          </w:rPr>
          <w:t>local trend</w:t>
        </w:r>
      </w:ins>
      <w:r w:rsidRPr="002D6DFC">
        <w:rPr>
          <w:i/>
        </w:rPr>
        <w:t>s</w:t>
      </w:r>
    </w:p>
    <w:p w14:paraId="4032B487" w14:textId="5BD3E7EB" w:rsidR="001F7F7D" w:rsidRPr="00EF6405" w:rsidRDefault="00047600" w:rsidP="00D26510">
      <w:pPr>
        <w:spacing w:after="120" w:line="480" w:lineRule="auto"/>
        <w:rPr>
          <w:lang w:val="en-US"/>
          <w:rPrChange w:id="220" w:author="Lewis.Barnett" w:date="2020-06-25T18:30:00Z">
            <w:rPr/>
          </w:rPrChange>
        </w:rPr>
      </w:pPr>
      <w:r>
        <w:t xml:space="preserve">We </w:t>
      </w:r>
      <w:r w:rsidR="00D42716">
        <w:t>conducted a simulation analysis</w:t>
      </w:r>
      <w:r>
        <w:t xml:space="preserve"> to evaluate our ability to recover an added spatial field representing the </w:t>
      </w:r>
      <w:r w:rsidR="008A2168">
        <w:t xml:space="preserve">true </w:t>
      </w:r>
      <w:del w:id="221" w:author="Lewis.Barnett" w:date="2020-06-23T14:59:00Z">
        <w:r w:rsidR="008A2168" w:rsidDel="00087449">
          <w:delText>spatial trend</w:delText>
        </w:r>
      </w:del>
      <w:ins w:id="222" w:author="Lewis.Barnett" w:date="2020-06-23T14:59:00Z">
        <w:r w:rsidR="00087449">
          <w:t>local trend</w:t>
        </w:r>
      </w:ins>
      <w:r w:rsidR="00D42716">
        <w:t xml:space="preserve">. Given results from previous work </w:t>
      </w:r>
      <w:ins w:id="223" w:author="Lewis.Barnett" w:date="2020-06-25T18:28:00Z">
        <w:r w:rsidR="00EF6405">
          <w:t>on similar classes of models</w:t>
        </w:r>
      </w:ins>
      <w:ins w:id="224" w:author="Lewis.Barnett" w:date="2020-06-25T18:25:00Z">
        <w:r w:rsidR="00EF6405">
          <w:t xml:space="preserve"> </w:t>
        </w:r>
      </w:ins>
      <w:del w:id="225" w:author="Lewis.Barnett" w:date="2020-06-25T18:25:00Z">
        <w:r w:rsidR="00D42716" w:rsidDel="00EF6405">
          <w:delText>with state space models</w:delText>
        </w:r>
        <w:r w:rsidR="004A4795" w:rsidDel="00EF6405">
          <w:delText xml:space="preserve"> </w:delText>
        </w:r>
      </w:del>
      <w:r w:rsidR="004A4795">
        <w:fldChar w:fldCharType="begin"/>
      </w:r>
      <w:ins w:id="226"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227"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w:t>
      </w:r>
      <w:proofErr w:type="spellStart"/>
      <w:r w:rsidR="004A4795" w:rsidRPr="004A4795">
        <w:t>Méthé</w:t>
      </w:r>
      <w:proofErr w:type="spellEnd"/>
      <w:r w:rsidR="004A4795" w:rsidRPr="004A4795">
        <w:t xml:space="preserve"> et al. 2016)</w:t>
      </w:r>
      <w:r w:rsidR="004A4795">
        <w:fldChar w:fldCharType="end"/>
      </w:r>
      <w:r w:rsidR="00D42716">
        <w:t xml:space="preserve">, we focused our simulations on understanding how the magnitude of spatiotemporal variation </w:t>
      </w:r>
      <w:del w:id="228" w:author="Lewis.Barnett" w:date="2020-06-25T18:29:00Z">
        <w:r w:rsidR="00D42716" w:rsidDel="00EF6405">
          <w:delText xml:space="preserve">or </w:delText>
        </w:r>
      </w:del>
      <w:ins w:id="229" w:author="Lewis.Barnett" w:date="2020-06-25T18:29:00Z">
        <w:r w:rsidR="00EF6405">
          <w:t>and</w:t>
        </w:r>
        <w:r w:rsidR="00EF6405">
          <w:t xml:space="preserve"> </w:t>
        </w:r>
      </w:ins>
      <w:r w:rsidR="00D42716">
        <w:t xml:space="preserve">observation error variation affect our ability to recover the </w:t>
      </w:r>
      <w:del w:id="230" w:author="Lewis.Barnett" w:date="2020-06-23T14:59:00Z">
        <w:r w:rsidR="00D42716" w:rsidDel="00087449">
          <w:delText>spatial trend</w:delText>
        </w:r>
      </w:del>
      <w:ins w:id="231" w:author="Lewis.Barnett" w:date="2020-06-23T14:59:00Z">
        <w:r w:rsidR="00087449">
          <w:t>local trend</w:t>
        </w:r>
      </w:ins>
      <w:r w:rsidR="00574E5B">
        <w:t xml:space="preserve"> (details in </w:t>
      </w:r>
      <w:ins w:id="232" w:author="Lewis.Barnett" w:date="2020-06-25T18:30:00Z">
        <w:r w:rsidR="00EF6405" w:rsidRPr="00EF6405">
          <w:rPr>
            <w:lang w:val="en-US"/>
          </w:rPr>
          <w:t>Supplementary material Appendix 1</w:t>
        </w:r>
      </w:ins>
      <w:ins w:id="233" w:author="Lewis.Barnett" w:date="2020-06-25T18:38:00Z">
        <w:r w:rsidR="00655D91">
          <w:rPr>
            <w:lang w:val="en-US"/>
          </w:rPr>
          <w:t xml:space="preserve"> methods and</w:t>
        </w:r>
      </w:ins>
      <w:ins w:id="234" w:author="Lewis.Barnett" w:date="2020-06-25T18:31:00Z">
        <w:r w:rsidR="00EF6405">
          <w:rPr>
            <w:lang w:val="en-US"/>
          </w:rPr>
          <w:t xml:space="preserve"> </w:t>
        </w:r>
      </w:ins>
      <w:r w:rsidR="00574E5B">
        <w:t>Table S1)</w:t>
      </w:r>
      <w:r w:rsidR="00D42716">
        <w:t xml:space="preserve">. </w:t>
      </w:r>
      <w:ins w:id="235" w:author="Lewis.Barnett" w:date="2020-06-25T18:44:00Z">
        <w:r w:rsidR="00655D91">
          <w:t xml:space="preserve">We also performed similar sensitivity analyses to </w:t>
        </w:r>
      </w:ins>
      <w:ins w:id="236" w:author="Lewis.Barnett" w:date="2020-06-25T18:48:00Z">
        <w:r w:rsidR="00F91385">
          <w:t>verify</w:t>
        </w:r>
      </w:ins>
      <w:ins w:id="237" w:author="Lewis.Barnett" w:date="2020-06-25T18:44:00Z">
        <w:r w:rsidR="00655D91">
          <w:t xml:space="preserve"> that </w:t>
        </w:r>
      </w:ins>
      <w:ins w:id="238" w:author="Lewis.Barnett" w:date="2020-06-25T18:45:00Z">
        <w:r w:rsidR="00655D91">
          <w:t xml:space="preserve">the magnitude of spatial </w:t>
        </w:r>
        <w:r w:rsidR="00F91385">
          <w:t xml:space="preserve">variance </w:t>
        </w:r>
      </w:ins>
      <w:ins w:id="239" w:author="Lewis.Barnett" w:date="2020-06-25T18:49:00Z">
        <w:r w:rsidR="00F91385">
          <w:t xml:space="preserve">and local trend </w:t>
        </w:r>
      </w:ins>
      <w:ins w:id="240" w:author="Lewis.Barnett" w:date="2020-06-25T18:45:00Z">
        <w:r w:rsidR="00F91385">
          <w:t>would affect our ability to recover the local trend</w:t>
        </w:r>
      </w:ins>
      <w:ins w:id="241" w:author="Lewis.Barnett" w:date="2020-06-25T18:51:00Z">
        <w:r w:rsidR="00F91385">
          <w:t xml:space="preserve"> in predictable ways</w:t>
        </w:r>
      </w:ins>
      <w:ins w:id="242" w:author="Lewis.Barnett" w:date="2020-06-25T18:45:00Z">
        <w:r w:rsidR="00F91385">
          <w:t xml:space="preserve">. </w:t>
        </w:r>
      </w:ins>
      <w:del w:id="243" w:author="Lewis.Barnett" w:date="2020-06-25T18:53:00Z">
        <w:r w:rsidR="00D42716" w:rsidDel="00F91385">
          <w:delText xml:space="preserve">The </w:delText>
        </w:r>
      </w:del>
      <w:ins w:id="244" w:author="Lewis.Barnett" w:date="2020-06-25T18:53:00Z">
        <w:r w:rsidR="00F91385">
          <w:t>All</w:t>
        </w:r>
        <w:r w:rsidR="00F91385">
          <w:t xml:space="preserve"> </w:t>
        </w:r>
      </w:ins>
      <w:r w:rsidR="00D42716">
        <w:t xml:space="preserve">simulations were conducted </w:t>
      </w:r>
      <w:del w:id="245" w:author="Lewis.Barnett" w:date="2020-06-25T18:53:00Z">
        <w:r w:rsidR="00D42716" w:rsidDel="00F91385">
          <w:delText>as follows</w:delText>
        </w:r>
      </w:del>
      <w:ins w:id="246" w:author="Lewis.Barnett" w:date="2020-06-25T18:53:00Z">
        <w:r w:rsidR="00F91385">
          <w:t>following this general outline</w:t>
        </w:r>
      </w:ins>
      <w:r w:rsidR="00D42716">
        <w:t xml:space="preserve">: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 xml:space="preserve">the </w:t>
      </w:r>
      <w:del w:id="247" w:author="Lewis.Barnett" w:date="2020-06-23T14:59:00Z">
        <w:r w:rsidR="008A2168" w:rsidDel="00087449">
          <w:delText>spatial trend</w:delText>
        </w:r>
      </w:del>
      <w:ins w:id="248"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249" w:author="Lewis.Barnett" w:date="2020-06-23T15:00:00Z">
        <w:r w:rsidR="001F7F7D" w:rsidDel="00087449">
          <w:delText>spatial trend</w:delText>
        </w:r>
      </w:del>
      <w:ins w:id="250"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w:t>
      </w:r>
      <w:del w:id="251" w:author="Lewis.Barnett" w:date="2020-06-25T18:55:00Z">
        <w:r w:rsidR="001F7F7D" w:rsidDel="00F91385">
          <w:lastRenderedPageBreak/>
          <w:delText xml:space="preserve">Code </w:delText>
        </w:r>
        <w:r w:rsidR="007416CC" w:rsidDel="00F91385">
          <w:delText xml:space="preserve">and data necessary </w:delText>
        </w:r>
        <w:r w:rsidR="001F7F7D" w:rsidDel="00F91385">
          <w:delText xml:space="preserve">to replicate </w:delText>
        </w:r>
      </w:del>
      <w:del w:id="252" w:author="Lewis.Barnett" w:date="2020-06-25T18:54:00Z">
        <w:r w:rsidR="001F7F7D" w:rsidDel="00F91385">
          <w:delText xml:space="preserve">this </w:delText>
        </w:r>
      </w:del>
      <w:del w:id="253" w:author="Lewis.Barnett" w:date="2020-06-25T18:55:00Z">
        <w:r w:rsidR="001F7F7D" w:rsidDel="00F91385">
          <w:delText>analys</w:delText>
        </w:r>
      </w:del>
      <w:del w:id="254" w:author="Lewis.Barnett" w:date="2020-06-25T18:54:00Z">
        <w:r w:rsidR="001F7F7D" w:rsidDel="00F91385">
          <w:delText>i</w:delText>
        </w:r>
      </w:del>
      <w:del w:id="255" w:author="Lewis.Barnett" w:date="2020-06-25T18:55:00Z">
        <w:r w:rsidR="001F7F7D" w:rsidDel="00F91385">
          <w:delText xml:space="preserve">s </w:delText>
        </w:r>
        <w:r w:rsidR="007416CC" w:rsidDel="00F91385">
          <w:delText>are</w:delText>
        </w:r>
        <w:r w:rsidR="001F7F7D" w:rsidDel="00F91385">
          <w:delText xml:space="preserve"> included in the repository for this project</w:delText>
        </w:r>
        <w:r w:rsidR="004A4795" w:rsidDel="00F91385">
          <w:delText xml:space="preserve"> (</w:delText>
        </w:r>
        <w:r w:rsidR="0083649F" w:rsidDel="00F91385">
          <w:fldChar w:fldCharType="begin"/>
        </w:r>
        <w:r w:rsidR="0083649F" w:rsidDel="00F91385">
          <w:delInstrText xml:space="preserve"> HYPERLINK "https://github.com/fate-spatialindicators/spatial-trend" </w:delInstrText>
        </w:r>
        <w:r w:rsidR="0083649F" w:rsidDel="00F91385">
          <w:fldChar w:fldCharType="separate"/>
        </w:r>
        <w:r w:rsidR="004A4795" w:rsidRPr="004A4795" w:rsidDel="00F91385">
          <w:rPr>
            <w:rStyle w:val="Hyperlink"/>
          </w:rPr>
          <w:delText>https://github.com/fate-spatialindicators/spatial-trend</w:delText>
        </w:r>
        <w:r w:rsidR="0083649F" w:rsidDel="00F91385">
          <w:rPr>
            <w:rStyle w:val="Hyperlink"/>
          </w:rPr>
          <w:fldChar w:fldCharType="end"/>
        </w:r>
        <w:r w:rsidR="004A4795" w:rsidDel="00F91385">
          <w:delText>)</w:delText>
        </w:r>
        <w:r w:rsidR="001F7F7D" w:rsidDel="00F91385">
          <w:delText xml:space="preserve">. </w:delText>
        </w:r>
      </w:del>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128EEC22" w:rsidR="009C4CF6" w:rsidRPr="00BA2C9A" w:rsidRDefault="006F0F50" w:rsidP="00D26510">
      <w:pPr>
        <w:spacing w:after="120" w:line="480" w:lineRule="auto"/>
      </w:pPr>
      <w:r w:rsidRPr="00BA2C9A">
        <w:t>As an example</w:t>
      </w:r>
      <w:r w:rsidR="00F10C90" w:rsidRPr="00BA2C9A">
        <w:t xml:space="preserve"> of how the </w:t>
      </w:r>
      <w:del w:id="256" w:author="Lewis.Barnett" w:date="2020-06-23T15:00:00Z">
        <w:r w:rsidR="00F10C90" w:rsidRPr="00BA2C9A" w:rsidDel="00087449">
          <w:delText>spatial trend</w:delText>
        </w:r>
      </w:del>
      <w:ins w:id="257"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258"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259"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ins w:id="260" w:author="Lewis.Barnett" w:date="2020-06-23T15:20:00Z">
        <w:r w:rsidR="0083649F">
          <w:t xml:space="preserve">The </w:t>
        </w:r>
      </w:ins>
      <w:ins w:id="261" w:author="Lewis.Barnett" w:date="2020-06-23T15:28:00Z">
        <w:r w:rsidR="0083649F">
          <w:t xml:space="preserve">annual </w:t>
        </w:r>
      </w:ins>
      <w:ins w:id="262" w:author="Lewis.Barnett" w:date="2020-06-23T15:20:00Z">
        <w:r w:rsidR="0083649F">
          <w:t xml:space="preserve">survey </w:t>
        </w:r>
      </w:ins>
      <w:ins w:id="263" w:author="Lewis.Barnett" w:date="2020-06-23T15:26:00Z">
        <w:r w:rsidR="0083649F">
          <w:t>uses a stratified random sampling design, with strata defined by depth and latitude</w:t>
        </w:r>
      </w:ins>
      <w:ins w:id="264" w:author="Lewis.Barnett" w:date="2020-06-23T15:27:00Z">
        <w:r w:rsidR="0083649F">
          <w:t>,</w:t>
        </w:r>
      </w:ins>
      <w:ins w:id="265" w:author="Lewis.Barnett" w:date="2020-06-23T15:26:00Z">
        <w:r w:rsidR="0083649F">
          <w:t xml:space="preserve"> </w:t>
        </w:r>
      </w:ins>
      <w:ins w:id="266" w:author="Lewis.Barnett" w:date="2020-06-23T15:27:00Z">
        <w:r w:rsidR="0083649F">
          <w:t xml:space="preserve">to estimate population density </w:t>
        </w:r>
      </w:ins>
      <w:ins w:id="267" w:author="Lewis.Barnett" w:date="2020-06-23T15:29:00Z">
        <w:r w:rsidR="0083649F">
          <w:t xml:space="preserve">(in terms of catch </w:t>
        </w:r>
        <w:r w:rsidR="00A26076">
          <w:t>per area swept by the net</w:t>
        </w:r>
        <w:r w:rsidR="0083649F">
          <w:t xml:space="preserve">) </w:t>
        </w:r>
      </w:ins>
      <w:ins w:id="268" w:author="Lewis.Barnett" w:date="2020-06-23T15:27:00Z">
        <w:r w:rsidR="0083649F">
          <w:t>along</w:t>
        </w:r>
      </w:ins>
      <w:ins w:id="269" w:author="Lewis.Barnett" w:date="2020-06-23T15:20:00Z">
        <w:r w:rsidR="0083649F">
          <w:t xml:space="preserve"> the continental shelf and upper slope </w:t>
        </w:r>
      </w:ins>
      <w:ins w:id="270" w:author="Lewis.Barnett" w:date="2020-06-23T15:26:00Z">
        <w:r w:rsidR="0083649F">
          <w:t xml:space="preserve">(from 55-1280 m depth) </w:t>
        </w:r>
      </w:ins>
      <w:ins w:id="271" w:author="Lewis.Barnett" w:date="2020-06-23T15:24:00Z">
        <w:r w:rsidR="0083649F">
          <w:t>of California, Oregon, and Washington</w:t>
        </w:r>
      </w:ins>
      <w:ins w:id="272" w:author="Lewis.Barnett" w:date="2020-06-23T15:25:00Z">
        <w:r w:rsidR="0083649F">
          <w:t xml:space="preserve"> state</w:t>
        </w:r>
      </w:ins>
      <w:ins w:id="273" w:author="Lewis.Barnett" w:date="2020-06-23T15:28:00Z">
        <w:r w:rsidR="0083649F">
          <w:t>.</w:t>
        </w:r>
      </w:ins>
      <w:ins w:id="274" w:author="Lewis.Barnett" w:date="2020-06-23T15:24:00Z">
        <w:r w:rsidR="0083649F">
          <w:t xml:space="preserve"> </w:t>
        </w:r>
      </w:ins>
      <w:ins w:id="275" w:author="Lewis.Barnett" w:date="2020-06-23T15:30:00Z">
        <w:r w:rsidR="00A26076">
          <w:t>Roughly 650 tows (</w:t>
        </w:r>
      </w:ins>
      <w:ins w:id="276" w:author="Lewis.Barnett" w:date="2020-06-23T15:31:00Z">
        <w:r w:rsidR="00A26076">
          <w:t>the unit of observation</w:t>
        </w:r>
      </w:ins>
      <w:ins w:id="277" w:author="Lewis.Barnett" w:date="2020-06-23T15:30:00Z">
        <w:r w:rsidR="00A26076">
          <w:t xml:space="preserve">) </w:t>
        </w:r>
      </w:ins>
      <w:ins w:id="278" w:author="Lewis.Barnett" w:date="2020-06-23T15:31:00Z">
        <w:r w:rsidR="00A26076">
          <w:t xml:space="preserve">are performed </w:t>
        </w:r>
      </w:ins>
      <w:ins w:id="279" w:author="Lewis.Barnett" w:date="2020-06-23T15:23:00Z">
        <w:r w:rsidR="0083649F">
          <w:t xml:space="preserve">during two passes from north to south, typically </w:t>
        </w:r>
      </w:ins>
      <w:ins w:id="280" w:author="Lewis.Barnett" w:date="2020-06-23T15:32:00Z">
        <w:r w:rsidR="00A26076">
          <w:t xml:space="preserve">occurring </w:t>
        </w:r>
      </w:ins>
      <w:ins w:id="281" w:author="Lewis.Barnett" w:date="2020-06-23T15:23:00Z">
        <w:r w:rsidR="0083649F">
          <w:t xml:space="preserve">between </w:t>
        </w:r>
        <w:r w:rsidR="00A26076">
          <w:t>late May and the end of October</w:t>
        </w:r>
      </w:ins>
      <w:ins w:id="282" w:author="Lewis.Barnett" w:date="2020-06-23T15:22:00Z">
        <w:r w:rsidR="0083649F">
          <w:t xml:space="preserve">. </w:t>
        </w:r>
      </w:ins>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283" w:author="Lewis.Barnett" w:date="2020-06-26T18:20:00Z">
        <w:r w:rsidR="00770736">
          <w:instrText xml:space="preserve"> ADDIN ZOTERO_ITEM CSL_CITATION {"citationID":"G5T7z80m","properties":{"formattedCitation":"(Thorson et al. 2015)","plainCitation":"(Thorson et al. 2015)","noteIndex":0},"citationItems":[{"id":"0RKs0yPM/BQ2QgQFj","uris":["http://zotero.org/users/2529419/items/PCF4QQP6"],"uri":["http://zotero.org/users/2529419/items/PCF4QQP6"],"itemData":{"id":2703,"type":"article-journal","title":"Geostatistical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284" w:author="Lewis Barnett" w:date="2020-06-16T14:27:00Z">
        <w:del w:id="285" w:author="Lewis.Barnett" w:date="2020-06-26T18:20:00Z">
          <w:r w:rsidR="003C0549" w:rsidDel="00770736">
            <w:del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286" w:author="Lewis.Barnett" w:date="2020-06-26T18:20:00Z">
        <w:r w:rsidR="00D15182" w:rsidRPr="00BA2C9A" w:rsidDel="00770736">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9"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287" w:author="Lewis.Barnett" w:date="2020-06-26T18:20:00Z">
        <w:r w:rsidR="00770736">
          <w:instrText xml:space="preserve"> ADDIN ZOTERO_ITEM CSL_CITATION {"citationID":"m4jFRMHo","properties":{"formattedCitation":"(Thorson et al. 2016)","plainCitation":"(Thorson et al. 2016)","noteIndex":0},"citationItems":[{"id":"0RKs0yPM/autW5x0J","uris":["http://zotero.org/users/2529419/items/K2DVEVVA"],"uri":["http://zotero.org/users/2529419/items/K2DVEVVA"],"itemData":{"id":2710,"type":"article-journal","title":"Model-based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288" w:author="Lewis Barnett" w:date="2020-06-16T14:27:00Z">
        <w:del w:id="289" w:author="Lewis.Barnett" w:date="2020-06-26T18:20:00Z">
          <w:r w:rsidR="003C0549" w:rsidDel="00770736">
            <w:del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290" w:author="Lewis.Barnett" w:date="2020-06-26T18:20:00Z">
        <w:r w:rsidR="00D15182" w:rsidRPr="00BA2C9A" w:rsidDel="00770736">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0C25BE72" w14:textId="5688CB18" w:rsidR="00465A85" w:rsidRDefault="00047600" w:rsidP="00770736">
      <w:pPr>
        <w:spacing w:after="120" w:line="480" w:lineRule="auto"/>
        <w:ind w:firstLine="720"/>
        <w:rPr>
          <w:ins w:id="291" w:author="Lewis.Barnett" w:date="2020-06-25T19:07:00Z"/>
        </w:rPr>
      </w:pPr>
      <w:r w:rsidRPr="00BA2C9A">
        <w:lastRenderedPageBreak/>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292" w:author="Lewis.Barnett" w:date="2020-06-23T15:00:00Z">
        <w:r w:rsidR="00584268" w:rsidRPr="00BA2C9A" w:rsidDel="00087449">
          <w:delText xml:space="preserve">spatial </w:delText>
        </w:r>
        <w:r w:rsidR="009B4FC6" w:rsidRPr="00BA2C9A" w:rsidDel="00087449">
          <w:delText>trend</w:delText>
        </w:r>
      </w:del>
      <w:ins w:id="293" w:author="Lewis.Barnett" w:date="2020-06-23T15:00:00Z">
        <w:r w:rsidR="00087449">
          <w:t>local trend</w:t>
        </w:r>
      </w:ins>
      <w:r w:rsidR="009B4FC6" w:rsidRPr="00BA2C9A">
        <w:t xml:space="preserve"> to each species</w:t>
      </w:r>
      <w:r w:rsidRPr="00BA2C9A">
        <w:t xml:space="preserve"> to evaluate whether the </w:t>
      </w:r>
      <w:del w:id="294" w:author="Lewis.Barnett" w:date="2020-06-23T15:00:00Z">
        <w:r w:rsidRPr="00BA2C9A" w:rsidDel="00087449">
          <w:delText>spatial trend</w:delText>
        </w:r>
      </w:del>
      <w:ins w:id="295"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296" w:author="Lewis.Barnett" w:date="2020-06-26T18:20:00Z">
        <w:r w:rsidR="00770736">
          <w:instrText xml:space="preserve"> ADDIN ZOTERO_ITEM CSL_CITATION {"citationID":"K6mYXjQI","properties":{"formattedCitation":"(Thorson et al. 2015)","plainCitation":"(Thorson et al. 2015)","noteIndex":0},"citationItems":[{"id":"0RKs0yPM/BQ2QgQFj","uris":["http://zotero.org/users/2529419/items/PCF4QQP6"],"uri":["http://zotero.org/users/2529419/items/PCF4QQP6"],"itemData":{"id":2703,"type":"article-journal","title":"Geostatistical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297" w:author="Lewis Barnett" w:date="2020-06-16T14:27:00Z">
        <w:del w:id="298" w:author="Lewis.Barnett" w:date="2020-06-26T18:20:00Z">
          <w:r w:rsidR="003C0549" w:rsidDel="00770736">
            <w:del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299" w:author="Lewis.Barnett" w:date="2020-06-26T18:20:00Z">
        <w:r w:rsidR="00D15182" w:rsidRPr="00BA2C9A" w:rsidDel="00770736">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ins w:id="300" w:author="Lewis.Barnett" w:date="2020-06-25T19:29:00Z">
        <w:r w:rsidR="00046B6F">
          <w:t>Below w</w:t>
        </w:r>
      </w:ins>
      <w:ins w:id="301" w:author="Lewis.Barnett" w:date="2020-06-25T19:26:00Z">
        <w:r w:rsidR="00046B6F">
          <w:t xml:space="preserve">e describe </w:t>
        </w:r>
      </w:ins>
      <w:ins w:id="302" w:author="Lewis.Barnett" w:date="2020-06-25T19:29:00Z">
        <w:r w:rsidR="00046B6F">
          <w:t xml:space="preserve">in detail </w:t>
        </w:r>
      </w:ins>
      <w:ins w:id="303" w:author="Lewis.Barnett" w:date="2020-06-25T19:26:00Z">
        <w:r w:rsidR="00046B6F">
          <w:t>the full model including the local trend</w:t>
        </w:r>
      </w:ins>
      <w:ins w:id="304" w:author="Lewis.Barnett" w:date="2020-06-25T19:27:00Z">
        <w:r w:rsidR="00046B6F">
          <w:t>.</w:t>
        </w:r>
      </w:ins>
    </w:p>
    <w:p w14:paraId="5436BD8F" w14:textId="1BEBBCD7" w:rsidR="00465A85" w:rsidRDefault="005E1879" w:rsidP="00D26510">
      <w:pPr>
        <w:spacing w:after="120" w:line="480" w:lineRule="auto"/>
        <w:ind w:firstLine="720"/>
        <w:rPr>
          <w:ins w:id="305" w:author="Lewis.Barnett" w:date="2020-06-25T19:09:00Z"/>
        </w:rPr>
      </w:pPr>
      <w:del w:id="306" w:author="Lewis.Barnett" w:date="2020-06-25T19:21:00Z">
        <w:r w:rsidRPr="00BA2C9A" w:rsidDel="00046B6F">
          <w:delText>We modeled s</w:delText>
        </w:r>
        <w:r w:rsidR="000B1287" w:rsidRPr="00BA2C9A" w:rsidDel="00046B6F">
          <w:delText>patial components</w:delText>
        </w:r>
        <w:r w:rsidR="00647FFB" w:rsidRPr="00BA2C9A" w:rsidDel="00046B6F">
          <w:delText xml:space="preserve"> </w:delText>
        </w:r>
        <w:r w:rsidR="000B1287" w:rsidRPr="00BA2C9A" w:rsidDel="00046B6F">
          <w:delText>as</w:delText>
        </w:r>
        <w:r w:rsidR="00647FFB" w:rsidRPr="00BA2C9A" w:rsidDel="00046B6F">
          <w:delText xml:space="preserve"> random field</w:delText>
        </w:r>
        <w:r w:rsidR="000B1287" w:rsidRPr="00BA2C9A" w:rsidDel="00046B6F">
          <w:delText>s</w:delText>
        </w:r>
        <w:r w:rsidR="00647FFB" w:rsidRPr="00BA2C9A" w:rsidDel="00046B6F">
          <w:delText xml:space="preserve">, using a </w:delText>
        </w:r>
        <w:r w:rsidR="000B1287" w:rsidRPr="00BA2C9A" w:rsidDel="00046B6F">
          <w:delText xml:space="preserve">triangulated </w:delText>
        </w:r>
        <w:r w:rsidR="00647FFB" w:rsidRPr="00BA2C9A" w:rsidDel="00046B6F">
          <w:delText xml:space="preserve">mesh </w:delText>
        </w:r>
        <w:r w:rsidR="000B1287" w:rsidRPr="00BA2C9A" w:rsidDel="00046B6F">
          <w:delText>with vertices at 350 knots to approximate a continuous spatial field</w:delText>
        </w:r>
        <w:r w:rsidRPr="00BA2C9A" w:rsidDel="00046B6F">
          <w:delText xml:space="preserve"> </w:delText>
        </w:r>
        <w:r w:rsidR="0065727C" w:rsidRPr="00BA2C9A" w:rsidDel="00046B6F">
          <w:fldChar w:fldCharType="begin"/>
        </w:r>
      </w:del>
      <w:ins w:id="307" w:author="Lewis Barnett" w:date="2020-06-16T14:27:00Z">
        <w:del w:id="308" w:author="Lewis.Barnett" w:date="2020-06-25T19:21:00Z">
          <w:r w:rsidR="003C0549" w:rsidDel="00046B6F">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309" w:author="Lewis.Barnett" w:date="2020-06-25T19:21:00Z">
        <w:r w:rsidR="00D15182" w:rsidRPr="00BA2C9A" w:rsidDel="00046B6F">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BA2C9A" w:rsidDel="00046B6F">
          <w:fldChar w:fldCharType="separate"/>
        </w:r>
        <w:r w:rsidR="0065727C" w:rsidRPr="00BA2C9A" w:rsidDel="00046B6F">
          <w:delText>(Rue et al. 2009, Lindgren et al. 2011)</w:delText>
        </w:r>
        <w:r w:rsidR="0065727C" w:rsidRPr="00BA2C9A" w:rsidDel="00046B6F">
          <w:fldChar w:fldCharType="end"/>
        </w:r>
        <w:r w:rsidR="006454FE" w:rsidRPr="00BA2C9A" w:rsidDel="00046B6F">
          <w:delText xml:space="preserve">. </w:delText>
        </w:r>
        <w:r w:rsidR="00184203" w:rsidRPr="00BA2C9A" w:rsidDel="00046B6F">
          <w:delText xml:space="preserve">The inclusion of year as a </w:delText>
        </w:r>
        <w:r w:rsidR="00672372" w:rsidRPr="00BA2C9A" w:rsidDel="00046B6F">
          <w:delText>factor</w:delText>
        </w:r>
        <w:r w:rsidR="00184203" w:rsidRPr="00BA2C9A" w:rsidDel="00046B6F">
          <w:delText xml:space="preserve"> centered each of the estimated spatiotemporal fields to have mean zero.</w:delText>
        </w:r>
        <w:r w:rsidR="00217FEE" w:rsidRPr="00BA2C9A" w:rsidDel="00046B6F">
          <w:delText xml:space="preserve"> </w:delText>
        </w:r>
      </w:del>
      <w:r w:rsidR="00217FEE" w:rsidRPr="00BA2C9A">
        <w:t xml:space="preserve">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t>
      </w:r>
      <m:oMath>
        <m:sSub>
          <m:sSubPr>
            <m:ctrlPr>
              <w:ins w:id="310" w:author="Lewis.Barnett" w:date="2020-06-25T19:08:00Z">
                <w:rPr>
                  <w:rFonts w:ascii="Cambria Math" w:hAnsi="Cambria Math"/>
                  <w:lang w:val="en-US"/>
                </w:rPr>
              </w:ins>
            </m:ctrlPr>
          </m:sSubPr>
          <m:e>
            <m:r>
              <w:ins w:id="311" w:author="Lewis.Barnett" w:date="2020-06-25T19:08:00Z">
                <w:rPr>
                  <w:rFonts w:ascii="Cambria Math" w:hAnsi="Cambria Math"/>
                  <w:lang w:val="en-US"/>
                </w:rPr>
                <m:t>y</m:t>
              </w:ins>
            </m:r>
          </m:e>
          <m:sub>
            <m:r>
              <w:ins w:id="312" w:author="Lewis.Barnett" w:date="2020-06-25T19:08:00Z">
                <w:rPr>
                  <w:rFonts w:ascii="Cambria Math" w:hAnsi="Cambria Math"/>
                  <w:lang w:val="en-US"/>
                </w:rPr>
                <m:t>s,t</m:t>
              </w:ins>
            </m:r>
          </m:sub>
        </m:sSub>
      </m:oMath>
      <w:ins w:id="313" w:author="Lewis.Barnett" w:date="2020-06-25T19:08:00Z">
        <w:r w:rsidR="00465A85" w:rsidRPr="00465A85">
          <w:rPr>
            <w:lang w:val="en-US"/>
          </w:rPr>
          <w:t xml:space="preserve"> (catch per unit effort [CPUE] at point in space </w:t>
        </w:r>
        <m:oMath>
          <m:r>
            <w:rPr>
              <w:rFonts w:ascii="Cambria Math" w:hAnsi="Cambria Math"/>
              <w:lang w:val="en-US"/>
            </w:rPr>
            <m:t>s</m:t>
          </m:r>
        </m:oMath>
        <w:r w:rsidR="00465A85" w:rsidRPr="00465A85">
          <w:rPr>
            <w:lang w:val="en-US"/>
          </w:rPr>
          <w:t xml:space="preserve"> and time </w:t>
        </w:r>
        <m:oMath>
          <m:r>
            <w:rPr>
              <w:rFonts w:ascii="Cambria Math" w:hAnsi="Cambria Math"/>
              <w:lang w:val="en-US"/>
            </w:rPr>
            <m:t>t</m:t>
          </m:r>
        </m:oMath>
        <w:r w:rsidR="00465A85" w:rsidRPr="00465A85">
          <w:rPr>
            <w:lang w:val="en-US"/>
          </w:rPr>
          <w:t>)</w:t>
        </w:r>
        <w:r w:rsidR="00465A85">
          <w:rPr>
            <w:lang w:val="en-US"/>
          </w:rPr>
          <w:t xml:space="preserve"> </w:t>
        </w:r>
      </w:ins>
      <w:r w:rsidR="00343F2D" w:rsidRPr="00BA2C9A">
        <w:t xml:space="preserve">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314" w:author="Lewis Barnett" w:date="2020-06-16T14:27:00Z">
        <w:r w:rsidR="003C0549">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instrText>
        </w:r>
      </w:ins>
      <w:del w:id="315" w:author="Lewis Barnett" w:date="2020-06-16T14:27:00Z">
        <w:r w:rsidR="00E96AC2" w:rsidRPr="00BA2C9A" w:rsidDel="003C0549">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r w:rsidR="00E96AC2" w:rsidRPr="00BA2C9A">
        <w:t>(Anderson et al. In press, Tweedie 1984, Dunn and Smyth 2005)</w:t>
      </w:r>
      <w:r w:rsidR="00BF2CBC" w:rsidRPr="00BA2C9A">
        <w:fldChar w:fldCharType="end"/>
      </w:r>
      <w:ins w:id="316" w:author="Lewis.Barnett" w:date="2020-06-25T19:09:00Z">
        <w:r w:rsidR="00465A85">
          <w:t>:</w:t>
        </w:r>
      </w:ins>
    </w:p>
    <w:commentRangeStart w:id="317"/>
    <w:p w14:paraId="75481437" w14:textId="2C01E5B3" w:rsidR="00465A85" w:rsidRPr="00465A85" w:rsidRDefault="00465A85" w:rsidP="00465A85">
      <w:pPr>
        <w:spacing w:after="120" w:line="480" w:lineRule="auto"/>
        <w:ind w:firstLine="720"/>
        <w:rPr>
          <w:ins w:id="318" w:author="Lewis.Barnett" w:date="2020-06-25T19:09:00Z"/>
          <w:lang w:val="en-US"/>
        </w:rPr>
      </w:pPr>
      <m:oMathPara>
        <m:oMathParaPr>
          <m:jc m:val="center"/>
        </m:oMathParaPr>
        <m:oMath>
          <m:m>
            <m:mPr>
              <m:plcHide m:val="1"/>
              <m:mcs>
                <m:mc>
                  <m:mcPr>
                    <m:count m:val="1"/>
                    <m:mcJc m:val="right"/>
                  </m:mcPr>
                </m:mc>
                <m:mc>
                  <m:mcPr>
                    <m:count m:val="1"/>
                    <m:mcJc m:val="left"/>
                  </m:mcPr>
                </m:mc>
              </m:mcs>
              <m:ctrlPr>
                <w:ins w:id="319" w:author="Lewis.Barnett" w:date="2020-06-25T19:09:00Z">
                  <w:rPr>
                    <w:rFonts w:ascii="Cambria Math" w:hAnsi="Cambria Math"/>
                    <w:lang w:val="en-US"/>
                  </w:rPr>
                </w:ins>
              </m:ctrlPr>
            </m:mPr>
            <m:mr>
              <m:e>
                <m:sSub>
                  <m:sSubPr>
                    <m:ctrlPr>
                      <w:ins w:id="320" w:author="Lewis.Barnett" w:date="2020-06-25T19:09:00Z">
                        <w:rPr>
                          <w:rFonts w:ascii="Cambria Math" w:hAnsi="Cambria Math"/>
                          <w:lang w:val="en-US"/>
                        </w:rPr>
                      </w:ins>
                    </m:ctrlPr>
                  </m:sSubPr>
                  <m:e>
                    <m:r>
                      <w:ins w:id="321" w:author="Lewis.Barnett" w:date="2020-06-25T19:09:00Z">
                        <w:rPr>
                          <w:rFonts w:ascii="Cambria Math" w:hAnsi="Cambria Math"/>
                          <w:lang w:val="en-US"/>
                        </w:rPr>
                        <m:t>y</m:t>
                      </w:ins>
                    </m:r>
                  </m:e>
                  <m:sub>
                    <m:r>
                      <w:ins w:id="322" w:author="Lewis.Barnett" w:date="2020-06-25T19:09:00Z">
                        <w:rPr>
                          <w:rFonts w:ascii="Cambria Math" w:hAnsi="Cambria Math"/>
                          <w:lang w:val="en-US"/>
                        </w:rPr>
                        <m:t>s,t</m:t>
                      </w:ins>
                    </m:r>
                  </m:sub>
                </m:sSub>
              </m:e>
              <m:e>
                <m:r>
                  <w:ins w:id="323" w:author="Lewis.Barnett" w:date="2020-06-25T19:09:00Z">
                    <w:rPr>
                      <w:rFonts w:ascii="Cambria Math" w:hAnsi="Cambria Math"/>
                      <w:lang w:val="en-US"/>
                    </w:rPr>
                    <m:t>∼</m:t>
                  </w:ins>
                </m:r>
                <m:r>
                  <w:ins w:id="324" w:author="Lewis.Barnett" w:date="2020-06-25T19:09:00Z">
                    <m:rPr>
                      <m:nor/>
                    </m:rPr>
                    <w:rPr>
                      <w:lang w:val="en-US"/>
                    </w:rPr>
                    <m:t>Tweedie</m:t>
                  </w:ins>
                </m:r>
                <m:d>
                  <m:dPr>
                    <m:ctrlPr>
                      <w:ins w:id="325" w:author="Lewis.Barnett" w:date="2020-06-25T19:09:00Z">
                        <w:rPr>
                          <w:rFonts w:ascii="Cambria Math" w:hAnsi="Cambria Math"/>
                          <w:lang w:val="en-US"/>
                        </w:rPr>
                      </w:ins>
                    </m:ctrlPr>
                  </m:dPr>
                  <m:e>
                    <m:sSub>
                      <m:sSubPr>
                        <m:ctrlPr>
                          <w:ins w:id="326" w:author="Lewis.Barnett" w:date="2020-06-25T19:09:00Z">
                            <w:rPr>
                              <w:rFonts w:ascii="Cambria Math" w:hAnsi="Cambria Math"/>
                              <w:lang w:val="en-US"/>
                            </w:rPr>
                          </w:ins>
                        </m:ctrlPr>
                      </m:sSubPr>
                      <m:e>
                        <m:r>
                          <w:ins w:id="327" w:author="Lewis.Barnett" w:date="2020-06-25T19:09:00Z">
                            <w:rPr>
                              <w:rFonts w:ascii="Cambria Math" w:hAnsi="Cambria Math"/>
                              <w:lang w:val="en-US"/>
                            </w:rPr>
                            <m:t>μ</m:t>
                          </w:ins>
                        </m:r>
                      </m:e>
                      <m:sub>
                        <m:r>
                          <w:ins w:id="328" w:author="Lewis.Barnett" w:date="2020-06-25T19:09:00Z">
                            <w:rPr>
                              <w:rFonts w:ascii="Cambria Math" w:hAnsi="Cambria Math"/>
                              <w:lang w:val="en-US"/>
                            </w:rPr>
                            <m:t>s,t</m:t>
                          </w:ins>
                        </m:r>
                      </m:sub>
                    </m:sSub>
                    <m:r>
                      <w:ins w:id="329" w:author="Lewis.Barnett" w:date="2020-06-25T19:09:00Z">
                        <w:rPr>
                          <w:rFonts w:ascii="Cambria Math" w:hAnsi="Cambria Math"/>
                          <w:lang w:val="en-US"/>
                        </w:rPr>
                        <m:t>,p,ϕ</m:t>
                      </w:ins>
                    </m:r>
                  </m:e>
                </m:d>
                <m:r>
                  <w:ins w:id="330" w:author="Lewis.Barnett" w:date="2020-06-25T19:09:00Z">
                    <w:rPr>
                      <w:rFonts w:ascii="Cambria Math" w:hAnsi="Cambria Math"/>
                      <w:lang w:val="en-US"/>
                    </w:rPr>
                    <m:t>, 1&lt;p&lt;2 ,</m:t>
                  </w:ins>
                </m:r>
              </m:e>
            </m:mr>
            <m:mr>
              <m:e>
                <m:sSub>
                  <m:sSubPr>
                    <m:ctrlPr>
                      <w:ins w:id="331" w:author="Lewis.Barnett" w:date="2020-06-25T19:09:00Z">
                        <w:rPr>
                          <w:rFonts w:ascii="Cambria Math" w:hAnsi="Cambria Math"/>
                          <w:lang w:val="en-US"/>
                        </w:rPr>
                      </w:ins>
                    </m:ctrlPr>
                  </m:sSubPr>
                  <m:e>
                    <m:r>
                      <w:ins w:id="332" w:author="Lewis.Barnett" w:date="2020-06-25T19:09:00Z">
                        <w:rPr>
                          <w:rFonts w:ascii="Cambria Math" w:hAnsi="Cambria Math"/>
                          <w:lang w:val="en-US"/>
                        </w:rPr>
                        <m:t>μ</m:t>
                      </w:ins>
                    </m:r>
                  </m:e>
                  <m:sub>
                    <m:r>
                      <w:ins w:id="333" w:author="Lewis.Barnett" w:date="2020-06-25T19:09:00Z">
                        <w:rPr>
                          <w:rFonts w:ascii="Cambria Math" w:hAnsi="Cambria Math"/>
                          <w:lang w:val="en-US"/>
                        </w:rPr>
                        <m:t>s,t</m:t>
                      </w:ins>
                    </m:r>
                  </m:sub>
                </m:sSub>
              </m:e>
              <m:e>
                <m:r>
                  <w:ins w:id="334" w:author="Lewis.Barnett" w:date="2020-06-25T19:09:00Z">
                    <w:rPr>
                      <w:rFonts w:ascii="Cambria Math" w:hAnsi="Cambria Math"/>
                      <w:lang w:val="en-US"/>
                    </w:rPr>
                    <m:t>=</m:t>
                  </w:ins>
                </m:r>
                <m:r>
                  <w:ins w:id="335" w:author="Lewis.Barnett" w:date="2020-06-25T19:09:00Z">
                    <m:rPr>
                      <m:nor/>
                    </m:rPr>
                    <w:rPr>
                      <w:lang w:val="en-US"/>
                    </w:rPr>
                    <m:t>exp</m:t>
                  </w:ins>
                </m:r>
                <m:d>
                  <m:dPr>
                    <m:ctrlPr>
                      <w:ins w:id="336" w:author="Lewis.Barnett" w:date="2020-06-25T19:09:00Z">
                        <w:rPr>
                          <w:rFonts w:ascii="Cambria Math" w:hAnsi="Cambria Math"/>
                          <w:lang w:val="en-US"/>
                        </w:rPr>
                      </w:ins>
                    </m:ctrlPr>
                  </m:dPr>
                  <m:e>
                    <m:sSub>
                      <m:sSubPr>
                        <m:ctrlPr>
                          <w:ins w:id="337" w:author="Lewis.Barnett" w:date="2020-06-25T19:09:00Z">
                            <w:rPr>
                              <w:rFonts w:ascii="Cambria Math" w:hAnsi="Cambria Math"/>
                              <w:lang w:val="en-US"/>
                            </w:rPr>
                          </w:ins>
                        </m:ctrlPr>
                      </m:sSubPr>
                      <m:e>
                        <m:r>
                          <w:ins w:id="338" w:author="Lewis.Barnett" w:date="2020-06-25T19:09:00Z">
                            <w:rPr>
                              <w:rFonts w:ascii="Cambria Math" w:hAnsi="Cambria Math"/>
                              <w:lang w:val="en-US"/>
                            </w:rPr>
                            <m:t>α</m:t>
                          </w:ins>
                        </m:r>
                      </m:e>
                      <m:sub>
                        <m:r>
                          <w:ins w:id="339" w:author="Lewis.Barnett" w:date="2020-06-25T19:09:00Z">
                            <w:rPr>
                              <w:rFonts w:ascii="Cambria Math" w:hAnsi="Cambria Math"/>
                              <w:lang w:val="en-US"/>
                            </w:rPr>
                            <m:t>t</m:t>
                          </w:ins>
                        </m:r>
                      </m:sub>
                    </m:sSub>
                    <m:r>
                      <w:ins w:id="340" w:author="Lewis.Barnett" w:date="2020-06-25T19:09:00Z">
                        <w:rPr>
                          <w:rFonts w:ascii="Cambria Math" w:hAnsi="Cambria Math"/>
                          <w:lang w:val="en-US"/>
                        </w:rPr>
                        <m:t>+</m:t>
                      </w:ins>
                    </m:r>
                    <m:sSub>
                      <m:sSubPr>
                        <m:ctrlPr>
                          <w:ins w:id="341" w:author="Lewis.Barnett" w:date="2020-06-25T19:09:00Z">
                            <w:rPr>
                              <w:rFonts w:ascii="Cambria Math" w:hAnsi="Cambria Math"/>
                              <w:lang w:val="en-US"/>
                            </w:rPr>
                          </w:ins>
                        </m:ctrlPr>
                      </m:sSubPr>
                      <m:e>
                        <m:r>
                          <w:ins w:id="342" w:author="Lewis.Barnett" w:date="2020-06-25T19:09:00Z">
                            <w:rPr>
                              <w:rFonts w:ascii="Cambria Math" w:hAnsi="Cambria Math"/>
                              <w:lang w:val="en-US"/>
                            </w:rPr>
                            <m:t>β</m:t>
                          </w:ins>
                        </m:r>
                      </m:e>
                      <m:sub>
                        <m:r>
                          <w:ins w:id="343" w:author="Lewis.Barnett" w:date="2020-06-25T19:09:00Z">
                            <w:rPr>
                              <w:rFonts w:ascii="Cambria Math" w:hAnsi="Cambria Math"/>
                              <w:lang w:val="en-US"/>
                            </w:rPr>
                            <m:t>1</m:t>
                          </w:ins>
                        </m:r>
                      </m:sub>
                    </m:sSub>
                    <m:sSub>
                      <m:sSubPr>
                        <m:ctrlPr>
                          <w:ins w:id="344" w:author="Lewis.Barnett" w:date="2020-06-25T19:09:00Z">
                            <w:rPr>
                              <w:rFonts w:ascii="Cambria Math" w:hAnsi="Cambria Math"/>
                              <w:lang w:val="en-US"/>
                            </w:rPr>
                          </w:ins>
                        </m:ctrlPr>
                      </m:sSubPr>
                      <m:e>
                        <m:r>
                          <w:ins w:id="345" w:author="Lewis.Barnett" w:date="2020-06-25T19:09:00Z">
                            <w:rPr>
                              <w:rFonts w:ascii="Cambria Math" w:hAnsi="Cambria Math"/>
                              <w:lang w:val="en-US"/>
                            </w:rPr>
                            <m:t>D</m:t>
                          </w:ins>
                        </m:r>
                      </m:e>
                      <m:sub>
                        <m:r>
                          <w:ins w:id="346" w:author="Lewis.Barnett" w:date="2020-06-25T19:09:00Z">
                            <w:rPr>
                              <w:rFonts w:ascii="Cambria Math" w:hAnsi="Cambria Math"/>
                              <w:lang w:val="en-US"/>
                            </w:rPr>
                            <m:t>s,t</m:t>
                          </w:ins>
                        </m:r>
                      </m:sub>
                    </m:sSub>
                    <m:r>
                      <w:ins w:id="347" w:author="Lewis.Barnett" w:date="2020-06-25T19:09:00Z">
                        <w:rPr>
                          <w:rFonts w:ascii="Cambria Math" w:hAnsi="Cambria Math"/>
                          <w:lang w:val="en-US"/>
                        </w:rPr>
                        <m:t>+</m:t>
                      </w:ins>
                    </m:r>
                    <m:sSub>
                      <m:sSubPr>
                        <m:ctrlPr>
                          <w:ins w:id="348" w:author="Lewis.Barnett" w:date="2020-06-25T19:09:00Z">
                            <w:rPr>
                              <w:rFonts w:ascii="Cambria Math" w:hAnsi="Cambria Math"/>
                              <w:lang w:val="en-US"/>
                            </w:rPr>
                          </w:ins>
                        </m:ctrlPr>
                      </m:sSubPr>
                      <m:e>
                        <m:r>
                          <w:ins w:id="349" w:author="Lewis.Barnett" w:date="2020-06-25T19:09:00Z">
                            <w:rPr>
                              <w:rFonts w:ascii="Cambria Math" w:hAnsi="Cambria Math"/>
                              <w:lang w:val="en-US"/>
                            </w:rPr>
                            <m:t>β</m:t>
                          </w:ins>
                        </m:r>
                      </m:e>
                      <m:sub>
                        <m:r>
                          <w:ins w:id="350" w:author="Lewis.Barnett" w:date="2020-06-25T19:09:00Z">
                            <w:rPr>
                              <w:rFonts w:ascii="Cambria Math" w:hAnsi="Cambria Math"/>
                              <w:lang w:val="en-US"/>
                            </w:rPr>
                            <m:t>2</m:t>
                          </w:ins>
                        </m:r>
                      </m:sub>
                    </m:sSub>
                    <m:sSubSup>
                      <m:sSubSupPr>
                        <m:ctrlPr>
                          <w:ins w:id="351" w:author="Lewis.Barnett" w:date="2020-06-25T19:09:00Z">
                            <w:rPr>
                              <w:rFonts w:ascii="Cambria Math" w:hAnsi="Cambria Math"/>
                              <w:lang w:val="en-US"/>
                            </w:rPr>
                          </w:ins>
                        </m:ctrlPr>
                      </m:sSubSupPr>
                      <m:e>
                        <m:r>
                          <w:ins w:id="352" w:author="Lewis.Barnett" w:date="2020-06-25T19:09:00Z">
                            <w:rPr>
                              <w:rFonts w:ascii="Cambria Math" w:hAnsi="Cambria Math"/>
                              <w:lang w:val="en-US"/>
                            </w:rPr>
                            <m:t>D</m:t>
                          </w:ins>
                        </m:r>
                      </m:e>
                      <m:sub>
                        <m:r>
                          <w:ins w:id="353" w:author="Lewis.Barnett" w:date="2020-06-25T19:09:00Z">
                            <w:rPr>
                              <w:rFonts w:ascii="Cambria Math" w:hAnsi="Cambria Math"/>
                              <w:lang w:val="en-US"/>
                            </w:rPr>
                            <m:t>s,t</m:t>
                          </w:ins>
                        </m:r>
                      </m:sub>
                      <m:sup>
                        <m:r>
                          <w:ins w:id="354" w:author="Lewis.Barnett" w:date="2020-06-25T19:09:00Z">
                            <w:rPr>
                              <w:rFonts w:ascii="Cambria Math" w:hAnsi="Cambria Math"/>
                              <w:lang w:val="en-US"/>
                            </w:rPr>
                            <m:t>2</m:t>
                          </w:ins>
                        </m:r>
                      </m:sup>
                    </m:sSubSup>
                    <m:r>
                      <w:ins w:id="355" w:author="Lewis.Barnett" w:date="2020-06-25T19:09:00Z">
                        <w:rPr>
                          <w:rFonts w:ascii="Cambria Math" w:hAnsi="Cambria Math"/>
                          <w:lang w:val="en-US"/>
                        </w:rPr>
                        <m:t>+</m:t>
                      </w:ins>
                    </m:r>
                    <m:sSub>
                      <m:sSubPr>
                        <m:ctrlPr>
                          <w:ins w:id="356" w:author="Lewis.Barnett" w:date="2020-06-25T19:09:00Z">
                            <w:rPr>
                              <w:rFonts w:ascii="Cambria Math" w:hAnsi="Cambria Math"/>
                              <w:lang w:val="en-US"/>
                            </w:rPr>
                          </w:ins>
                        </m:ctrlPr>
                      </m:sSubPr>
                      <m:e>
                        <m:r>
                          <w:ins w:id="357" w:author="Lewis.Barnett" w:date="2020-06-25T19:09:00Z">
                            <w:rPr>
                              <w:rFonts w:ascii="Cambria Math" w:hAnsi="Cambria Math"/>
                              <w:lang w:val="en-US"/>
                            </w:rPr>
                            <m:t>ω</m:t>
                          </w:ins>
                        </m:r>
                      </m:e>
                      <m:sub>
                        <m:r>
                          <w:ins w:id="358" w:author="Lewis.Barnett" w:date="2020-06-25T19:09:00Z">
                            <w:rPr>
                              <w:rFonts w:ascii="Cambria Math" w:hAnsi="Cambria Math"/>
                              <w:lang w:val="en-US"/>
                            </w:rPr>
                            <m:t>s</m:t>
                          </w:ins>
                        </m:r>
                      </m:sub>
                    </m:sSub>
                    <m:r>
                      <w:ins w:id="359" w:author="Lewis.Barnett" w:date="2020-06-25T19:09:00Z">
                        <w:rPr>
                          <w:rFonts w:ascii="Cambria Math" w:hAnsi="Cambria Math"/>
                          <w:lang w:val="en-US"/>
                        </w:rPr>
                        <m:t>+</m:t>
                      </w:ins>
                    </m:r>
                    <m:sSub>
                      <m:sSubPr>
                        <m:ctrlPr>
                          <w:ins w:id="360" w:author="Lewis.Barnett" w:date="2020-06-25T19:09:00Z">
                            <w:rPr>
                              <w:rFonts w:ascii="Cambria Math" w:hAnsi="Cambria Math"/>
                              <w:lang w:val="en-US"/>
                            </w:rPr>
                          </w:ins>
                        </m:ctrlPr>
                      </m:sSubPr>
                      <m:e>
                        <m:r>
                          <w:ins w:id="361" w:author="Lewis.Barnett" w:date="2020-06-25T19:09:00Z">
                            <w:rPr>
                              <w:rFonts w:ascii="Cambria Math" w:hAnsi="Cambria Math"/>
                              <w:lang w:val="en-US"/>
                            </w:rPr>
                            <m:t>ϵ</m:t>
                          </w:ins>
                        </m:r>
                      </m:e>
                      <m:sub>
                        <m:r>
                          <w:ins w:id="362" w:author="Lewis.Barnett" w:date="2020-06-25T19:09:00Z">
                            <w:rPr>
                              <w:rFonts w:ascii="Cambria Math" w:hAnsi="Cambria Math"/>
                              <w:lang w:val="en-US"/>
                            </w:rPr>
                            <m:t>s,t</m:t>
                          </w:ins>
                        </m:r>
                      </m:sub>
                    </m:sSub>
                    <m:r>
                      <w:ins w:id="363" w:author="Lewis.Barnett" w:date="2020-06-25T19:09:00Z">
                        <w:rPr>
                          <w:rFonts w:ascii="Cambria Math" w:hAnsi="Cambria Math"/>
                          <w:lang w:val="en-US"/>
                        </w:rPr>
                        <m:t>+</m:t>
                      </w:ins>
                    </m:r>
                    <m:sSub>
                      <m:sSubPr>
                        <m:ctrlPr>
                          <w:ins w:id="364" w:author="Lewis.Barnett" w:date="2020-06-25T19:09:00Z">
                            <w:rPr>
                              <w:rFonts w:ascii="Cambria Math" w:hAnsi="Cambria Math"/>
                              <w:lang w:val="en-US"/>
                            </w:rPr>
                          </w:ins>
                        </m:ctrlPr>
                      </m:sSubPr>
                      <m:e>
                        <m:r>
                          <w:ins w:id="365" w:author="Lewis.Barnett" w:date="2020-06-25T19:09:00Z">
                            <w:rPr>
                              <w:rFonts w:ascii="Cambria Math" w:hAnsi="Cambria Math"/>
                              <w:lang w:val="en-US"/>
                            </w:rPr>
                            <m:t>ζ</m:t>
                          </w:ins>
                        </m:r>
                      </m:e>
                      <m:sub>
                        <m:r>
                          <w:ins w:id="366" w:author="Lewis.Barnett" w:date="2020-06-25T19:09:00Z">
                            <w:rPr>
                              <w:rFonts w:ascii="Cambria Math" w:hAnsi="Cambria Math"/>
                              <w:lang w:val="en-US"/>
                            </w:rPr>
                            <m:t>s</m:t>
                          </w:ins>
                        </m:r>
                      </m:sub>
                    </m:sSub>
                    <m:r>
                      <w:ins w:id="367" w:author="Lewis.Barnett" w:date="2020-06-25T19:09:00Z">
                        <w:rPr>
                          <w:rFonts w:ascii="Cambria Math" w:hAnsi="Cambria Math"/>
                          <w:lang w:val="en-US"/>
                        </w:rPr>
                        <m:t>t</m:t>
                      </w:ins>
                    </m:r>
                  </m:e>
                </m:d>
                <m:r>
                  <w:ins w:id="368" w:author="Lewis.Barnett" w:date="2020-06-25T19:09:00Z">
                    <w:rPr>
                      <w:rFonts w:ascii="Cambria Math" w:hAnsi="Cambria Math"/>
                      <w:lang w:val="en-US"/>
                    </w:rPr>
                    <m:t>,</m:t>
                  </w:ins>
                </m:r>
              </m:e>
            </m:mr>
            <m:mr>
              <m:e>
                <m:r>
                  <w:ins w:id="369" w:author="Lewis.Barnett" w:date="2020-06-25T19:09:00Z">
                    <m:rPr>
                      <m:sty m:val="b"/>
                    </m:rPr>
                    <w:rPr>
                      <w:rFonts w:ascii="Cambria Math" w:hAnsi="Cambria Math"/>
                      <w:lang w:val="en-US"/>
                    </w:rPr>
                    <m:t>ω</m:t>
                  </w:ins>
                </m:r>
              </m:e>
              <m:e>
                <m:r>
                  <w:ins w:id="370" w:author="Lewis.Barnett" w:date="2020-06-25T19:09:00Z">
                    <w:rPr>
                      <w:rFonts w:ascii="Cambria Math" w:hAnsi="Cambria Math"/>
                      <w:lang w:val="en-US"/>
                    </w:rPr>
                    <m:t>∼</m:t>
                  </w:ins>
                </m:r>
                <m:r>
                  <w:ins w:id="371" w:author="Lewis.Barnett" w:date="2020-06-25T19:09:00Z">
                    <m:rPr>
                      <m:nor/>
                    </m:rPr>
                    <w:rPr>
                      <w:lang w:val="en-US"/>
                    </w:rPr>
                    <m:t>MVNormal</m:t>
                  </w:ins>
                </m:r>
                <m:d>
                  <m:dPr>
                    <m:ctrlPr>
                      <w:ins w:id="372" w:author="Lewis.Barnett" w:date="2020-06-25T19:09:00Z">
                        <w:rPr>
                          <w:rFonts w:ascii="Cambria Math" w:hAnsi="Cambria Math"/>
                          <w:lang w:val="en-US"/>
                        </w:rPr>
                      </w:ins>
                    </m:ctrlPr>
                  </m:dPr>
                  <m:e>
                    <m:r>
                      <w:ins w:id="373" w:author="Lewis.Barnett" w:date="2020-06-25T19:09:00Z">
                        <m:rPr>
                          <m:sty m:val="b"/>
                        </m:rPr>
                        <w:rPr>
                          <w:rFonts w:ascii="Cambria Math" w:hAnsi="Cambria Math"/>
                          <w:lang w:val="en-US"/>
                        </w:rPr>
                        <m:t>0</m:t>
                      </w:ins>
                    </m:r>
                    <m:r>
                      <w:ins w:id="374" w:author="Lewis.Barnett" w:date="2020-06-25T19:09:00Z">
                        <w:rPr>
                          <w:rFonts w:ascii="Cambria Math" w:hAnsi="Cambria Math"/>
                          <w:lang w:val="en-US"/>
                        </w:rPr>
                        <m:t>,</m:t>
                      </w:ins>
                    </m:r>
                    <m:sSub>
                      <m:sSubPr>
                        <m:ctrlPr>
                          <w:ins w:id="375" w:author="Lewis.Barnett" w:date="2020-06-25T19:09:00Z">
                            <w:rPr>
                              <w:rFonts w:ascii="Cambria Math" w:hAnsi="Cambria Math"/>
                              <w:lang w:val="en-US"/>
                            </w:rPr>
                          </w:ins>
                        </m:ctrlPr>
                      </m:sSubPr>
                      <m:e>
                        <m:r>
                          <w:ins w:id="376" w:author="Lewis.Barnett" w:date="2020-06-25T19:09:00Z">
                            <m:rPr>
                              <m:sty m:val="b"/>
                            </m:rPr>
                            <w:rPr>
                              <w:rFonts w:ascii="Cambria Math" w:hAnsi="Cambria Math"/>
                              <w:lang w:val="en-US"/>
                            </w:rPr>
                            <m:t>Σ</m:t>
                          </w:ins>
                        </m:r>
                      </m:e>
                      <m:sub>
                        <m:r>
                          <w:ins w:id="377" w:author="Lewis.Barnett" w:date="2020-06-25T19:09:00Z">
                            <w:rPr>
                              <w:rFonts w:ascii="Cambria Math" w:hAnsi="Cambria Math"/>
                              <w:lang w:val="en-US"/>
                            </w:rPr>
                            <m:t>ω</m:t>
                          </w:ins>
                        </m:r>
                      </m:sub>
                    </m:sSub>
                  </m:e>
                </m:d>
                <m:r>
                  <w:ins w:id="378" w:author="Lewis.Barnett" w:date="2020-06-25T19:09:00Z">
                    <w:rPr>
                      <w:rFonts w:ascii="Cambria Math" w:hAnsi="Cambria Math"/>
                      <w:lang w:val="en-US"/>
                    </w:rPr>
                    <m:t>,</m:t>
                  </w:ins>
                </m:r>
              </m:e>
            </m:mr>
            <m:mr>
              <m:e>
                <m:sSub>
                  <m:sSubPr>
                    <m:ctrlPr>
                      <w:ins w:id="379" w:author="Lewis.Barnett" w:date="2020-06-25T19:09:00Z">
                        <w:rPr>
                          <w:rFonts w:ascii="Cambria Math" w:hAnsi="Cambria Math"/>
                          <w:lang w:val="en-US"/>
                        </w:rPr>
                      </w:ins>
                    </m:ctrlPr>
                  </m:sSubPr>
                  <m:e>
                    <m:r>
                      <w:ins w:id="380" w:author="Lewis.Barnett" w:date="2020-06-25T19:09:00Z">
                        <m:rPr>
                          <m:sty m:val="b"/>
                        </m:rPr>
                        <w:rPr>
                          <w:rFonts w:ascii="Cambria Math" w:hAnsi="Cambria Math"/>
                          <w:lang w:val="en-US"/>
                        </w:rPr>
                        <m:t>ϵ</m:t>
                      </w:ins>
                    </m:r>
                  </m:e>
                  <m:sub>
                    <m:r>
                      <w:ins w:id="381" w:author="Lewis.Barnett" w:date="2020-06-25T19:09:00Z">
                        <w:rPr>
                          <w:rFonts w:ascii="Cambria Math" w:hAnsi="Cambria Math"/>
                          <w:lang w:val="en-US"/>
                        </w:rPr>
                        <m:t>t</m:t>
                      </w:ins>
                    </m:r>
                  </m:sub>
                </m:sSub>
              </m:e>
              <m:e>
                <m:r>
                  <w:ins w:id="382" w:author="Lewis.Barnett" w:date="2020-06-25T19:09:00Z">
                    <w:rPr>
                      <w:rFonts w:ascii="Cambria Math" w:hAnsi="Cambria Math"/>
                      <w:lang w:val="en-US"/>
                    </w:rPr>
                    <m:t>∼</m:t>
                  </w:ins>
                </m:r>
                <m:r>
                  <w:ins w:id="383" w:author="Lewis.Barnett" w:date="2020-06-25T19:09:00Z">
                    <m:rPr>
                      <m:nor/>
                    </m:rPr>
                    <w:rPr>
                      <w:lang w:val="en-US"/>
                    </w:rPr>
                    <m:t>MVNormal</m:t>
                  </w:ins>
                </m:r>
                <m:d>
                  <m:dPr>
                    <m:ctrlPr>
                      <w:ins w:id="384" w:author="Lewis.Barnett" w:date="2020-06-25T19:09:00Z">
                        <w:rPr>
                          <w:rFonts w:ascii="Cambria Math" w:hAnsi="Cambria Math"/>
                          <w:lang w:val="en-US"/>
                        </w:rPr>
                      </w:ins>
                    </m:ctrlPr>
                  </m:dPr>
                  <m:e>
                    <m:r>
                      <w:ins w:id="385" w:author="Lewis.Barnett" w:date="2020-06-25T19:09:00Z">
                        <m:rPr>
                          <m:sty m:val="b"/>
                        </m:rPr>
                        <w:rPr>
                          <w:rFonts w:ascii="Cambria Math" w:hAnsi="Cambria Math"/>
                          <w:lang w:val="en-US"/>
                        </w:rPr>
                        <m:t>0</m:t>
                      </w:ins>
                    </m:r>
                    <m:r>
                      <w:ins w:id="386" w:author="Lewis.Barnett" w:date="2020-06-25T19:09:00Z">
                        <w:rPr>
                          <w:rFonts w:ascii="Cambria Math" w:hAnsi="Cambria Math"/>
                          <w:lang w:val="en-US"/>
                        </w:rPr>
                        <m:t>,</m:t>
                      </w:ins>
                    </m:r>
                    <m:sSub>
                      <m:sSubPr>
                        <m:ctrlPr>
                          <w:ins w:id="387" w:author="Lewis.Barnett" w:date="2020-06-25T19:09:00Z">
                            <w:rPr>
                              <w:rFonts w:ascii="Cambria Math" w:hAnsi="Cambria Math"/>
                              <w:lang w:val="en-US"/>
                            </w:rPr>
                          </w:ins>
                        </m:ctrlPr>
                      </m:sSubPr>
                      <m:e>
                        <m:r>
                          <w:ins w:id="388" w:author="Lewis.Barnett" w:date="2020-06-25T19:09:00Z">
                            <m:rPr>
                              <m:sty m:val="b"/>
                            </m:rPr>
                            <w:rPr>
                              <w:rFonts w:ascii="Cambria Math" w:hAnsi="Cambria Math"/>
                              <w:lang w:val="en-US"/>
                            </w:rPr>
                            <m:t>Σ</m:t>
                          </w:ins>
                        </m:r>
                      </m:e>
                      <m:sub>
                        <m:r>
                          <w:ins w:id="389" w:author="Lewis.Barnett" w:date="2020-06-25T19:09:00Z">
                            <w:rPr>
                              <w:rFonts w:ascii="Cambria Math" w:hAnsi="Cambria Math"/>
                              <w:lang w:val="en-US"/>
                            </w:rPr>
                            <m:t>ϵ</m:t>
                          </w:ins>
                        </m:r>
                      </m:sub>
                    </m:sSub>
                  </m:e>
                </m:d>
                <m:r>
                  <w:ins w:id="390" w:author="Lewis.Barnett" w:date="2020-06-25T19:09:00Z">
                    <w:rPr>
                      <w:rFonts w:ascii="Cambria Math" w:hAnsi="Cambria Math"/>
                      <w:lang w:val="en-US"/>
                    </w:rPr>
                    <m:t>,</m:t>
                  </w:ins>
                </m:r>
              </m:e>
            </m:mr>
            <m:mr>
              <m:e>
                <m:r>
                  <w:ins w:id="391" w:author="Lewis.Barnett" w:date="2020-06-25T19:09:00Z">
                    <m:rPr>
                      <m:sty m:val="b"/>
                    </m:rPr>
                    <w:rPr>
                      <w:rFonts w:ascii="Cambria Math" w:hAnsi="Cambria Math"/>
                      <w:lang w:val="en-US"/>
                    </w:rPr>
                    <m:t>ζ</m:t>
                  </w:ins>
                </m:r>
              </m:e>
              <m:e>
                <m:r>
                  <w:ins w:id="392" w:author="Lewis.Barnett" w:date="2020-06-25T19:09:00Z">
                    <w:rPr>
                      <w:rFonts w:ascii="Cambria Math" w:hAnsi="Cambria Math"/>
                      <w:lang w:val="en-US"/>
                    </w:rPr>
                    <m:t>∼</m:t>
                  </w:ins>
                </m:r>
                <m:r>
                  <w:ins w:id="393" w:author="Lewis.Barnett" w:date="2020-06-25T19:09:00Z">
                    <m:rPr>
                      <m:nor/>
                    </m:rPr>
                    <w:rPr>
                      <w:lang w:val="en-US"/>
                    </w:rPr>
                    <m:t>MVNormal</m:t>
                  </w:ins>
                </m:r>
                <m:d>
                  <m:dPr>
                    <m:ctrlPr>
                      <w:ins w:id="394" w:author="Lewis.Barnett" w:date="2020-06-25T19:09:00Z">
                        <w:rPr>
                          <w:rFonts w:ascii="Cambria Math" w:hAnsi="Cambria Math"/>
                          <w:lang w:val="en-US"/>
                        </w:rPr>
                      </w:ins>
                    </m:ctrlPr>
                  </m:dPr>
                  <m:e>
                    <m:r>
                      <w:ins w:id="395" w:author="Lewis.Barnett" w:date="2020-06-25T19:09:00Z">
                        <m:rPr>
                          <m:sty m:val="b"/>
                        </m:rPr>
                        <w:rPr>
                          <w:rFonts w:ascii="Cambria Math" w:hAnsi="Cambria Math"/>
                          <w:lang w:val="en-US"/>
                        </w:rPr>
                        <m:t>0</m:t>
                      </w:ins>
                    </m:r>
                    <m:r>
                      <w:ins w:id="396" w:author="Lewis.Barnett" w:date="2020-06-25T19:09:00Z">
                        <w:rPr>
                          <w:rFonts w:ascii="Cambria Math" w:hAnsi="Cambria Math"/>
                          <w:lang w:val="en-US"/>
                        </w:rPr>
                        <m:t>,</m:t>
                      </w:ins>
                    </m:r>
                    <m:sSub>
                      <m:sSubPr>
                        <m:ctrlPr>
                          <w:ins w:id="397" w:author="Lewis.Barnett" w:date="2020-06-25T19:09:00Z">
                            <w:rPr>
                              <w:rFonts w:ascii="Cambria Math" w:hAnsi="Cambria Math"/>
                              <w:lang w:val="en-US"/>
                            </w:rPr>
                          </w:ins>
                        </m:ctrlPr>
                      </m:sSubPr>
                      <m:e>
                        <m:r>
                          <w:ins w:id="398" w:author="Lewis.Barnett" w:date="2020-06-25T19:09:00Z">
                            <m:rPr>
                              <m:sty m:val="b"/>
                            </m:rPr>
                            <w:rPr>
                              <w:rFonts w:ascii="Cambria Math" w:hAnsi="Cambria Math"/>
                              <w:lang w:val="en-US"/>
                            </w:rPr>
                            <m:t>Σ</m:t>
                          </w:ins>
                        </m:r>
                      </m:e>
                      <m:sub>
                        <m:r>
                          <w:ins w:id="399" w:author="Lewis.Barnett" w:date="2020-06-25T19:09:00Z">
                            <w:rPr>
                              <w:rFonts w:ascii="Cambria Math" w:hAnsi="Cambria Math"/>
                              <w:lang w:val="en-US"/>
                            </w:rPr>
                            <m:t>ζ</m:t>
                          </w:ins>
                        </m:r>
                      </m:sub>
                    </m:sSub>
                  </m:e>
                </m:d>
                <m:r>
                  <w:ins w:id="400" w:author="Lewis.Barnett" w:date="2020-06-25T19:09:00Z">
                    <w:rPr>
                      <w:rFonts w:ascii="Cambria Math" w:hAnsi="Cambria Math"/>
                      <w:lang w:val="en-US"/>
                    </w:rPr>
                    <m:t>,</m:t>
                  </w:ins>
                </m:r>
              </m:e>
            </m:mr>
          </m:m>
          <w:commentRangeEnd w:id="317"/>
          <m:r>
            <w:ins w:id="401" w:author="Lewis.Barnett" w:date="2020-06-25T19:36:00Z">
              <m:rPr>
                <m:sty m:val="p"/>
              </m:rPr>
              <w:rPr>
                <w:rStyle w:val="CommentReference"/>
                <w:rFonts w:asciiTheme="minorHAnsi" w:eastAsiaTheme="minorHAnsi" w:hAnsiTheme="minorHAnsi" w:cstheme="minorBidi"/>
                <w:lang w:val="en-US"/>
              </w:rPr>
              <w:commentReference w:id="317"/>
            </w:ins>
          </m:r>
        </m:oMath>
      </m:oMathPara>
    </w:p>
    <w:p w14:paraId="693C7D9C" w14:textId="2C8B6E3D" w:rsidR="00465A85" w:rsidRPr="00465A85" w:rsidRDefault="00465A85" w:rsidP="00465A85">
      <w:pPr>
        <w:spacing w:after="120" w:line="480" w:lineRule="auto"/>
        <w:rPr>
          <w:ins w:id="402" w:author="Lewis.Barnett" w:date="2020-06-25T19:09:00Z"/>
          <w:lang w:val="en-US"/>
        </w:rPr>
        <w:pPrChange w:id="403" w:author="Lewis.Barnett" w:date="2020-06-25T19:13:00Z">
          <w:pPr>
            <w:spacing w:after="120" w:line="480" w:lineRule="auto"/>
            <w:ind w:firstLine="720"/>
          </w:pPr>
        </w:pPrChange>
      </w:pPr>
      <w:proofErr w:type="gramStart"/>
      <w:ins w:id="404" w:author="Lewis.Barnett" w:date="2020-06-25T19:09:00Z">
        <w:r w:rsidRPr="00465A85">
          <w:rPr>
            <w:lang w:val="en-US"/>
          </w:rPr>
          <w:t>where</w:t>
        </w:r>
        <w:proofErr w:type="gramEnd"/>
        <w:r w:rsidRPr="00465A85">
          <w:rPr>
            <w:lang w:val="en-US"/>
          </w:rPr>
          <w:t xml:space="preserve"> </w:t>
        </w:r>
        <m:oMath>
          <m:r>
            <w:rPr>
              <w:rFonts w:ascii="Cambria Math" w:hAnsi="Cambria Math"/>
              <w:lang w:val="en-US"/>
            </w:rPr>
            <m:t>μ</m:t>
          </m:r>
        </m:oMath>
        <w:r w:rsidRPr="00465A85">
          <w:rPr>
            <w:lang w:val="en-US"/>
          </w:rPr>
          <w:t xml:space="preserve"> represents the mean, </w:t>
        </w:r>
        <m:oMath>
          <m:r>
            <w:rPr>
              <w:rFonts w:ascii="Cambria Math" w:hAnsi="Cambria Math"/>
              <w:lang w:val="en-US"/>
            </w:rPr>
            <m:t>p</m:t>
          </m:r>
        </m:oMath>
        <w:r w:rsidRPr="00465A85">
          <w:rPr>
            <w:lang w:val="en-US"/>
          </w:rPr>
          <w:t xml:space="preserve"> represents the power parameter, and </w:t>
        </w:r>
        <m:oMath>
          <m:r>
            <w:rPr>
              <w:rFonts w:ascii="Cambria Math" w:hAnsi="Cambria Math"/>
              <w:lang w:val="en-US"/>
            </w:rPr>
            <m:t>ϕ</m:t>
          </m:r>
        </m:oMath>
        <w:r w:rsidRPr="00465A85">
          <w:rPr>
            <w:lang w:val="en-US"/>
          </w:rPr>
          <w:t xml:space="preserve"> represents the dispersion parameter. The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m:t>
              </m:r>
            </m:sub>
          </m:sSub>
        </m:oMath>
        <w:r w:rsidRPr="00465A85">
          <w:rPr>
            <w:lang w:val="en-US"/>
          </w:rPr>
          <w:t xml:space="preserve"> parameters represent independent means estimated for each year,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465A85">
          <w:rPr>
            <w:lang w:val="en-US"/>
          </w:rPr>
          <w:t xml:space="preserve"> represent coefficients for log depth (</w:t>
        </w:r>
        <m:oMath>
          <m:r>
            <w:rPr>
              <w:rFonts w:ascii="Cambria Math" w:hAnsi="Cambria Math"/>
              <w:lang w:val="en-US"/>
            </w:rPr>
            <m:t>D</m:t>
          </m:r>
        </m:oMath>
        <w:r w:rsidRPr="00465A85">
          <w:rPr>
            <w:lang w:val="en-US"/>
          </w:rPr>
          <w:t>) and log depth squared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Pr="00465A85">
          <w:rPr>
            <w:lang w:val="en-US"/>
          </w:rPr>
          <w:t xml:space="preserve">). The symbols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s</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ϵ</m:t>
              </m:r>
            </m:e>
            <m:sub>
              <m:r>
                <w:rPr>
                  <w:rFonts w:ascii="Cambria Math" w:hAnsi="Cambria Math"/>
                  <w:lang w:val="en-US"/>
                </w:rPr>
                <m:t>s,t</m:t>
              </m:r>
            </m:sub>
          </m:sSub>
        </m:oMath>
        <w:r w:rsidRPr="00465A85">
          <w:rPr>
            <w:lang w:val="en-US"/>
          </w:rPr>
          <w:t xml:space="preserve"> represent spatial and spatiotemporal random effects (respectively) drawn from Gaussian Markov </w:t>
        </w:r>
        <w:r w:rsidRPr="00465A85">
          <w:rPr>
            <w:lang w:val="en-US"/>
          </w:rPr>
          <w:lastRenderedPageBreak/>
          <w:t xml:space="preserve">random fields </w:t>
        </w:r>
      </w:ins>
      <w:ins w:id="405" w:author="Lewis.Barnett" w:date="2020-06-26T18:20:00Z">
        <w:r w:rsidR="00770736">
          <w:rPr>
            <w:lang w:val="en-US"/>
          </w:rPr>
          <w:fldChar w:fldCharType="begin"/>
        </w:r>
        <w:r w:rsidR="00770736">
          <w:rPr>
            <w:lang w:val="en-US"/>
          </w:rPr>
          <w:instrText xml:space="preserve"> ADDIN ZOTERO_ITEM CSL_CITATION {"citationID":"QE5ihScR","properties":{"formattedCitation":"(Cressie and Wikle 2011)","plainCitation":"(Cressie and Wikle 2011)","noteIndex":0},"citationItems":[{"id":6138,"uris":["http://zotero.org/users/6342351/items/9Y6SF8X6"],"uri":["http://zotero.org/users/6342351/items/9Y6SF8X6"],"itemData":{"id":6138,"type":"book","event-place":"Hoboken,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K."}],"issued":{"date-parts":[["2011"]]}}}],"schema":"https://github.com/citation-style-language/schema/raw/master/csl-citation.json"} </w:instrText>
        </w:r>
      </w:ins>
      <w:r w:rsidR="00770736">
        <w:rPr>
          <w:lang w:val="en-US"/>
        </w:rPr>
        <w:fldChar w:fldCharType="separate"/>
      </w:r>
      <w:ins w:id="406" w:author="Lewis.Barnett" w:date="2020-06-26T18:20:00Z">
        <w:r w:rsidR="00770736" w:rsidRPr="00770736">
          <w:t>(</w:t>
        </w:r>
        <w:proofErr w:type="spellStart"/>
        <w:r w:rsidR="00770736" w:rsidRPr="00770736">
          <w:t>Cressie</w:t>
        </w:r>
        <w:proofErr w:type="spellEnd"/>
        <w:r w:rsidR="00770736" w:rsidRPr="00770736">
          <w:t xml:space="preserve"> and </w:t>
        </w:r>
        <w:proofErr w:type="spellStart"/>
        <w:r w:rsidR="00770736" w:rsidRPr="00770736">
          <w:t>Wikle</w:t>
        </w:r>
        <w:proofErr w:type="spellEnd"/>
        <w:r w:rsidR="00770736" w:rsidRPr="00770736">
          <w:t xml:space="preserve"> 2011)</w:t>
        </w:r>
        <w:r w:rsidR="00770736">
          <w:rPr>
            <w:lang w:val="en-US"/>
          </w:rPr>
          <w:fldChar w:fldCharType="end"/>
        </w:r>
      </w:ins>
      <w:ins w:id="407" w:author="Lewis.Barnett" w:date="2020-06-25T19:09:00Z">
        <w:r w:rsidRPr="00465A85">
          <w:rPr>
            <w:lang w:val="en-US"/>
          </w:rPr>
          <w:t xml:space="preserve"> with covariance matrices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ϵ</m:t>
              </m:r>
            </m:sub>
          </m:sSub>
        </m:oMath>
        <w:r w:rsidRPr="00465A85">
          <w:rPr>
            <w:lang w:val="en-US"/>
          </w:rPr>
          <w:t xml:space="preserve"> and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ω</m:t>
              </m:r>
            </m:sub>
          </m:sSub>
        </m:oMath>
        <w:r w:rsidRPr="00465A85">
          <w:rPr>
            <w:lang w:val="en-US"/>
          </w:rPr>
          <w:t xml:space="preserve">. The symbol </w:t>
        </w:r>
        <w:bookmarkStart w:id="408" w:name="_Hlk43301182"/>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w:t>
        </w:r>
        <w:bookmarkEnd w:id="408"/>
        <w:r w:rsidRPr="00465A85">
          <w:rPr>
            <w:lang w:val="en-US"/>
          </w:rPr>
          <w:t>represents the spatially varying coefficients that represent local trends through time</w:t>
        </w:r>
      </w:ins>
      <w:ins w:id="409" w:author="Lewis.Barnett" w:date="2020-06-25T19:32:00Z">
        <w:r w:rsidR="00AA3904">
          <w:rPr>
            <w:lang w:val="en-US"/>
          </w:rPr>
          <w:t>,</w:t>
        </w:r>
      </w:ins>
      <w:ins w:id="410" w:author="Lewis.Barnett" w:date="2020-06-25T19:09:00Z">
        <w:r w:rsidRPr="00465A85">
          <w:rPr>
            <w:lang w:val="en-US"/>
          </w:rPr>
          <w:t xml:space="preserve"> also drawn from Gaussian Markov </w:t>
        </w:r>
        <w:bookmarkStart w:id="411" w:name="_Hlk43300868"/>
        <w:r w:rsidRPr="00465A85">
          <w:rPr>
            <w:lang w:val="en-US"/>
          </w:rPr>
          <w:t>random fields.</w:t>
        </w:r>
        <w:bookmarkEnd w:id="411"/>
        <w:r w:rsidRPr="00465A85">
          <w:rPr>
            <w:lang w:val="en-US"/>
          </w:rPr>
          <w:t xml:space="preserve"> Time, </w:t>
        </w:r>
        <w:r w:rsidRPr="00465A85">
          <w:rPr>
            <w:i/>
            <w:iCs/>
            <w:lang w:val="en-US"/>
          </w:rPr>
          <w:t>t</w:t>
        </w:r>
        <w:r w:rsidRPr="00465A85">
          <w:rPr>
            <w:lang w:val="en-US"/>
          </w:rPr>
          <w:t xml:space="preserve">, is entered into the model for multiplication with </w:t>
        </w:r>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after centering it by its mean value. All three random fields have covariance matrices constrained by anisotropic </w:t>
        </w:r>
        <w:proofErr w:type="spellStart"/>
        <w:r>
          <w:rPr>
            <w:lang w:val="en-US"/>
          </w:rPr>
          <w:t>Matérn</w:t>
        </w:r>
        <w:proofErr w:type="spellEnd"/>
        <w:r>
          <w:rPr>
            <w:lang w:val="en-US"/>
          </w:rPr>
          <w:t xml:space="preserve"> covariance functions</w:t>
        </w:r>
        <w:r w:rsidRPr="00465A85">
          <w:rPr>
            <w:lang w:val="en-US"/>
          </w:rPr>
          <w:t xml:space="preserve"> with independent scales but shared </w:t>
        </w:r>
        <m:oMath>
          <m:r>
            <w:rPr>
              <w:rFonts w:ascii="Cambria Math" w:hAnsi="Cambria Math"/>
              <w:lang w:val="en-US"/>
            </w:rPr>
            <m:t>κ</m:t>
          </m:r>
        </m:oMath>
        <w:r w:rsidRPr="00465A85">
          <w:rPr>
            <w:lang w:val="en-US"/>
          </w:rPr>
          <w:t xml:space="preserve"> parameters controlling the rate of decay of sp</w:t>
        </w:r>
        <w:proofErr w:type="spellStart"/>
        <w:r w:rsidRPr="00465A85">
          <w:rPr>
            <w:lang w:val="en-US"/>
          </w:rPr>
          <w:t>atial</w:t>
        </w:r>
        <w:proofErr w:type="spellEnd"/>
        <w:r w:rsidRPr="00465A85">
          <w:rPr>
            <w:lang w:val="en-US"/>
          </w:rPr>
          <w:t xml:space="preserve"> correlation with distance </w:t>
        </w:r>
      </w:ins>
      <w:ins w:id="412" w:author="Lewis.Barnett" w:date="2020-06-26T18:20:00Z">
        <w:r w:rsidR="00770736">
          <w:rPr>
            <w:lang w:val="en-US"/>
          </w:rPr>
          <w:fldChar w:fldCharType="begin"/>
        </w:r>
      </w:ins>
      <w:ins w:id="413" w:author="Lewis.Barnett" w:date="2020-06-26T18:22:00Z">
        <w:r w:rsidR="00AF32CD">
          <w:rPr>
            <w:lang w:val="en-US"/>
          </w:rPr>
          <w:instrText xml:space="preserve"> ADDIN ZOTERO_ITEM CSL_CITATION {"citationID":"DWMXSJd4","properties":{"formattedCitation":"(Cressie and Wikle 2011, Thorson et al. 2015)","plainCitation":"(Cressie and Wikle 2011, Thorson et al. 2015)","noteIndex":0},"citationItems":[{"id":6138,"uris":["http://zotero.org/users/6342351/items/9Y6SF8X6"],"uri":["http://zotero.org/users/6342351/items/9Y6SF8X6"],"itemData":{"id":6138,"type":"book","event-place":"Hoboken,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K."}],"issued":{"date-parts":[["2011"]]}}},{"id":"0RKs0yPM/BQ2QgQFj","uris":["http://zotero.org/users/2529419/items/PCF4QQP6"],"uri":["http://zotero.org/users/2529419/items/PCF4QQP6"],"itemData":{"id":"0RKs0yPM/BQ2QgQFj","type":"article-journal","title":"Geostatistical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r w:rsidR="00770736">
        <w:rPr>
          <w:lang w:val="en-US"/>
        </w:rPr>
        <w:fldChar w:fldCharType="separate"/>
      </w:r>
      <w:ins w:id="414" w:author="Lewis.Barnett" w:date="2020-06-26T18:22:00Z">
        <w:r w:rsidR="00AF32CD" w:rsidRPr="00AF32CD">
          <w:t>(</w:t>
        </w:r>
        <w:proofErr w:type="spellStart"/>
        <w:r w:rsidR="00AF32CD" w:rsidRPr="00AF32CD">
          <w:t>Cressie</w:t>
        </w:r>
        <w:proofErr w:type="spellEnd"/>
        <w:r w:rsidR="00AF32CD" w:rsidRPr="00AF32CD">
          <w:t xml:space="preserve"> and </w:t>
        </w:r>
        <w:proofErr w:type="spellStart"/>
        <w:r w:rsidR="00AF32CD" w:rsidRPr="00AF32CD">
          <w:t>Wikle</w:t>
        </w:r>
        <w:proofErr w:type="spellEnd"/>
        <w:r w:rsidR="00AF32CD" w:rsidRPr="00AF32CD">
          <w:t xml:space="preserve"> 2011, Thorson et al. 2015)</w:t>
        </w:r>
      </w:ins>
      <w:ins w:id="415" w:author="Lewis.Barnett" w:date="2020-06-26T18:20:00Z">
        <w:r w:rsidR="00770736">
          <w:rPr>
            <w:lang w:val="en-US"/>
          </w:rPr>
          <w:fldChar w:fldCharType="end"/>
        </w:r>
      </w:ins>
      <w:ins w:id="416" w:author="Lewis.Barnett" w:date="2020-06-25T19:09:00Z">
        <w:r w:rsidRPr="00465A85">
          <w:rPr>
            <w:lang w:val="en-US"/>
          </w:rPr>
          <w:t xml:space="preserve">. </w:t>
        </w:r>
      </w:ins>
    </w:p>
    <w:p w14:paraId="42AEA335" w14:textId="6C569CEA" w:rsidR="00046B6F" w:rsidRDefault="00465A85" w:rsidP="00770736">
      <w:pPr>
        <w:spacing w:after="120" w:line="480" w:lineRule="auto"/>
        <w:ind w:firstLine="720"/>
        <w:rPr>
          <w:ins w:id="417" w:author="Lewis.Barnett" w:date="2020-06-25T19:20:00Z"/>
        </w:rPr>
      </w:pPr>
      <w:ins w:id="418" w:author="Lewis.Barnett" w:date="2020-06-25T19:09:00Z">
        <w:r w:rsidRPr="00465A85">
          <w:rPr>
            <w:lang w:val="en-US"/>
          </w:rPr>
          <w:t xml:space="preserve">We approximated the </w:t>
        </w:r>
      </w:ins>
      <w:ins w:id="419" w:author="Lewis.Barnett" w:date="2020-06-25T19:23:00Z">
        <w:r w:rsidR="00046B6F">
          <w:rPr>
            <w:lang w:val="en-US"/>
          </w:rPr>
          <w:t xml:space="preserve">continuous </w:t>
        </w:r>
      </w:ins>
      <w:ins w:id="420" w:author="Lewis.Barnett" w:date="2020-06-25T19:09:00Z">
        <w:r w:rsidRPr="00465A85">
          <w:rPr>
            <w:lang w:val="en-US"/>
          </w:rPr>
          <w:t xml:space="preserve">random fields using </w:t>
        </w:r>
      </w:ins>
      <w:ins w:id="421" w:author="Lewis.Barnett" w:date="2020-06-25T19:22:00Z">
        <w:r w:rsidR="00046B6F" w:rsidRPr="00BA2C9A">
          <w:t xml:space="preserve">a triangulated mesh with vertices at </w:t>
        </w:r>
      </w:ins>
      <w:ins w:id="422" w:author="Lewis.Barnett" w:date="2020-06-25T19:09:00Z">
        <w:r w:rsidRPr="00465A85">
          <w:rPr>
            <w:lang w:val="en-US"/>
          </w:rPr>
          <w:t xml:space="preserve">350 “knots” </w:t>
        </w:r>
      </w:ins>
      <w:ins w:id="423" w:author="Lewis.Barnett" w:date="2020-06-25T19:21:00Z">
        <w:r w:rsidR="00046B6F" w:rsidRPr="00BA2C9A">
          <w:fldChar w:fldCharType="begin"/>
        </w:r>
      </w:ins>
      <w:ins w:id="424" w:author="Lewis.Barnett" w:date="2020-06-26T18:20:00Z">
        <w:r w:rsidR="00770736">
          <w:instrText xml:space="preserve"> ADDIN ZOTERO_ITEM CSL_CITATION {"citationID":"gsD1r0XP","properties":{"formattedCitation":"(Rue et al. 2009, Lindgren et al. 2011)","plainCitation":"(Rue et al. 2009, Lindgren et al. 2011)","noteIndex":0},"citationItems":[{"id":"0RKs0yPM/hyCoEpRi","uris":["http://zotero.org/users/2529419/items/JEVMTMK3"],"uri":["http://zotero.org/users/2529419/items/JEVMTMK3"],"itemData":{"id":"zS1tXkZa/AeWKhPCj","type":"article-journal","title":"Approximate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ins w:id="425" w:author="Lewis.Barnett" w:date="2020-06-25T19:21:00Z">
        <w:r w:rsidR="00046B6F" w:rsidRPr="00BA2C9A">
          <w:fldChar w:fldCharType="separate"/>
        </w:r>
        <w:r w:rsidR="00046B6F" w:rsidRPr="00BA2C9A">
          <w:t>(Rue et al. 2009, Lindgren et al. 2011)</w:t>
        </w:r>
        <w:r w:rsidR="00046B6F" w:rsidRPr="00BA2C9A">
          <w:fldChar w:fldCharType="end"/>
        </w:r>
      </w:ins>
      <w:ins w:id="426" w:author="Lewis.Barnett" w:date="2020-06-25T19:09:00Z">
        <w:r w:rsidRPr="00465A85">
          <w:rPr>
            <w:lang w:val="en-US"/>
          </w:rPr>
          <w:t xml:space="preserve"> as calculated with the INLA R package </w:t>
        </w:r>
      </w:ins>
      <w:ins w:id="427" w:author="Lewis.Barnett" w:date="2020-06-26T18:23:00Z">
        <w:r w:rsidR="00AF32CD" w:rsidRPr="00BA2C9A">
          <w:fldChar w:fldCharType="begin"/>
        </w:r>
        <w:r w:rsidR="00AF32CD">
          <w:instrText xml:space="preserve"> ADDIN ZOTERO_ITEM CSL_CITATION {"citationID":"lx0bUsxn","properties":{"formattedCitation":"(Rue et al. 2009)","plainCitation":"(Rue et al. 2009)","noteIndex":0},"citationItems":[{"id":"0RKs0yPM/hyCoEpRi","uris":["http://zotero.org/users/2529419/items/JEVMTMK3"],"uri":["http://zotero.org/users/2529419/items/JEVMTMK3"],"itemData":{"id":2725,"type":"article-journal","title":"Approximate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AF32CD" w:rsidRPr="00BA2C9A">
          <w:fldChar w:fldCharType="separate"/>
        </w:r>
        <w:r w:rsidR="00AF32CD" w:rsidRPr="00BA2C9A">
          <w:rPr>
            <w:noProof/>
          </w:rPr>
          <w:t>(Rue et al. 2009)</w:t>
        </w:r>
        <w:r w:rsidR="00AF32CD" w:rsidRPr="00BA2C9A">
          <w:fldChar w:fldCharType="end"/>
        </w:r>
      </w:ins>
      <w:ins w:id="428" w:author="Lewis.Barnett" w:date="2020-06-25T19:09:00Z">
        <w:r w:rsidRPr="00465A85">
          <w:rPr>
            <w:lang w:val="en-US"/>
          </w:rPr>
          <w:t xml:space="preserve"> and used bilinear interpolation to predict at locations between the knots. We used the generalized delta-method to calculate standard errors. We found the minimum log likelihood using the R </w:t>
        </w:r>
        <w:proofErr w:type="spellStart"/>
        <w:r w:rsidRPr="00465A85">
          <w:rPr>
            <w:lang w:val="en-US"/>
          </w:rPr>
          <w:t>nlminb</w:t>
        </w:r>
        <w:proofErr w:type="spellEnd"/>
        <w:r w:rsidRPr="00465A85">
          <w:rPr>
            <w:lang w:val="en-US"/>
          </w:rPr>
          <w:t xml:space="preserve"> optimization routine with Template Model Builder implementing the Laplace approximation to the marginal likelihood. Specifically, we fit </w:t>
        </w:r>
      </w:ins>
      <w:ins w:id="429" w:author="Lewis.Barnett" w:date="2020-06-25T19:13:00Z">
        <w:r>
          <w:rPr>
            <w:lang w:val="en-US"/>
          </w:rPr>
          <w:t>all</w:t>
        </w:r>
      </w:ins>
      <w:ins w:id="430" w:author="Lewis.Barnett" w:date="2020-06-25T19:09:00Z">
        <w:r w:rsidRPr="00465A85">
          <w:rPr>
            <w:lang w:val="en-US"/>
          </w:rPr>
          <w:t xml:space="preserve"> models</w:t>
        </w:r>
      </w:ins>
      <w:ins w:id="431" w:author="Lewis.Barnett" w:date="2020-06-25T19:12:00Z">
        <w:r>
          <w:rPr>
            <w:lang w:val="en-US"/>
          </w:rPr>
          <w:t xml:space="preserve"> </w:t>
        </w:r>
      </w:ins>
      <w:del w:id="432" w:author="Lewis.Barnett" w:date="2020-06-25T19:09:00Z">
        <w:r w:rsidR="002C63FC" w:rsidRPr="00BA2C9A" w:rsidDel="00465A85">
          <w:delText xml:space="preserve">. </w:delText>
        </w:r>
      </w:del>
      <w:del w:id="433" w:author="Lewis.Barnett" w:date="2020-06-25T19:11:00Z">
        <w:r w:rsidR="002C63FC" w:rsidRPr="00BA2C9A" w:rsidDel="00465A85">
          <w:delText xml:space="preserve">All estimation was </w:delText>
        </w:r>
      </w:del>
      <w:del w:id="434" w:author="Lewis.Barnett" w:date="2020-06-25T19:06:00Z">
        <w:r w:rsidR="002C63FC" w:rsidRPr="00BA2C9A" w:rsidDel="00465A85">
          <w:delText xml:space="preserve">done </w:delText>
        </w:r>
      </w:del>
      <w:r w:rsidR="002C63FC" w:rsidRPr="00BA2C9A">
        <w:t xml:space="preserve">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435"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436"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commentRangeStart w:id="437"/>
      <w:r w:rsidR="00713757" w:rsidRPr="00BA2C9A">
        <w:fldChar w:fldCharType="begin"/>
      </w:r>
      <w:ins w:id="438" w:author="Lewis Barnett" w:date="2020-06-16T14:27:00Z">
        <w:r w:rsidR="003C0549">
          <w: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instrText>
        </w:r>
      </w:ins>
      <w:del w:id="439" w:author="Lewis Barnett" w:date="2020-06-16T14:27:00Z">
        <w:r w:rsidR="005B69DE" w:rsidRPr="00BA2C9A" w:rsidDel="003C0549">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r w:rsidR="005B69DE" w:rsidRPr="00BA2C9A">
        <w:t>(Anderson et al. In press, Anderson 2019)</w:t>
      </w:r>
      <w:r w:rsidR="00713757" w:rsidRPr="00BA2C9A">
        <w:fldChar w:fldCharType="end"/>
      </w:r>
      <w:commentRangeEnd w:id="437"/>
      <w:r>
        <w:rPr>
          <w:rStyle w:val="CommentReference"/>
          <w:rFonts w:asciiTheme="minorHAnsi" w:eastAsiaTheme="minorHAnsi" w:hAnsiTheme="minorHAnsi" w:cstheme="minorBidi"/>
          <w:lang w:val="en-US"/>
        </w:rPr>
        <w:commentReference w:id="437"/>
      </w:r>
      <w:r w:rsidR="002C63FC" w:rsidRPr="00BA2C9A">
        <w:t xml:space="preserve"> which int</w:t>
      </w:r>
      <w:bookmarkStart w:id="440" w:name="_GoBack"/>
      <w:bookmarkEnd w:id="440"/>
      <w:r w:rsidR="002C63FC" w:rsidRPr="00BA2C9A">
        <w:t xml:space="preserve">erfaces automatic differentiation in Template Model Builder </w:t>
      </w:r>
      <w:r w:rsidR="00BF2CBC" w:rsidRPr="00BA2C9A">
        <w:fldChar w:fldCharType="begin"/>
      </w:r>
      <w:ins w:id="441" w:author="Lewis.Barnett" w:date="2020-06-26T18:20:00Z">
        <w:r w:rsidR="00770736">
          <w:instrText xml:space="preserve"> ADDIN ZOTERO_ITEM CSL_CITATION {"citationID":"8mEMQRrh","properties":{"formattedCitation":"(Kristensen et al. 2016)","plainCitation":"(Kristensen et al. 2016)","noteIndex":0},"citationItems":[{"id":"0RKs0yPM/N5fyZUH2","uris":["http://zotero.org/users/2529419/items/6YXSVAKL"],"uri":["http://zotero.org/users/2529419/items/6YXSVAKL"],"itemData":{"id":2737,"type":"article-journal","title":"TMB: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ins w:id="442" w:author="Lewis Barnett" w:date="2020-06-16T14:27:00Z">
        <w:del w:id="443" w:author="Lewis.Barnett" w:date="2020-06-26T18:20:00Z">
          <w:r w:rsidR="003C0549" w:rsidDel="00770736">
            <w:del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ins>
      <w:del w:id="444" w:author="Lewis.Barnett" w:date="2020-06-26T18:20:00Z">
        <w:r w:rsidR="00D15182" w:rsidRPr="00BA2C9A" w:rsidDel="00770736">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445" w:author="Lewis.Barnett" w:date="2020-06-26T18:20:00Z">
        <w:r w:rsidR="00770736">
          <w:instrText xml:space="preserve"> ADDIN ZOTERO_ITEM CSL_CITATION {"citationID":"lx0bUsxn","properties":{"formattedCitation":"(Rue et al. 2009)","plainCitation":"(Rue et al. 2009)","noteIndex":0},"citationItems":[{"id":"0RKs0yPM/hyCoEpRi","uris":["http://zotero.org/users/2529419/items/JEVMTMK3"],"uri":["http://zotero.org/users/2529419/items/JEVMTMK3"],"itemData":{"id":2725,"type":"article-journal","title":"Approximate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446" w:author="Lewis Barnett" w:date="2020-06-16T14:27:00Z">
        <w:del w:id="447" w:author="Lewis.Barnett" w:date="2020-06-26T18:20:00Z">
          <w:r w:rsidR="003C0549" w:rsidDel="00770736">
            <w:del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ins>
      <w:del w:id="448" w:author="Lewis.Barnett" w:date="2020-06-26T18:20:00Z">
        <w:r w:rsidR="00D15182" w:rsidRPr="00BA2C9A" w:rsidDel="00770736">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p>
    <w:p w14:paraId="1C5E7FBE" w14:textId="5DCD858D" w:rsidR="009C4CF6" w:rsidRPr="00BA2C9A" w:rsidRDefault="00584268" w:rsidP="00770736">
      <w:pPr>
        <w:spacing w:after="120" w:line="480" w:lineRule="auto"/>
        <w:ind w:firstLine="720"/>
      </w:pPr>
      <w:del w:id="449" w:author="Lewis.Barnett" w:date="2020-06-25T19:34:00Z">
        <w:r w:rsidRPr="00BA2C9A" w:rsidDel="00AA3904">
          <w:delText>Because we were interested in comparing</w:delText>
        </w:r>
      </w:del>
      <w:ins w:id="450" w:author="Lewis.Barnett" w:date="2020-06-25T19:34:00Z">
        <w:r w:rsidR="00AA3904">
          <w:t>To compare</w:t>
        </w:r>
      </w:ins>
      <w:r w:rsidRPr="00BA2C9A">
        <w:t xml:space="preserve"> models with different random effect structure</w:t>
      </w:r>
      <w:r w:rsidR="00306407" w:rsidRPr="00BA2C9A">
        <w:t>s (with and without the spatial-</w:t>
      </w:r>
      <w:r w:rsidRPr="00BA2C9A">
        <w:t xml:space="preserve">trend field), we used restricted maximum likelihood </w:t>
      </w:r>
      <w:r w:rsidR="007B6B70" w:rsidRPr="00BA2C9A">
        <w:fldChar w:fldCharType="begin"/>
      </w:r>
      <w:ins w:id="451"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452"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(REML, Zuur et al. 2009)</w:t>
      </w:r>
      <w:r w:rsidR="007B6B70" w:rsidRPr="00BA2C9A">
        <w:fldChar w:fldCharType="end"/>
      </w:r>
      <w:r w:rsidRPr="00BA2C9A">
        <w:t xml:space="preserve"> to generate </w:t>
      </w:r>
      <w:proofErr w:type="spellStart"/>
      <w:r w:rsidRPr="00BA2C9A">
        <w:rPr>
          <w:rFonts w:eastAsiaTheme="minorEastAsia"/>
        </w:rPr>
        <w:t>Akaike’s</w:t>
      </w:r>
      <w:proofErr w:type="spellEnd"/>
      <w:r w:rsidRPr="00BA2C9A">
        <w:rPr>
          <w:rFonts w:eastAsiaTheme="minorEastAsia"/>
        </w:rPr>
        <w:t xml:space="preserve"> Information Criterion values for each </w:t>
      </w:r>
      <w:r w:rsidR="005B0DAC" w:rsidRPr="00BA2C9A">
        <w:rPr>
          <w:rFonts w:eastAsiaTheme="minorEastAsia"/>
        </w:rPr>
        <w:t xml:space="preserve">model </w:t>
      </w:r>
      <w:r w:rsidRPr="00BA2C9A">
        <w:rPr>
          <w:rFonts w:eastAsiaTheme="minorEastAsia"/>
        </w:rPr>
        <w:fldChar w:fldCharType="begin"/>
      </w:r>
      <w:ins w:id="453" w:author="Lewis.Barnett" w:date="2020-06-26T18:20:00Z">
        <w:r w:rsidR="00770736">
          <w:rPr>
            <w:rFonts w:eastAsiaTheme="minorEastAsia"/>
          </w:rPr>
          <w:instrText xml:space="preserve"> ADDIN ZOTERO_ITEM CSL_CITATION {"citationID":"QiXuCFfF","properties":{"formattedCitation":"(AIC, Akaike 1973)","plainCitation":"(AIC, Akaike 1973)","noteIndex":0},"citationItems":[{"id":"0RKs0yPM/8X96lJvu","uris":["http://zotero.org/users/2529419/items/UWLWJGZZ"],"uri":["http://zotero.org/users/2529419/items/UWLWJGZZ"],"itemData":{"id":2742,"type":"paper-conference","title":"Information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ins w:id="454" w:author="Lewis Barnett" w:date="2020-06-16T14:27:00Z">
        <w:del w:id="455" w:author="Lewis.Barnett" w:date="2020-06-26T18:20:00Z">
          <w:r w:rsidR="003C0549" w:rsidDel="00770736">
            <w:rPr>
              <w:rFonts w:eastAsiaTheme="minorEastAsia"/>
            </w:rPr>
            <w:del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ins>
      <w:del w:id="456" w:author="Lewis.Barnett" w:date="2020-06-26T18:20:00Z">
        <w:r w:rsidR="00D15182" w:rsidRPr="00BA2C9A" w:rsidDel="00770736">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Pr="00BA2C9A">
        <w:rPr>
          <w:rFonts w:eastAsiaTheme="minorEastAsia"/>
        </w:rPr>
        <w:fldChar w:fldCharType="separate"/>
      </w:r>
      <w:r w:rsidR="004A4795" w:rsidRPr="00BA2C9A">
        <w:rPr>
          <w:rFonts w:eastAsiaTheme="minorEastAsia"/>
        </w:rPr>
        <w:t xml:space="preserve">(AIC, </w:t>
      </w:r>
      <w:proofErr w:type="spellStart"/>
      <w:r w:rsidR="004A4795" w:rsidRPr="00BA2C9A">
        <w:rPr>
          <w:rFonts w:eastAsiaTheme="minorEastAsia"/>
        </w:rPr>
        <w:t>Akaike</w:t>
      </w:r>
      <w:proofErr w:type="spellEnd"/>
      <w:r w:rsidR="004A4795" w:rsidRPr="00BA2C9A">
        <w:rPr>
          <w:rFonts w:eastAsiaTheme="minorEastAsia"/>
        </w:rPr>
        <w:t xml:space="preserve"> 1973)</w:t>
      </w:r>
      <w:r w:rsidRPr="00BA2C9A">
        <w:rPr>
          <w:rFonts w:eastAsiaTheme="minorEastAsia"/>
        </w:rPr>
        <w:fldChar w:fldCharType="end"/>
      </w:r>
      <w:r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Pr="00BA2C9A">
        <w:t xml:space="preserve">Using AIC as a model screening tool, we found broad support for the inclusion of the </w:t>
      </w:r>
      <w:del w:id="457" w:author="Lewis.Barnett" w:date="2020-06-23T15:00:00Z">
        <w:r w:rsidRPr="00BA2C9A" w:rsidDel="00087449">
          <w:delText>spatial trend</w:delText>
        </w:r>
      </w:del>
      <w:ins w:id="458" w:author="Lewis.Barnett" w:date="2020-06-23T15:00:00Z">
        <w:r w:rsidR="00087449">
          <w:t>local trend</w:t>
        </w:r>
      </w:ins>
      <w:r w:rsidRPr="00BA2C9A">
        <w:t xml:space="preserve"> for these </w:t>
      </w:r>
      <w:r w:rsidR="006F0B46" w:rsidRPr="00BA2C9A">
        <w:t>19</w:t>
      </w:r>
      <w:r w:rsidRPr="00BA2C9A">
        <w:t xml:space="preserve"> species, with the trend model generating </w:t>
      </w:r>
      <w:r w:rsidRPr="00BA2C9A">
        <w:lastRenderedPageBreak/>
        <w:t>lower AIC values in 1</w:t>
      </w:r>
      <w:r w:rsidR="006F0B46" w:rsidRPr="00BA2C9A">
        <w:t>7</w:t>
      </w:r>
      <w:r w:rsidRPr="00BA2C9A">
        <w:t xml:space="preserve"> of the </w:t>
      </w:r>
      <w:r w:rsidR="006F0B46" w:rsidRPr="00BA2C9A">
        <w:t>19</w:t>
      </w:r>
      <w:r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Pr="00BA2C9A">
        <w:t xml:space="preserve">(Table </w:t>
      </w:r>
      <w:r w:rsidR="00574E5B" w:rsidRPr="00BA2C9A">
        <w:t>S3</w:t>
      </w:r>
      <w:r w:rsidRPr="00BA2C9A">
        <w:t>).</w:t>
      </w:r>
    </w:p>
    <w:p w14:paraId="6E391888" w14:textId="2E29F332" w:rsidR="00437DE9" w:rsidRPr="00BA2C9A" w:rsidRDefault="00D12954" w:rsidP="00D26510">
      <w:pPr>
        <w:spacing w:after="120" w:line="480" w:lineRule="auto"/>
        <w:ind w:firstLine="720"/>
      </w:pPr>
      <w:r w:rsidRPr="00BA2C9A">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459" w:author="Lewis.Barnett" w:date="2020-06-23T15:00:00Z">
        <w:r w:rsidR="00A37B6E" w:rsidRPr="00BA2C9A" w:rsidDel="00087449">
          <w:delText>spatial trend</w:delText>
        </w:r>
      </w:del>
      <w:ins w:id="460"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461" w:author="Lewis.Barnett" w:date="2020-06-23T15:00:00Z">
        <w:r w:rsidRPr="00BA2C9A" w:rsidDel="00087449">
          <w:rPr>
            <w:i/>
          </w:rPr>
          <w:delText>spatial trend</w:delText>
        </w:r>
      </w:del>
      <w:ins w:id="462" w:author="Lewis.Barnett" w:date="2020-06-23T15:00:00Z">
        <w:r w:rsidR="00087449">
          <w:rPr>
            <w:i/>
          </w:rPr>
          <w:t>local trend</w:t>
        </w:r>
      </w:ins>
      <w:r w:rsidRPr="00BA2C9A">
        <w:rPr>
          <w:i/>
        </w:rPr>
        <w:t>s as indicators of change</w:t>
      </w:r>
    </w:p>
    <w:p w14:paraId="43D39E36" w14:textId="2E78A308"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463" w:author="Lewis.Barnett" w:date="2020-06-23T15:00:00Z">
        <w:r w:rsidR="00032B0B" w:rsidRPr="00BA2C9A" w:rsidDel="00087449">
          <w:rPr>
            <w:rFonts w:ascii="Times New Roman" w:hAnsi="Times New Roman" w:cs="Times New Roman"/>
          </w:rPr>
          <w:delText>spatial trend</w:delText>
        </w:r>
      </w:del>
      <w:ins w:id="464"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465" w:author="Lewis.Barnett" w:date="2020-06-23T15:00:00Z">
        <w:r w:rsidR="00C63E8E" w:rsidRPr="00BA2C9A" w:rsidDel="00087449">
          <w:rPr>
            <w:rFonts w:ascii="Times New Roman" w:hAnsi="Times New Roman" w:cs="Times New Roman"/>
          </w:rPr>
          <w:delText>spatial trend</w:delText>
        </w:r>
      </w:del>
      <w:ins w:id="466"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ins w:id="467" w:author="Lewis.Barnett" w:date="2020-06-25T19:38:00Z">
            <w:rPr>
              <w:rFonts w:ascii="Cambria Math" w:hAnsi="Cambria Math"/>
            </w:rPr>
            <m:t>y</m:t>
          </w:ins>
        </m:r>
        <m:r>
          <w:del w:id="468" w:author="Lewis.Barnett" w:date="2020-06-25T19:38:00Z">
            <w:rPr>
              <w:rFonts w:ascii="Cambria Math" w:hAnsi="Cambria Math" w:cs="Times New Roman"/>
            </w:rPr>
            <m:t>u</m:t>
          </w:del>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469" w:author="Lewis.Barnett" w:date="2020-06-25T19:38:00Z">
                        <w:rPr>
                          <w:rFonts w:ascii="Cambria Math" w:hAnsi="Cambria Math"/>
                        </w:rPr>
                        <m:t>y</m:t>
                      </w:ins>
                    </m:r>
                    <m:r>
                      <w:del w:id="470" w:author="Lewis.Barnett" w:date="2020-06-25T19:38:00Z">
                        <w:rPr>
                          <w:rFonts w:ascii="Cambria Math" w:hAnsi="Cambria Math" w:cs="Times New Roman"/>
                        </w:rPr>
                        <m:t>u</m:t>
                      </w:del>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471" w:author="Lewis.Barnett" w:date="2020-06-25T19:38:00Z">
                        <w:rPr>
                          <w:rFonts w:ascii="Cambria Math" w:hAnsi="Cambria Math"/>
                        </w:rPr>
                        <m:t>y</m:t>
                      </w:ins>
                    </m:r>
                    <m:r>
                      <w:del w:id="472" w:author="Lewis.Barnett" w:date="2020-06-25T19:38:00Z">
                        <w:rPr>
                          <w:rFonts w:ascii="Cambria Math" w:hAnsi="Cambria Math" w:cs="Times New Roman"/>
                        </w:rPr>
                        <m:t>u</m:t>
                      </w:del>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w:t>
      </w:r>
      <w:commentRangeStart w:id="473"/>
      <w:r w:rsidR="00D4616B" w:rsidRPr="00BA2C9A">
        <w:rPr>
          <w:rFonts w:ascii="Times New Roman" w:hAnsi="Times New Roman" w:cs="Times New Roman"/>
        </w:rPr>
        <w:lastRenderedPageBreak/>
        <w:t>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474"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475"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476"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477"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commentRangeEnd w:id="473"/>
      <w:r w:rsidR="00730BC2">
        <w:rPr>
          <w:rStyle w:val="CommentReference"/>
        </w:rPr>
        <w:commentReference w:id="473"/>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478" w:author="Lewis.Barnett" w:date="2020-06-23T15:00:00Z">
        <w:r w:rsidR="0089470C" w:rsidRPr="00BA2C9A" w:rsidDel="00087449">
          <w:rPr>
            <w:rFonts w:ascii="Times New Roman" w:hAnsi="Times New Roman" w:cs="Times New Roman"/>
          </w:rPr>
          <w:delText>spatial trend</w:delText>
        </w:r>
      </w:del>
      <w:ins w:id="479"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commentRangeStart w:id="480"/>
      <w:r w:rsidR="00373951" w:rsidRPr="00BA2C9A">
        <w:rPr>
          <w:rFonts w:ascii="Times New Roman" w:hAnsi="Times New Roman" w:cs="Times New Roman"/>
        </w:rPr>
        <w:t>For other 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481"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482"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 xml:space="preserve">(Kaufman and </w:t>
      </w:r>
      <w:proofErr w:type="spellStart"/>
      <w:r w:rsidR="00E95A46" w:rsidRPr="00BA2C9A">
        <w:rPr>
          <w:rFonts w:ascii="Times New Roman" w:hAnsi="Times New Roman" w:cs="Times New Roman"/>
        </w:rPr>
        <w:t>Rousseeuw</w:t>
      </w:r>
      <w:proofErr w:type="spellEnd"/>
      <w:r w:rsidR="00E95A46" w:rsidRPr="00BA2C9A">
        <w:rPr>
          <w:rFonts w:ascii="Times New Roman" w:hAnsi="Times New Roman" w:cs="Times New Roman"/>
        </w:rPr>
        <w:t xml:space="preserve">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commentRangeEnd w:id="480"/>
      <w:r w:rsidR="00730BC2">
        <w:rPr>
          <w:rStyle w:val="CommentReference"/>
        </w:rPr>
        <w:commentReference w:id="480"/>
      </w:r>
      <w:ins w:id="483" w:author="Lewis.Barnett" w:date="2020-06-25T18:55:00Z">
        <w:r w:rsidR="00C047E1" w:rsidRPr="00C047E1">
          <w:rPr>
            <w:rFonts w:ascii="Times New Roman" w:eastAsia="Times New Roman" w:hAnsi="Times New Roman" w:cs="Times New Roman"/>
            <w:lang w:val="en-CA"/>
          </w:rPr>
          <w:t xml:space="preserve"> </w:t>
        </w:r>
        <w:r w:rsidR="00C047E1" w:rsidRPr="00C047E1">
          <w:rPr>
            <w:rFonts w:ascii="Times New Roman" w:hAnsi="Times New Roman" w:cs="Times New Roman"/>
            <w:lang w:val="en-CA"/>
          </w:rPr>
          <w:t xml:space="preserve">Code and data necessary to replicate all </w:t>
        </w:r>
        <w:r w:rsidR="00C047E1">
          <w:rPr>
            <w:rFonts w:ascii="Times New Roman" w:hAnsi="Times New Roman" w:cs="Times New Roman"/>
            <w:lang w:val="en-CA"/>
          </w:rPr>
          <w:t xml:space="preserve">above </w:t>
        </w:r>
        <w:r w:rsidR="00C047E1" w:rsidRPr="00C047E1">
          <w:rPr>
            <w:rFonts w:ascii="Times New Roman" w:hAnsi="Times New Roman" w:cs="Times New Roman"/>
            <w:lang w:val="en-CA"/>
          </w:rPr>
          <w:t>analyses are included in the repository for this project (</w:t>
        </w:r>
        <w:r w:rsidR="00C047E1" w:rsidRPr="00C047E1">
          <w:rPr>
            <w:rFonts w:ascii="Times New Roman" w:hAnsi="Times New Roman" w:cs="Times New Roman"/>
            <w:lang w:val="en-CA"/>
          </w:rPr>
          <w:fldChar w:fldCharType="begin"/>
        </w:r>
        <w:r w:rsidR="00C047E1" w:rsidRPr="00C047E1">
          <w:rPr>
            <w:rFonts w:ascii="Times New Roman" w:hAnsi="Times New Roman" w:cs="Times New Roman"/>
            <w:lang w:val="en-CA"/>
          </w:rPr>
          <w:instrText xml:space="preserve"> HYPERLINK "https://github.com/fate-spatialindicators/spatial-trend" </w:instrText>
        </w:r>
        <w:r w:rsidR="00C047E1" w:rsidRPr="00C047E1">
          <w:rPr>
            <w:rFonts w:ascii="Times New Roman" w:hAnsi="Times New Roman" w:cs="Times New Roman"/>
            <w:lang w:val="en-CA"/>
          </w:rPr>
          <w:fldChar w:fldCharType="separate"/>
        </w:r>
        <w:r w:rsidR="00C047E1" w:rsidRPr="00C047E1">
          <w:rPr>
            <w:rStyle w:val="Hyperlink"/>
            <w:rFonts w:ascii="Times New Roman" w:hAnsi="Times New Roman" w:cs="Times New Roman"/>
            <w:lang w:val="en-CA"/>
          </w:rPr>
          <w:t>https://github.com/fate-spatialindicators/spatial-trend</w:t>
        </w:r>
        <w:r w:rsidR="00C047E1" w:rsidRPr="00C047E1">
          <w:rPr>
            <w:rFonts w:ascii="Times New Roman" w:hAnsi="Times New Roman" w:cs="Times New Roman"/>
          </w:rPr>
          <w:fldChar w:fldCharType="end"/>
        </w:r>
        <w:r w:rsidR="00C047E1" w:rsidRPr="00C047E1">
          <w:rPr>
            <w:rFonts w:ascii="Times New Roman" w:hAnsi="Times New Roman" w:cs="Times New Roman"/>
            <w:lang w:val="en-CA"/>
          </w:rPr>
          <w:t>).</w:t>
        </w:r>
      </w:ins>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49499386"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w:t>
      </w:r>
      <w:del w:id="484" w:author="Lewis.Barnett" w:date="2020-06-23T15:00:00Z">
        <w:r w:rsidDel="00087449">
          <w:delText>spatial trend</w:delText>
        </w:r>
      </w:del>
      <w:ins w:id="485"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w:t>
      </w:r>
      <w:ins w:id="486" w:author="Lewis.Barnett" w:date="2020-06-25T19:46:00Z">
        <w:r w:rsidR="00096F4A">
          <w:t>Results of further sensitivity analysis were also as expected</w:t>
        </w:r>
      </w:ins>
      <w:ins w:id="487" w:author="Lewis.Barnett" w:date="2020-06-25T19:55:00Z">
        <w:r w:rsidR="00FA2C87">
          <w:t xml:space="preserve"> (Fig. S2)</w:t>
        </w:r>
      </w:ins>
      <w:ins w:id="488" w:author="Lewis.Barnett" w:date="2020-06-25T19:46:00Z">
        <w:r w:rsidR="00096F4A">
          <w:t>, with spatia</w:t>
        </w:r>
      </w:ins>
      <w:ins w:id="489" w:author="Lewis.Barnett" w:date="2020-06-25T19:47:00Z">
        <w:r w:rsidR="00096F4A">
          <w:t>l variation having no effect</w:t>
        </w:r>
      </w:ins>
      <w:ins w:id="490" w:author="Lewis.Barnett" w:date="2020-06-25T19:53:00Z">
        <w:r w:rsidR="00D53C0B">
          <w:t xml:space="preserve"> </w:t>
        </w:r>
        <w:r w:rsidR="00D53C0B">
          <w:lastRenderedPageBreak/>
          <w:t>on local trend estimates</w:t>
        </w:r>
      </w:ins>
      <w:ins w:id="491" w:author="Lewis.Barnett" w:date="2020-06-25T19:51:00Z">
        <w:r w:rsidR="00D53C0B">
          <w:t xml:space="preserve">, while </w:t>
        </w:r>
      </w:ins>
      <w:ins w:id="492" w:author="Lewis.Barnett" w:date="2020-06-25T19:53:00Z">
        <w:r w:rsidR="00D53C0B">
          <w:t xml:space="preserve">estimates of the local trend were </w:t>
        </w:r>
      </w:ins>
      <w:ins w:id="493" w:author="Lewis.Barnett" w:date="2020-06-25T19:54:00Z">
        <w:r w:rsidR="00D53C0B">
          <w:t xml:space="preserve">only poor when </w:t>
        </w:r>
      </w:ins>
      <w:ins w:id="494" w:author="Lewis.Barnett" w:date="2020-06-25T19:52:00Z">
        <w:r w:rsidR="00D53C0B">
          <w:t>the variation</w:t>
        </w:r>
      </w:ins>
      <w:ins w:id="495" w:author="Lewis.Barnett" w:date="2020-06-25T19:51:00Z">
        <w:r w:rsidR="00D53C0B">
          <w:t xml:space="preserve"> of the local trend </w:t>
        </w:r>
      </w:ins>
      <w:ins w:id="496" w:author="Lewis.Barnett" w:date="2020-06-25T19:52:00Z">
        <w:r w:rsidR="00D53C0B">
          <w:t xml:space="preserve">field </w:t>
        </w:r>
      </w:ins>
      <w:ins w:id="497" w:author="Lewis.Barnett" w:date="2020-06-25T19:54:00Z">
        <w:r w:rsidR="00D53C0B">
          <w:t>was extremely low (i.e., the signal was barely present</w:t>
        </w:r>
      </w:ins>
      <w:ins w:id="498" w:author="Lewis.Barnett" w:date="2020-06-25T19:59:00Z">
        <w:r w:rsidR="00FA2C87">
          <w:t>, causing low correlation between estimated and true local trend</w:t>
        </w:r>
      </w:ins>
      <w:ins w:id="499" w:author="Lewis.Barnett" w:date="2020-06-25T19:58:00Z">
        <w:r w:rsidR="00FA2C87">
          <w:t>; Fig. S2f</w:t>
        </w:r>
      </w:ins>
      <w:ins w:id="500" w:author="Lewis.Barnett" w:date="2020-06-25T19:54:00Z">
        <w:r w:rsidR="00D53C0B">
          <w:t>)</w:t>
        </w:r>
      </w:ins>
      <w:ins w:id="501" w:author="Lewis.Barnett" w:date="2020-06-25T19:47:00Z">
        <w:r w:rsidR="00096F4A">
          <w:t xml:space="preserve">. </w:t>
        </w:r>
      </w:ins>
      <w:r>
        <w:t xml:space="preserve">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spatial decay</w:t>
      </w:r>
      <w:del w:id="502" w:author="Lewis.Barnett" w:date="2020-06-25T19:45:00Z">
        <w:r w:rsidDel="00096F4A">
          <w:delText xml:space="preserve"> and </w:delText>
        </w:r>
        <w:r w:rsidR="00FE293C" w:rsidDel="00096F4A">
          <w:delText xml:space="preserve">spatial </w:delText>
        </w:r>
        <w:r w:rsidDel="00096F4A">
          <w:delText>variation parameters</w:delText>
        </w:r>
      </w:del>
      <w:r>
        <w:t>)</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commentRangeStart w:id="503"/>
      <w:r w:rsidR="00246658">
        <w:t>3</w:t>
      </w:r>
      <w:commentRangeEnd w:id="503"/>
      <w:r w:rsidR="005724FE">
        <w:rPr>
          <w:rStyle w:val="CommentReference"/>
          <w:rFonts w:asciiTheme="minorHAnsi" w:eastAsiaTheme="minorHAnsi" w:hAnsiTheme="minorHAnsi" w:cstheme="minorBidi"/>
          <w:lang w:val="en-US"/>
        </w:rPr>
        <w:commentReference w:id="503"/>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65E7C68F"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 xml:space="preserve">Our cluster analysis of the estimated </w:t>
      </w:r>
      <w:del w:id="504" w:author="Lewis.Barnett" w:date="2020-06-23T15:00:00Z">
        <w:r w:rsidR="0089470C" w:rsidDel="00087449">
          <w:delText>spatial trend</w:delText>
        </w:r>
      </w:del>
      <w:ins w:id="505"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 xml:space="preserve">trend cluster. Given the general proximity between trend cluster breaks and the established biogeographic boundaries, we chose to evaluate the latitudinal center of gravity (COG) within </w:t>
      </w:r>
      <w:r w:rsidR="005B5CB5">
        <w:lastRenderedPageBreak/>
        <w:t>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73C05AE1"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del w:id="506" w:author="Lewis.Barnett" w:date="2020-06-25T19:44:00Z">
        <w:r w:rsidR="00623C01" w:rsidDel="00096F4A">
          <w:delText>S2</w:delText>
        </w:r>
      </w:del>
      <w:ins w:id="507" w:author="Lewis.Barnett" w:date="2020-06-25T19:44:00Z">
        <w:r w:rsidR="00096F4A">
          <w:t>S4</w:t>
        </w:r>
      </w:ins>
      <w:r w:rsidR="00623C01">
        <w:t xml:space="preserve"> </w:t>
      </w:r>
      <w:r w:rsidR="00815BD5">
        <w:t xml:space="preserve">for results from </w:t>
      </w:r>
      <w:r w:rsidR="00CF6BCC">
        <w:t xml:space="preserve">additional species and Fig. </w:t>
      </w:r>
      <w:del w:id="508" w:author="Lewis.Barnett" w:date="2020-06-25T19:44:00Z">
        <w:r w:rsidR="00CF6BCC" w:rsidDel="00096F4A">
          <w:delText>S</w:delText>
        </w:r>
        <w:r w:rsidR="00623C01" w:rsidDel="00096F4A">
          <w:delText>3</w:delText>
        </w:r>
      </w:del>
      <w:ins w:id="509" w:author="Lewis.Barnett" w:date="2020-06-25T19:44:00Z">
        <w:r w:rsidR="00096F4A">
          <w:t>S5</w:t>
        </w:r>
      </w:ins>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510" w:author="Lewis.Barnett" w:date="2020-06-23T15:00:00Z">
        <w:r w:rsidR="00F664D4" w:rsidDel="00087449">
          <w:delText>spatial trend</w:delText>
        </w:r>
      </w:del>
      <w:ins w:id="511" w:author="Lewis.Barnett" w:date="2020-06-23T15:00:00Z">
        <w:r w:rsidR="00087449">
          <w:t>local trend</w:t>
        </w:r>
      </w:ins>
      <w:r w:rsidR="00F664D4">
        <w:t xml:space="preserve">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78456091" w:rsidR="00386DC1" w:rsidRDefault="000631C2" w:rsidP="00D26510">
      <w:pPr>
        <w:spacing w:after="120" w:line="480" w:lineRule="auto"/>
      </w:pPr>
      <w:r>
        <w:tab/>
      </w:r>
      <w:r w:rsidR="0089470C">
        <w:t>Examining the</w:t>
      </w:r>
      <w:r>
        <w:t xml:space="preserve"> predictions of the </w:t>
      </w:r>
      <w:del w:id="512" w:author="Lewis.Barnett" w:date="2020-06-23T15:00:00Z">
        <w:r w:rsidDel="00087449">
          <w:delText>spatial trend</w:delText>
        </w:r>
      </w:del>
      <w:ins w:id="513"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514" w:name="_Hlk27058813"/>
      <w:proofErr w:type="spellStart"/>
      <w:r>
        <w:t>shortspine</w:t>
      </w:r>
      <w:proofErr w:type="spellEnd"/>
      <w:r>
        <w:t xml:space="preserve"> </w:t>
      </w:r>
      <w:proofErr w:type="spellStart"/>
      <w:r>
        <w:t>thornyh</w:t>
      </w:r>
      <w:bookmarkEnd w:id="514"/>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lastRenderedPageBreak/>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26DB8490"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w:t>
      </w:r>
      <w:del w:id="515" w:author="Lewis.Barnett" w:date="2020-06-23T15:00:00Z">
        <w:r w:rsidR="007A6870" w:rsidDel="00087449">
          <w:delText>spatial trend</w:delText>
        </w:r>
      </w:del>
      <w:ins w:id="516"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29C9295D"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xml:space="preserve">, indicating a northward density </w:t>
      </w:r>
      <w:r w:rsidR="00FA22FD">
        <w:lastRenderedPageBreak/>
        <w:t>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517" w:author="Lewis.Barnett" w:date="2020-06-23T15:00:00Z">
        <w:r w:rsidR="00397D39" w:rsidDel="00087449">
          <w:delText>spatial trend</w:delText>
        </w:r>
      </w:del>
      <w:ins w:id="518"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519" w:author="Lewis.Barnett" w:date="2020-06-23T15:00:00Z">
        <w:r w:rsidR="00DE015F" w:rsidDel="00087449">
          <w:delText>spatial trend</w:delText>
        </w:r>
      </w:del>
      <w:ins w:id="520" w:author="Lewis.Barnett" w:date="2020-06-23T15:00:00Z">
        <w:r w:rsidR="00087449">
          <w:t>local trend</w:t>
        </w:r>
      </w:ins>
      <w:r w:rsidR="00DE015F">
        <w:t xml:space="preserve">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09C00A73"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w:t>
      </w:r>
      <w:r w:rsidR="00DE7E57">
        <w:lastRenderedPageBreak/>
        <w:t>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521" w:author="Lewis.Barnett" w:date="2020-06-23T15:00:00Z">
        <w:r w:rsidR="00DE7E57" w:rsidDel="00087449">
          <w:delText>spatial trend</w:delText>
        </w:r>
      </w:del>
      <w:ins w:id="522" w:author="Lewis.Barnett" w:date="2020-06-23T15:00:00Z">
        <w:r w:rsidR="00087449">
          <w:t>local trend</w:t>
        </w:r>
      </w:ins>
      <w:r w:rsidR="00DE7E57">
        <w:t xml:space="preserve">s </w:t>
      </w:r>
      <w:r w:rsidR="0089470C">
        <w:t xml:space="preserve">in simulated data and reveal </w:t>
      </w:r>
      <w:r w:rsidR="00DE7E57">
        <w:t xml:space="preserve">nuanced </w:t>
      </w:r>
      <w:del w:id="523" w:author="Lewis.Barnett" w:date="2020-06-23T15:00:00Z">
        <w:r w:rsidR="00DE7E57" w:rsidDel="00087449">
          <w:delText>spatial trend</w:delText>
        </w:r>
      </w:del>
      <w:ins w:id="524"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525" w:author="Lewis.Barnett" w:date="2020-06-26T18:20:00Z">
        <w:r w:rsidR="00770736">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A."}],"issued":{"date-parts":[["2013"]]}}},{"id":"0RKs0yPM/autW5x0J","uris":["http://zotero.org/users/2529419/items/K2DVEVVA"],"uri":["http://zotero.org/users/2529419/items/K2DVEVVA"],"itemData":{"id":"SciteAxG/5xQJsGTT","type":"article-journal","title":"Model-based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526" w:author="Lewis Barnett" w:date="2020-06-16T14:27:00Z">
        <w:del w:id="527" w:author="Lewis.Barnett" w:date="2020-06-26T18:20:00Z">
          <w:r w:rsidR="003C0549"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528" w:author="Lewis.Barnett" w:date="2020-06-26T18:20:00Z">
        <w:r w:rsidR="00D15182"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w:t>
      </w:r>
      <w:proofErr w:type="spellStart"/>
      <w:r w:rsidR="005B0BF6" w:rsidRPr="005B0BF6">
        <w:t>Woillez</w:t>
      </w:r>
      <w:proofErr w:type="spellEnd"/>
      <w:r w:rsidR="005B0BF6" w:rsidRPr="005B0BF6">
        <w:t xml:space="preserve">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529" w:author="Lewis.Barnett" w:date="2020-06-23T15:00:00Z">
        <w:r w:rsidR="00853945" w:rsidDel="00087449">
          <w:delText>spatial trend</w:delText>
        </w:r>
      </w:del>
      <w:ins w:id="530"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2D8CBFB4"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 xml:space="preserve">ose without a </w:t>
      </w:r>
      <w:del w:id="531" w:author="Lewis.Barnett" w:date="2020-06-23T15:00:00Z">
        <w:r w:rsidDel="00087449">
          <w:delText>spatial trend</w:delText>
        </w:r>
      </w:del>
      <w:ins w:id="532"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533"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534"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535" w:author="Lewis.Barnett" w:date="2020-06-23T15:00:00Z">
        <w:r w:rsidR="003C71A3" w:rsidDel="00087449">
          <w:delText>spatial trend</w:delText>
        </w:r>
      </w:del>
      <w:ins w:id="536" w:author="Lewis.Barnett" w:date="2020-06-23T15:00:00Z">
        <w:r w:rsidR="00087449">
          <w:t>local trend</w:t>
        </w:r>
      </w:ins>
      <w:r w:rsidR="003C71A3">
        <w:t xml:space="preserve">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w:t>
      </w:r>
      <w:r w:rsidR="00A77853">
        <w:lastRenderedPageBreak/>
        <w:t xml:space="preserve">variation. Such sources of variation can obscure the </w:t>
      </w:r>
      <w:del w:id="537" w:author="Lewis.Barnett" w:date="2020-06-23T15:00:00Z">
        <w:r w:rsidR="00A77853" w:rsidDel="00087449">
          <w:delText>spatial trend</w:delText>
        </w:r>
      </w:del>
      <w:ins w:id="538"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539"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540"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541"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542"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del w:id="543" w:author="Lewis.Barnett" w:date="2020-06-23T15:00:00Z">
        <w:r w:rsidR="00EF627A" w:rsidDel="00087449">
          <w:delText xml:space="preserve">spatial </w:delText>
        </w:r>
        <w:r w:rsidR="009200D7" w:rsidDel="00087449">
          <w:delText>trend</w:delText>
        </w:r>
      </w:del>
      <w:ins w:id="544" w:author="Lewis.Barnett" w:date="2020-06-23T15:00:00Z">
        <w:r w:rsidR="00087449">
          <w:t>local trend</w:t>
        </w:r>
      </w:ins>
      <w:r w:rsidR="009200D7">
        <w:t xml:space="preserve"> structure over the models used here.</w:t>
      </w:r>
    </w:p>
    <w:p w14:paraId="66301DFC" w14:textId="63625052"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545" w:author="Lewis.Barnett" w:date="2020-06-26T18:20:00Z">
        <w:r w:rsidR="00770736">
          <w:instrText xml:space="preserve"> ADDIN ZOTERO_ITEM CSL_CITATION {"citationID":"GpoIYBpo","properties":{"formattedCitation":"(COG; this study, Thorson et al. 2016)","plainCitation":"(COG; this study, Thorson et al. 2016)","noteIndex":0},"citationItems":[{"id":"0RKs0yPM/autW5x0J","uris":["http://zotero.org/users/2529419/items/K2DVEVVA"],"uri":["http://zotero.org/users/2529419/items/K2DVEVVA"],"itemData":{"id":"SciteAxG/5xQJsGTT","type":"article-journal","title":"Model-based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ins w:id="546" w:author="Lewis Barnett" w:date="2020-06-16T14:27:00Z">
        <w:del w:id="547" w:author="Lewis.Barnett" w:date="2020-06-26T18:20:00Z">
          <w:r w:rsidR="003C0549" w:rsidDel="00770736">
            <w:del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ins>
      <w:del w:id="548" w:author="Lewis.Barnett" w:date="2020-06-26T18:20:00Z">
        <w:r w:rsidR="00D15182" w:rsidDel="00770736">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lastRenderedPageBreak/>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2357446E"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549" w:author="Lewis.Barnett" w:date="2020-06-26T18:20:00Z">
        <w:r w:rsidR="00770736">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A."}],"issued":{"date-parts":[["2013"]]}}},{"id":"0RKs0yPM/Bt4Gdsf6","uris":["http://zotero.org/users/local/BQs8dIsK/items/CCL4KAKY"],"uri":["http://zotero.org/users/local/BQs8dIsK/items/CCL4KAKY"],"itemData":{"id":439,"type":"article-journal","title":"The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ins w:id="550" w:author="Lewis Barnett" w:date="2020-06-16T14:27:00Z">
        <w:del w:id="551" w:author="Lewis.Barnett" w:date="2020-06-26T18:20:00Z">
          <w:r w:rsidR="003C0549" w:rsidDel="00770736">
            <w:del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ins>
      <w:del w:id="552" w:author="Lewis.Barnett" w:date="2020-06-26T18:20:00Z">
        <w:r w:rsidR="005B0BF6" w:rsidDel="00770736">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553"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554"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w:t>
      </w:r>
      <w:del w:id="555" w:author="Lewis.Barnett" w:date="2020-06-23T15:00:00Z">
        <w:r w:rsidR="00772CAE" w:rsidDel="00087449">
          <w:delText>spatial trend</w:delText>
        </w:r>
      </w:del>
      <w:ins w:id="556"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w:t>
      </w:r>
      <w:r w:rsidR="00183F4B">
        <w:lastRenderedPageBreak/>
        <w:t xml:space="preserve">predict </w:t>
      </w:r>
      <w:r w:rsidR="00183F4B">
        <w:fldChar w:fldCharType="begin"/>
      </w:r>
      <w:ins w:id="557"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558"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00A37883"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559" w:author="Lewis.Barnett" w:date="2020-06-26T18:20:00Z">
        <w:r w:rsidR="00770736">
          <w:instrText xml:space="preserve"> ADDIN ZOTERO_ITEM CSL_CITATION {"citationID":"YYqo9xo5","properties":{"formattedCitation":"(Berger et al. 2017, Lowerre-Barbieri et al. 2019)","plainCitation":"(Berger et al. 2017, Lowerre-Barbieri et al. 2019)","noteIndex":0},"citationItems":[{"id":"0RKs0yPM/1LYyDQKk","uris":["http://zotero.org/users/local/BQs8dIsK/items/GNVP3ZLR"],"uri":["http://zotero.org/users/local/BQs8dIsK/items/GNVP3ZLR"],"itemData":{"id":254,"type":"article-journal","title":"Space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ins w:id="560" w:author="Lewis Barnett" w:date="2020-06-16T14:27:00Z">
        <w:del w:id="561" w:author="Lewis.Barnett" w:date="2020-06-26T18:20:00Z">
          <w:r w:rsidR="003C0549" w:rsidDel="00770736">
            <w:del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delInstrText>
          </w:r>
        </w:del>
      </w:ins>
      <w:del w:id="562" w:author="Lewis.Barnett" w:date="2020-06-26T18:20:00Z">
        <w:r w:rsidDel="00770736">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563"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564"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565"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566"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567" w:author="Lewis.Barnett" w:date="2020-06-26T18:20:00Z">
        <w:r w:rsidR="00770736">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0RKs0yPM/OgfHssTn","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ins w:id="568" w:author="Lewis Barnett" w:date="2020-06-16T14:27:00Z">
        <w:del w:id="569" w:author="Lewis.Barnett" w:date="2020-06-26T18:20:00Z">
          <w:r w:rsidR="003C0549"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delInstrText>
          </w:r>
        </w:del>
      </w:ins>
      <w:del w:id="570" w:author="Lewis.Barnett" w:date="2020-06-26T18:20:00Z">
        <w:r w:rsidR="006E0890"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w:t>
      </w:r>
      <w:proofErr w:type="spellStart"/>
      <w:r w:rsidR="006E0890" w:rsidRPr="006E0890">
        <w:t>Huffaker</w:t>
      </w:r>
      <w:proofErr w:type="spellEnd"/>
      <w:r w:rsidR="006E0890" w:rsidRPr="006E0890">
        <w:t xml:space="preserve"> 1958, </w:t>
      </w:r>
      <w:proofErr w:type="spellStart"/>
      <w:r w:rsidR="006E0890" w:rsidRPr="006E0890">
        <w:t>Tilman</w:t>
      </w:r>
      <w:proofErr w:type="spellEnd"/>
      <w:r w:rsidR="006E0890" w:rsidRPr="006E0890">
        <w:t xml:space="preserve"> and Kareiva 1997, Hassell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571" w:author="Lewis Barnett" w:date="2020-06-16T16:15:00Z"/>
        </w:rPr>
      </w:pPr>
      <w:del w:id="572"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573" w:author="Lewis Barnett" w:date="2020-06-16T16:15:00Z"/>
          <w:b/>
          <w:rPrChange w:id="574" w:author="Lewis Barnett" w:date="2020-06-16T16:15:00Z">
            <w:rPr>
              <w:ins w:id="575" w:author="Lewis Barnett" w:date="2020-06-16T16:15:00Z"/>
            </w:rPr>
          </w:rPrChange>
        </w:rPr>
      </w:pPr>
      <w:ins w:id="576" w:author="Lewis Barnett" w:date="2020-06-16T16:15:00Z">
        <w:r w:rsidRPr="00D10A48">
          <w:rPr>
            <w:b/>
            <w:rPrChange w:id="577" w:author="Lewis Barnett" w:date="2020-06-16T16:15:00Z">
              <w:rPr/>
            </w:rPrChange>
          </w:rPr>
          <w:t>Figure Captions</w:t>
        </w:r>
      </w:ins>
    </w:p>
    <w:p w14:paraId="35472989" w14:textId="6774B819" w:rsidR="0051393F" w:rsidRDefault="0051393F">
      <w:pPr>
        <w:spacing w:line="480" w:lineRule="auto"/>
        <w:rPr>
          <w:ins w:id="578" w:author="Lewis Barnett" w:date="2020-06-16T16:16:00Z"/>
        </w:rPr>
        <w:pPrChange w:id="579" w:author="Lewis Barnett" w:date="2020-06-16T16:16:00Z">
          <w:pPr>
            <w:spacing w:after="160" w:line="480" w:lineRule="auto"/>
          </w:pPr>
        </w:pPrChange>
      </w:pPr>
      <w:r>
        <w:t xml:space="preserve">Figure 1. Visualization of </w:t>
      </w:r>
      <w:ins w:id="580" w:author="Lewis.Barnett" w:date="2020-06-23T16:51:00Z">
        <w:r w:rsidR="00B8005E">
          <w:t>how</w:t>
        </w:r>
      </w:ins>
      <w:ins w:id="581" w:author="Lewis.Barnett" w:date="2020-06-23T16:55:00Z">
        <w:r w:rsidR="009F2CD3">
          <w:t xml:space="preserve"> the spatial distribution of population density changes over time when</w:t>
        </w:r>
      </w:ins>
      <w:ins w:id="582" w:author="Lewis.Barnett" w:date="2020-06-23T16:51:00Z">
        <w:r w:rsidR="00B8005E">
          <w:t xml:space="preserve"> </w:t>
        </w:r>
      </w:ins>
      <w:ins w:id="583" w:author="Lewis.Barnett" w:date="2020-06-23T17:00:00Z">
        <w:r w:rsidR="009F2CD3">
          <w:t xml:space="preserve">the </w:t>
        </w:r>
      </w:ins>
      <w:ins w:id="584" w:author="Lewis.Barnett" w:date="2020-06-23T16:54:00Z">
        <w:r w:rsidR="009F2CD3">
          <w:t xml:space="preserve">temporal response </w:t>
        </w:r>
      </w:ins>
      <w:ins w:id="585" w:author="Lewis.Barnett" w:date="2020-06-23T16:56:00Z">
        <w:r w:rsidR="009F2CD3">
          <w:t>differ</w:t>
        </w:r>
      </w:ins>
      <w:ins w:id="586" w:author="Lewis.Barnett" w:date="2020-06-23T17:00:00Z">
        <w:r w:rsidR="009F2CD3">
          <w:t>s</w:t>
        </w:r>
      </w:ins>
      <w:ins w:id="587" w:author="Lewis.Barnett" w:date="2020-06-23T16:56:00Z">
        <w:r w:rsidR="009F2CD3">
          <w:t xml:space="preserve"> </w:t>
        </w:r>
      </w:ins>
      <w:ins w:id="588" w:author="Lewis.Barnett" w:date="2020-06-23T16:55:00Z">
        <w:r w:rsidR="009F2CD3">
          <w:t>among locations</w:t>
        </w:r>
      </w:ins>
      <w:ins w:id="589" w:author="Lewis.Barnett" w:date="2020-06-23T16:56:00Z">
        <w:r w:rsidR="009F2CD3">
          <w:t>.</w:t>
        </w:r>
      </w:ins>
      <w:ins w:id="590" w:author="Lewis.Barnett" w:date="2020-06-23T16:55:00Z">
        <w:r w:rsidR="009F2CD3">
          <w:t xml:space="preserve"> </w:t>
        </w:r>
      </w:ins>
      <w:ins w:id="591" w:author="Lewis.Barnett" w:date="2020-06-23T16:58:00Z">
        <w:r w:rsidR="009F2CD3">
          <w:t>P</w:t>
        </w:r>
      </w:ins>
      <w:del w:id="592" w:author="Lewis.Barnett" w:date="2020-06-23T16:44:00Z">
        <w:r w:rsidDel="00B8005E">
          <w:delText xml:space="preserve">the </w:delText>
        </w:r>
      </w:del>
      <w:ins w:id="593" w:author="Lewis.Barnett" w:date="2020-06-23T16:43:00Z">
        <w:r w:rsidR="00B8005E">
          <w:t xml:space="preserve">redictions </w:t>
        </w:r>
      </w:ins>
      <w:ins w:id="594" w:author="Lewis.Barnett" w:date="2020-06-23T16:59:00Z">
        <w:r w:rsidR="009F2CD3">
          <w:t xml:space="preserve">are shown </w:t>
        </w:r>
      </w:ins>
      <w:ins w:id="595" w:author="Lewis.Barnett" w:date="2020-06-23T16:43:00Z">
        <w:r w:rsidR="00B8005E">
          <w:t xml:space="preserve">from </w:t>
        </w:r>
      </w:ins>
      <w:ins w:id="596" w:author="Lewis.Barnett" w:date="2020-06-23T16:44:00Z">
        <w:r w:rsidR="00B8005E">
          <w:t xml:space="preserve">the </w:t>
        </w:r>
      </w:ins>
      <w:del w:id="597" w:author="Lewis.Barnett" w:date="2020-06-23T16:45:00Z">
        <w:r w:rsidDel="00B8005E">
          <w:delText xml:space="preserve">spatiotemporal </w:delText>
        </w:r>
      </w:del>
      <w:ins w:id="598" w:author="Lewis.Barnett" w:date="2020-06-23T16:45:00Z">
        <w:r w:rsidR="00B8005E">
          <w:t>spatial and temporal</w:t>
        </w:r>
        <w:r w:rsidR="00B8005E">
          <w:t xml:space="preserve"> </w:t>
        </w:r>
      </w:ins>
      <w:del w:id="599" w:author="Lewis.Barnett" w:date="2020-06-23T16:44:00Z">
        <w:r w:rsidDel="00B8005E">
          <w:delText xml:space="preserve">component </w:delText>
        </w:r>
      </w:del>
      <w:ins w:id="600" w:author="Lewis.Barnett" w:date="2020-06-23T16:44:00Z">
        <w:r w:rsidR="00B8005E">
          <w:t>random effects</w:t>
        </w:r>
        <w:r w:rsidR="00B8005E">
          <w:t xml:space="preserve"> </w:t>
        </w:r>
      </w:ins>
      <w:r>
        <w:t xml:space="preserve">of a GLMM with </w:t>
      </w:r>
      <w:r w:rsidR="00B25A3D">
        <w:t xml:space="preserve">(top row) </w:t>
      </w:r>
      <w:r>
        <w:t xml:space="preserve">and without </w:t>
      </w:r>
      <w:r w:rsidR="00B25A3D">
        <w:t xml:space="preserve">(bottom row) </w:t>
      </w:r>
      <w:r>
        <w:t xml:space="preserve">a </w:t>
      </w:r>
      <w:ins w:id="601" w:author="Lewis.Barnett" w:date="2020-06-23T16:05:00Z">
        <w:r w:rsidR="00DA0EBF">
          <w:t>spatially varying temporal trend</w:t>
        </w:r>
      </w:ins>
      <w:del w:id="602" w:author="Lewis.Barnett" w:date="2020-06-23T15:01:00Z">
        <w:r w:rsidDel="00087449">
          <w:delText>spatial trend</w:delText>
        </w:r>
      </w:del>
      <w:ins w:id="603" w:author="Lewis.Barnett" w:date="2020-06-23T16:05:00Z">
        <w:r w:rsidR="00DA0EBF">
          <w:t xml:space="preserve"> (i.e., </w:t>
        </w:r>
      </w:ins>
      <w:ins w:id="604" w:author="Lewis.Barnett" w:date="2020-06-23T15:01:00Z">
        <w:r w:rsidR="00087449">
          <w:t>local trend</w:t>
        </w:r>
      </w:ins>
      <w:ins w:id="605" w:author="Lewis.Barnett" w:date="2020-06-23T16:05:00Z">
        <w:r w:rsidR="00DA0EBF">
          <w:t>)</w:t>
        </w:r>
      </w:ins>
      <w:r w:rsidR="00B25A3D">
        <w:t xml:space="preserve">. </w:t>
      </w:r>
      <w:del w:id="606" w:author="Lewis.Barnett" w:date="2020-06-23T16:07:00Z">
        <w:r w:rsidR="008A1E11" w:rsidDel="00DA0EBF">
          <w:delText xml:space="preserve">The </w:delText>
        </w:r>
      </w:del>
      <w:ins w:id="607" w:author="Lewis.Barnett" w:date="2020-06-23T16:07:00Z">
        <w:r w:rsidR="00DA0EBF">
          <w:t>Each</w:t>
        </w:r>
        <w:r w:rsidR="00DA0EBF">
          <w:t xml:space="preserve"> </w:t>
        </w:r>
      </w:ins>
      <w:r w:rsidR="008A1E11">
        <w:t>panel</w:t>
      </w:r>
      <w:del w:id="608" w:author="Lewis.Barnett" w:date="2020-06-23T16:07:00Z">
        <w:r w:rsidR="008A1E11" w:rsidDel="00DA0EBF">
          <w:delText>s</w:delText>
        </w:r>
      </w:del>
      <w:r w:rsidR="008A1E11">
        <w:t xml:space="preserve"> show</w:t>
      </w:r>
      <w:ins w:id="609" w:author="Lewis.Barnett" w:date="2020-06-23T16:07:00Z">
        <w:r w:rsidR="00DA0EBF">
          <w:t>s a</w:t>
        </w:r>
      </w:ins>
      <w:r w:rsidR="008A1E11">
        <w:t xml:space="preserve"> </w:t>
      </w:r>
      <w:del w:id="610" w:author="Lewis.Barnett" w:date="2020-06-23T16:06:00Z">
        <w:r w:rsidR="008A1E11" w:rsidDel="00DA0EBF">
          <w:delText>s</w:delText>
        </w:r>
        <w:r w:rsidDel="00DA0EBF">
          <w:delText xml:space="preserve">patiotemporal </w:delText>
        </w:r>
      </w:del>
      <w:r>
        <w:t>field</w:t>
      </w:r>
      <w:del w:id="611" w:author="Lewis.Barnett" w:date="2020-06-23T16:07:00Z">
        <w:r w:rsidDel="00DA0EBF">
          <w:delText>s</w:delText>
        </w:r>
      </w:del>
      <w:r>
        <w:t xml:space="preserve"> </w:t>
      </w:r>
      <w:r w:rsidR="008A1E11">
        <w:t xml:space="preserve">representing </w:t>
      </w:r>
      <w:ins w:id="612" w:author="Lewis.Barnett" w:date="2020-06-23T16:08:00Z">
        <w:r w:rsidR="00DA0EBF">
          <w:t xml:space="preserve">the spatial </w:t>
        </w:r>
      </w:ins>
      <w:r w:rsidR="008A1E11">
        <w:t xml:space="preserve">variation in </w:t>
      </w:r>
      <w:r w:rsidR="00DC79BC">
        <w:t xml:space="preserve">population </w:t>
      </w:r>
      <w:r w:rsidR="00DD4113">
        <w:t>density</w:t>
      </w:r>
      <w:del w:id="613" w:author="Lewis.Barnett" w:date="2020-06-23T16:46:00Z">
        <w:r w:rsidR="00D000A1" w:rsidDel="00B8005E">
          <w:delText xml:space="preserve"> </w:delText>
        </w:r>
      </w:del>
      <w:ins w:id="614" w:author="Lewis.Barnett" w:date="2020-06-23T16:08:00Z">
        <w:r w:rsidR="00DA0EBF">
          <w:t xml:space="preserve">, </w:t>
        </w:r>
      </w:ins>
      <w:ins w:id="615" w:author="Lewis.Barnett" w:date="2020-06-23T16:46:00Z">
        <w:r w:rsidR="00B8005E">
          <w:t xml:space="preserve">and the columns show how these patterns change over </w:t>
        </w:r>
      </w:ins>
      <w:ins w:id="616" w:author="Lewis.Barnett" w:date="2020-06-23T16:48:00Z">
        <w:r w:rsidR="00B8005E">
          <w:t xml:space="preserve">time (e.g., </w:t>
        </w:r>
      </w:ins>
      <w:ins w:id="617" w:author="Lewis.Barnett" w:date="2020-06-23T16:49:00Z">
        <w:r w:rsidR="00B8005E">
          <w:t xml:space="preserve">five </w:t>
        </w:r>
      </w:ins>
      <w:ins w:id="618" w:author="Lewis.Barnett" w:date="2020-06-23T16:48:00Z">
        <w:r w:rsidR="00B8005E">
          <w:t>years).</w:t>
        </w:r>
      </w:ins>
      <w:ins w:id="619" w:author="Lewis.Barnett" w:date="2020-06-23T16:49:00Z">
        <w:r w:rsidR="00B8005E" w:rsidDel="001111A4">
          <w:t xml:space="preserve"> </w:t>
        </w:r>
      </w:ins>
      <w:del w:id="620" w:author="Lewis.Barnett" w:date="2020-06-23T16:22:00Z">
        <w:r w:rsidR="008A1E11" w:rsidDel="001111A4">
          <w:delText>over five years</w:delText>
        </w:r>
      </w:del>
      <w:del w:id="621" w:author="Lewis.Barnett" w:date="2020-06-23T16:48:00Z">
        <w:r w:rsidDel="00B8005E">
          <w:delText>.</w:delText>
        </w:r>
        <w:r w:rsidR="00B25A3D" w:rsidDel="00B8005E">
          <w:delText xml:space="preserve"> </w:delText>
        </w:r>
      </w:del>
      <w:r w:rsidR="00B25A3D">
        <w:t xml:space="preserve">When a </w:t>
      </w:r>
      <w:ins w:id="622" w:author="Lewis.Barnett" w:date="2020-06-23T16:24:00Z">
        <w:r w:rsidR="001111A4">
          <w:t>spatially varying temporal trend</w:t>
        </w:r>
      </w:ins>
      <w:ins w:id="623" w:author="Lewis.Barnett" w:date="2020-06-23T16:49:00Z">
        <w:r w:rsidR="00B8005E">
          <w:t xml:space="preserve"> </w:t>
        </w:r>
      </w:ins>
      <w:del w:id="624" w:author="Lewis.Barnett" w:date="2020-06-23T15:01:00Z">
        <w:r w:rsidR="00B25A3D" w:rsidDel="00087449">
          <w:delText>spatial trend</w:delText>
        </w:r>
      </w:del>
      <w:del w:id="625" w:author="Lewis.Barnett" w:date="2020-06-23T16:24:00Z">
        <w:r w:rsidR="00B25A3D" w:rsidDel="001111A4">
          <w:delText xml:space="preserve"> </w:delText>
        </w:r>
      </w:del>
      <w:r w:rsidR="00B25A3D">
        <w:t>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t>
      </w:r>
      <w:ins w:id="626" w:author="Lewis.Barnett" w:date="2020-06-23T16:24:00Z">
        <w:r w:rsidR="00B8005E">
          <w:t>In con</w:t>
        </w:r>
        <w:r w:rsidR="001111A4">
          <w:t>trast, w</w:t>
        </w:r>
      </w:ins>
      <w:del w:id="627" w:author="Lewis.Barnett" w:date="2020-06-23T16:24:00Z">
        <w:r w:rsidR="00B25A3D" w:rsidDel="001111A4">
          <w:delText>W</w:delText>
        </w:r>
      </w:del>
      <w:r w:rsidR="00B25A3D">
        <w:t xml:space="preserve">hen a </w:t>
      </w:r>
      <w:ins w:id="628" w:author="Lewis.Barnett" w:date="2020-06-23T16:24:00Z">
        <w:r w:rsidR="001111A4">
          <w:t>spatially varying temporal trend</w:t>
        </w:r>
      </w:ins>
      <w:ins w:id="629" w:author="Lewis.Barnett" w:date="2020-06-23T16:50:00Z">
        <w:r w:rsidR="00B8005E">
          <w:t xml:space="preserve"> </w:t>
        </w:r>
      </w:ins>
      <w:del w:id="630" w:author="Lewis.Barnett" w:date="2020-06-23T15:01:00Z">
        <w:r w:rsidR="00B25A3D" w:rsidDel="00087449">
          <w:delText>spatial trend</w:delText>
        </w:r>
      </w:del>
      <w:del w:id="631" w:author="Lewis.Barnett" w:date="2020-06-23T16:24:00Z">
        <w:r w:rsidR="00B25A3D" w:rsidDel="001111A4">
          <w:delText xml:space="preserve"> </w:delText>
        </w:r>
      </w:del>
      <w:r w:rsidR="00B25A3D">
        <w:t xml:space="preserve">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632" w:author="Lewis Barnett" w:date="2020-06-16T16:16:00Z">
          <w:pPr>
            <w:spacing w:after="160" w:line="480" w:lineRule="auto"/>
          </w:pPr>
        </w:pPrChange>
      </w:pPr>
    </w:p>
    <w:p w14:paraId="579516D2" w14:textId="0081A7CF" w:rsidR="00B83E62" w:rsidDel="00D10A48" w:rsidRDefault="00B83E62">
      <w:pPr>
        <w:spacing w:line="480" w:lineRule="auto"/>
        <w:rPr>
          <w:del w:id="633" w:author="Lewis Barnett" w:date="2020-06-16T16:15:00Z"/>
        </w:rPr>
        <w:pPrChange w:id="634" w:author="Lewis Barnett" w:date="2020-06-16T16:16:00Z">
          <w:pPr>
            <w:spacing w:after="160" w:line="480" w:lineRule="auto"/>
          </w:pPr>
        </w:pPrChange>
      </w:pPr>
    </w:p>
    <w:p w14:paraId="63345EBB" w14:textId="090F70A4" w:rsidR="00A939E4" w:rsidDel="00D10A48" w:rsidRDefault="00F4316E">
      <w:pPr>
        <w:spacing w:line="480" w:lineRule="auto"/>
        <w:rPr>
          <w:del w:id="635" w:author="Lewis Barnett" w:date="2020-06-16T16:15:00Z"/>
          <w:vertAlign w:val="subscript"/>
        </w:rPr>
        <w:pPrChange w:id="636" w:author="Lewis Barnett" w:date="2020-06-16T16:16:00Z">
          <w:pPr>
            <w:spacing w:after="160" w:line="480" w:lineRule="auto"/>
            <w:jc w:val="center"/>
          </w:pPr>
        </w:pPrChange>
      </w:pPr>
      <w:del w:id="637" w:author="Lewis Barnett" w:date="2020-06-16T16:15:00Z">
        <w:r w:rsidDel="00D10A48">
          <w:rPr>
            <w:noProof/>
            <w:lang w:val="en-US"/>
          </w:rPr>
          <w:lastRenderedPageBreak/>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638" w:author="Lewis Barnett" w:date="2020-06-16T16:16:00Z"/>
        </w:rPr>
        <w:pPrChange w:id="639"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640" w:author="Lewis Barnett" w:date="2020-06-16T16:16:00Z"/>
        </w:rPr>
        <w:pPrChange w:id="641" w:author="Lewis Barnett" w:date="2020-06-16T16:16:00Z">
          <w:pPr>
            <w:spacing w:after="160" w:line="480" w:lineRule="auto"/>
          </w:pPr>
        </w:pPrChange>
      </w:pPr>
    </w:p>
    <w:p w14:paraId="0AA39DC8" w14:textId="7F15A8ED" w:rsidR="005437A8" w:rsidRDefault="0071148D">
      <w:pPr>
        <w:spacing w:line="480" w:lineRule="auto"/>
        <w:pPrChange w:id="642" w:author="Lewis Barnett" w:date="2020-06-16T16:16:00Z">
          <w:pPr>
            <w:spacing w:after="160" w:line="480" w:lineRule="auto"/>
          </w:pPr>
        </w:pPrChange>
      </w:pPr>
      <w:del w:id="643"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115"/>
                      </a:xfrm>
                      <a:prstGeom prst="rect">
                        <a:avLst/>
                      </a:prstGeom>
                    </pic:spPr>
                  </pic:pic>
                </a:graphicData>
              </a:graphic>
            </wp:inline>
          </w:drawing>
        </w:r>
      </w:del>
    </w:p>
    <w:p w14:paraId="01EDE1FD" w14:textId="54EA6422" w:rsidR="00D10A48" w:rsidRDefault="005437A8">
      <w:pPr>
        <w:spacing w:line="480" w:lineRule="auto"/>
        <w:rPr>
          <w:ins w:id="644"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645" w:author="Lewis.Barnett" w:date="2020-06-23T15:01:00Z">
        <w:r w:rsidR="0051393F" w:rsidDel="00087449">
          <w:delText>spatial trend</w:delText>
        </w:r>
      </w:del>
      <w:ins w:id="646" w:author="Lewis.Barnett" w:date="2020-06-23T15:01:00Z">
        <w:r w:rsidR="00087449">
          <w:t>local trend</w:t>
        </w:r>
      </w:ins>
      <w:r w:rsidR="0051393F">
        <w:t xml:space="preserve">. </w:t>
      </w:r>
      <w:moveFromRangeStart w:id="647" w:author="Lewis Barnett" w:date="2020-06-16T14:06:00Z" w:name="move43208830"/>
      <w:moveFrom w:id="648"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647"/>
      <w:moveToRangeStart w:id="649" w:author="Lewis Barnett" w:date="2020-06-12T16:03:00Z" w:name="move42870026"/>
      <w:moveTo w:id="650"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spatial-trend random effect values</w:t>
        </w:r>
      </w:moveTo>
      <w:ins w:id="651" w:author="Lewis Barnett" w:date="2020-06-16T14:03:00Z">
        <w:r w:rsidR="00B610B9">
          <w:rPr>
            <w:rFonts w:eastAsiaTheme="minorEastAsia"/>
          </w:rPr>
          <w:t xml:space="preserve"> at each location</w:t>
        </w:r>
      </w:ins>
      <w:moveTo w:id="652" w:author="Lewis Barnett" w:date="2020-06-12T16:03:00Z">
        <w:r w:rsidR="00E53D46" w:rsidRPr="00B610B9">
          <w:rPr>
            <w:rFonts w:eastAsiaTheme="minorEastAsia"/>
            <w:b/>
            <w:rPrChange w:id="653"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649"/>
      <w:ins w:id="654" w:author="Lewis Barnett" w:date="2020-06-12T16:03:00Z">
        <w:r w:rsidR="00E53D46">
          <w:rPr>
            <w:rFonts w:eastAsiaTheme="minorEastAsia"/>
          </w:rPr>
          <w:t xml:space="preserve"> </w:t>
        </w:r>
      </w:ins>
      <w:moveToRangeStart w:id="655" w:author="Lewis Barnett" w:date="2020-06-16T14:06:00Z" w:name="move43208830"/>
      <w:moveTo w:id="656" w:author="Lewis Barnett" w:date="2020-06-16T14:06:00Z">
        <w:r w:rsidR="00B610B9">
          <w:t xml:space="preserve">Each violin represents </w:t>
        </w:r>
      </w:moveTo>
      <w:ins w:id="657" w:author="Lewis Barnett" w:date="2020-06-16T14:07:00Z">
        <w:r w:rsidR="00B610B9">
          <w:t xml:space="preserve">the distribution of location by location comparisons from </w:t>
        </w:r>
      </w:ins>
      <w:moveTo w:id="658" w:author="Lewis Barnett" w:date="2020-06-16T14:06:00Z">
        <w:r w:rsidR="00B610B9">
          <w:t xml:space="preserve">100 simulations and the dots represent the median value. </w:t>
        </w:r>
      </w:moveTo>
      <w:moveToRangeEnd w:id="655"/>
      <w:r w:rsidR="00E6142A">
        <w:t>In all cases, t</w:t>
      </w:r>
      <w:r w:rsidR="00D42716">
        <w:t xml:space="preserve">he standard deviation of the </w:t>
      </w:r>
      <w:r w:rsidR="00E6142A">
        <w:t>non-varying parameter</w:t>
      </w:r>
      <w:r w:rsidR="00D42716">
        <w:t xml:space="preserve"> is held at 0.01</w:t>
      </w:r>
      <w:ins w:id="659" w:author="Lewis Barnett" w:date="2020-06-12T15:53:00Z">
        <w:r w:rsidR="00E53D46">
          <w:t xml:space="preserve">, while </w:t>
        </w:r>
      </w:ins>
      <m:oMath>
        <m:r>
          <w:ins w:id="660" w:author="Lewis Barnett" w:date="2020-06-12T15:54:00Z">
            <w:rPr>
              <w:rFonts w:ascii="Cambria Math" w:hAnsi="Cambria Math"/>
            </w:rPr>
            <m:t>σ</m:t>
          </w:ins>
        </m:r>
      </m:oMath>
      <w:ins w:id="661" w:author="Lewis Barnett" w:date="2020-06-12T15:57:00Z">
        <w:r w:rsidR="00E53D46">
          <w:t xml:space="preserve"> varies </w:t>
        </w:r>
        <w:proofErr w:type="gramStart"/>
        <w:r w:rsidR="00E53D46">
          <w:t xml:space="preserve">along </w:t>
        </w:r>
      </w:ins>
      <w:proofErr w:type="gramEnd"/>
      <m:oMath>
        <m:r>
          <w:ins w:id="662" w:author="Lewis Barnett" w:date="2020-06-12T15:58:00Z">
            <w:rPr>
              <w:rFonts w:ascii="Cambria Math" w:hAnsi="Cambria Math"/>
            </w:rPr>
            <m:t>{0.01, 0.25, 0.5, 0.75}</m:t>
          </w:ins>
        </m:r>
      </m:oMath>
      <w:ins w:id="663" w:author="Lewis Barnett" w:date="2020-06-12T15:58:00Z">
        <w:r w:rsidR="00E53D46">
          <w:t>.</w:t>
        </w:r>
      </w:ins>
      <w:del w:id="664" w:author="Lewis Barnett" w:date="2020-06-12T15:57:00Z">
        <w:r w:rsidR="00D42716" w:rsidDel="00E53D46">
          <w:delText>.</w:delText>
        </w:r>
      </w:del>
      <w:r w:rsidR="00E6142A">
        <w:t xml:space="preserve"> </w:t>
      </w:r>
      <w:moveFromRangeStart w:id="665" w:author="Lewis Barnett" w:date="2020-06-12T16:03:00Z" w:name="move42870026"/>
      <w:moveFrom w:id="666"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665"/>
      <w:ins w:id="667" w:author="Lewis Barnett" w:date="2020-06-09T12:07:00Z">
        <w:r w:rsidR="0005686A">
          <w:rPr>
            <w:rFonts w:eastAsiaTheme="minorEastAsia"/>
          </w:rPr>
          <w:t>Note that</w:t>
        </w:r>
      </w:ins>
      <w:ins w:id="668" w:author="Lewis Barnett" w:date="2020-06-09T12:09:00Z">
        <w:r w:rsidR="0005686A">
          <w:rPr>
            <w:rFonts w:eastAsiaTheme="minorEastAsia"/>
          </w:rPr>
          <w:t xml:space="preserve"> </w:t>
        </w:r>
      </w:ins>
      <w:ins w:id="669" w:author="Lewis Barnett" w:date="2020-06-09T12:10:00Z">
        <w:r w:rsidR="0005686A">
          <w:rPr>
            <w:rFonts w:eastAsiaTheme="minorEastAsia"/>
          </w:rPr>
          <w:t xml:space="preserve">these results were also computed for </w:t>
        </w:r>
      </w:ins>
      <m:oMath>
        <m:r>
          <w:ins w:id="670" w:author="Lewis Barnett" w:date="2020-06-09T12:08:00Z">
            <w:rPr>
              <w:rFonts w:ascii="Cambria Math" w:hAnsi="Cambria Math"/>
            </w:rPr>
            <m:t>σ</m:t>
          </w:ins>
        </m:r>
        <m:r>
          <w:ins w:id="671" w:author="Lewis Barnett" w:date="2020-06-09T12:10:00Z">
            <w:rPr>
              <w:rFonts w:ascii="Cambria Math" w:hAnsi="Cambria Math"/>
            </w:rPr>
            <m:t>=1</m:t>
          </w:ins>
        </m:r>
      </m:oMath>
      <w:ins w:id="672" w:author="Lewis Barnett" w:date="2020-06-09T12:09:00Z">
        <w:r w:rsidR="0005686A">
          <w:rPr>
            <w:rFonts w:eastAsiaTheme="minorEastAsia"/>
          </w:rPr>
          <w:t xml:space="preserve"> </w:t>
        </w:r>
      </w:ins>
      <w:ins w:id="673" w:author="Lewis Barnett" w:date="2020-06-09T12:11:00Z">
        <w:r w:rsidR="0005686A">
          <w:rPr>
            <w:rFonts w:eastAsiaTheme="minorEastAsia"/>
          </w:rPr>
          <w:t>(see Table S1)</w:t>
        </w:r>
      </w:ins>
      <w:ins w:id="674" w:author="Lewis Barnett" w:date="2020-06-09T12:10:00Z">
        <w:r w:rsidR="0005686A">
          <w:rPr>
            <w:rFonts w:eastAsiaTheme="minorEastAsia"/>
          </w:rPr>
          <w:t xml:space="preserve">, yet are omitted here </w:t>
        </w:r>
      </w:ins>
      <w:ins w:id="675" w:author="Lewis Barnett" w:date="2020-06-09T12:16:00Z">
        <w:r w:rsidR="00316227">
          <w:rPr>
            <w:rFonts w:eastAsiaTheme="minorEastAsia"/>
          </w:rPr>
          <w:t>as the</w:t>
        </w:r>
      </w:ins>
      <w:ins w:id="676" w:author="Lewis Barnett" w:date="2020-06-15T10:59:00Z">
        <w:r w:rsidR="00D53306">
          <w:rPr>
            <w:rFonts w:eastAsiaTheme="minorEastAsia"/>
          </w:rPr>
          <w:t>y</w:t>
        </w:r>
      </w:ins>
      <w:ins w:id="677" w:author="Lewis Barnett" w:date="2020-06-09T12:16:00Z">
        <w:r w:rsidR="00316227">
          <w:rPr>
            <w:rFonts w:eastAsiaTheme="minorEastAsia"/>
          </w:rPr>
          <w:t xml:space="preserve"> were</w:t>
        </w:r>
      </w:ins>
      <w:ins w:id="678" w:author="Lewis Barnett" w:date="2020-06-09T12:17:00Z">
        <w:r w:rsidR="00316227">
          <w:rPr>
            <w:rFonts w:eastAsiaTheme="minorEastAsia"/>
          </w:rPr>
          <w:t xml:space="preserve"> very similar to results </w:t>
        </w:r>
        <w:proofErr w:type="gramStart"/>
        <w:r w:rsidR="00316227">
          <w:rPr>
            <w:rFonts w:eastAsiaTheme="minorEastAsia"/>
          </w:rPr>
          <w:t>from</w:t>
        </w:r>
      </w:ins>
      <w:ins w:id="679" w:author="Lewis Barnett" w:date="2020-06-09T12:16:00Z">
        <w:r w:rsidR="007F6FF2">
          <w:rPr>
            <w:rFonts w:eastAsiaTheme="minorEastAsia"/>
          </w:rPr>
          <w:t xml:space="preserve"> </w:t>
        </w:r>
      </w:ins>
      <w:proofErr w:type="gramEnd"/>
      <m:oMath>
        <m:r>
          <w:ins w:id="680" w:author="Lewis Barnett" w:date="2020-06-09T12:18:00Z">
            <w:rPr>
              <w:rFonts w:ascii="Cambria Math" w:hAnsi="Cambria Math"/>
            </w:rPr>
            <m:t>σ=0.75</m:t>
          </w:ins>
        </m:r>
      </m:oMath>
      <w:ins w:id="681" w:author="Lewis Barnett" w:date="2020-06-09T12:18:00Z">
        <w:r w:rsidR="00316227">
          <w:rPr>
            <w:rFonts w:eastAsiaTheme="minorEastAsia"/>
          </w:rPr>
          <w:t>.</w:t>
        </w:r>
      </w:ins>
      <w:ins w:id="682"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683" w:author="Lewis Barnett" w:date="2020-06-16T16:16:00Z"/>
          <w:rPrChange w:id="684" w:author="Lewis Barnett" w:date="2020-06-16T16:16:00Z">
            <w:rPr>
              <w:del w:id="685" w:author="Lewis Barnett" w:date="2020-06-16T16:16:00Z"/>
              <w:vertAlign w:val="subscript"/>
            </w:rPr>
          </w:rPrChange>
        </w:rPr>
        <w:pPrChange w:id="686" w:author="Lewis Barnett" w:date="2020-06-16T16:16:00Z">
          <w:pPr>
            <w:spacing w:after="160" w:line="480" w:lineRule="auto"/>
          </w:pPr>
        </w:pPrChange>
      </w:pPr>
      <w:del w:id="687" w:author="Lewis Barnett" w:date="2020-06-16T16:16:00Z">
        <w:r w:rsidDel="00D10A48">
          <w:br w:type="page"/>
        </w:r>
      </w:del>
    </w:p>
    <w:p w14:paraId="78E113B0" w14:textId="4B7E6BAD" w:rsidR="00811176" w:rsidRDefault="0071148D">
      <w:pPr>
        <w:spacing w:line="480" w:lineRule="auto"/>
      </w:pPr>
      <w:del w:id="688" w:author="Lewis Barnett" w:date="2020-06-16T16:16:00Z">
        <w:r w:rsidDel="00D10A48">
          <w:rPr>
            <w:noProof/>
            <w:lang w:val="en-US"/>
          </w:rPr>
          <w:lastRenderedPageBreak/>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689" w:author="Lewis Barnett" w:date="2020-06-16T16:16:00Z"/>
        </w:rPr>
        <w:pPrChange w:id="690"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691" w:author="Lewis.Barnett" w:date="2020-06-23T15:01:00Z">
        <w:r w:rsidR="00843324" w:rsidDel="00087449">
          <w:delText>spatial trend</w:delText>
        </w:r>
      </w:del>
      <w:ins w:id="692"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693" w:author="Lewis Barnett" w:date="2020-06-16T16:16:00Z"/>
        </w:rPr>
      </w:pPr>
    </w:p>
    <w:p w14:paraId="1E94F816" w14:textId="028B6AEC" w:rsidR="005B5CB5" w:rsidDel="00D10A48" w:rsidRDefault="005B5CB5">
      <w:pPr>
        <w:spacing w:line="480" w:lineRule="auto"/>
        <w:rPr>
          <w:del w:id="694" w:author="Lewis Barnett" w:date="2020-06-16T16:16:00Z"/>
        </w:rPr>
        <w:pPrChange w:id="695" w:author="Lewis Barnett" w:date="2020-06-16T16:16:00Z">
          <w:pPr>
            <w:spacing w:after="160" w:line="480" w:lineRule="auto"/>
          </w:pPr>
        </w:pPrChange>
      </w:pPr>
      <w:del w:id="696" w:author="Lewis Barnett" w:date="2020-06-16T16:16:00Z">
        <w:r w:rsidDel="00D10A48">
          <w:br w:type="page"/>
        </w:r>
      </w:del>
    </w:p>
    <w:p w14:paraId="4E1CB6FD" w14:textId="00624F96" w:rsidR="0002735B" w:rsidRDefault="0071148D">
      <w:pPr>
        <w:spacing w:line="480" w:lineRule="auto"/>
        <w:rPr>
          <w:vertAlign w:val="subscript"/>
        </w:rPr>
        <w:pPrChange w:id="697" w:author="Lewis Barnett" w:date="2020-06-16T16:16:00Z">
          <w:pPr>
            <w:spacing w:after="160" w:line="480" w:lineRule="auto"/>
            <w:jc w:val="center"/>
          </w:pPr>
        </w:pPrChange>
      </w:pPr>
      <w:del w:id="698" w:author="Lewis Barnett" w:date="2020-06-16T16:16:00Z">
        <w:r w:rsidDel="00D10A48">
          <w:rPr>
            <w:noProof/>
            <w:lang w:val="en-US"/>
          </w:rPr>
          <w:lastRenderedPageBreak/>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699" w:author="Lewis Barnett" w:date="2020-06-16T16:16:00Z">
          <w:pPr>
            <w:spacing w:after="160" w:line="480" w:lineRule="auto"/>
          </w:pPr>
        </w:pPrChange>
      </w:pPr>
      <w:r>
        <w:lastRenderedPageBreak/>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700" w:author="Lewis.Barnett" w:date="2020-06-23T15:01:00Z">
        <w:r w:rsidDel="00087449">
          <w:delText>spatial trend</w:delText>
        </w:r>
      </w:del>
      <w:ins w:id="701"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702" w:author="Lewis.Barnett" w:date="2020-06-23T15:01:00Z">
        <w:r w:rsidDel="00087449">
          <w:delText>spatial trend</w:delText>
        </w:r>
      </w:del>
      <w:ins w:id="703"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330267BD" w14:textId="77777777" w:rsidR="00AF32CD" w:rsidRDefault="00082596" w:rsidP="00AF32CD">
      <w:pPr>
        <w:pStyle w:val="Bibliography"/>
        <w:rPr>
          <w:ins w:id="704" w:author="Lewis.Barnett" w:date="2020-06-26T18:22:00Z"/>
        </w:rPr>
        <w:pPrChange w:id="705" w:author="Lewis.Barnett" w:date="2020-06-26T18:22: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proofErr w:type="spellStart"/>
      <w:ins w:id="706" w:author="Lewis.Barnett" w:date="2020-06-26T18:22:00Z">
        <w:r w:rsidR="00AF32CD">
          <w:t>Akaike</w:t>
        </w:r>
        <w:proofErr w:type="spellEnd"/>
        <w:r w:rsidR="00AF32CD">
          <w:t xml:space="preserve">, H. 1973. Information theory and an extension of the maximum likelihood principle. Page 2nd International Symposium on Information Theory. Budapest: </w:t>
        </w:r>
        <w:proofErr w:type="spellStart"/>
        <w:r w:rsidR="00AF32CD">
          <w:t>Akadémiai</w:t>
        </w:r>
        <w:proofErr w:type="spellEnd"/>
        <w:r w:rsidR="00AF32CD">
          <w:t xml:space="preserve">, </w:t>
        </w:r>
        <w:proofErr w:type="spellStart"/>
        <w:r w:rsidR="00AF32CD">
          <w:t>Tsahkadsor</w:t>
        </w:r>
        <w:proofErr w:type="spellEnd"/>
        <w:r w:rsidR="00AF32CD">
          <w:t>, Armenia, USSR.</w:t>
        </w:r>
      </w:ins>
    </w:p>
    <w:p w14:paraId="7E527B9F" w14:textId="77777777" w:rsidR="00AF32CD" w:rsidRDefault="00AF32CD" w:rsidP="00AF32CD">
      <w:pPr>
        <w:pStyle w:val="Bibliography"/>
        <w:rPr>
          <w:ins w:id="707" w:author="Lewis.Barnett" w:date="2020-06-26T18:22:00Z"/>
        </w:rPr>
        <w:pPrChange w:id="708" w:author="Lewis.Barnett" w:date="2020-06-26T18:22:00Z">
          <w:pPr>
            <w:widowControl w:val="0"/>
            <w:autoSpaceDE w:val="0"/>
            <w:autoSpaceDN w:val="0"/>
            <w:adjustRightInd w:val="0"/>
          </w:pPr>
        </w:pPrChange>
      </w:pPr>
      <w:ins w:id="709" w:author="Lewis.Barnett" w:date="2020-06-26T18:22:00Z">
        <w:r>
          <w:t xml:space="preserve">Anderson, S. C. 2019. </w:t>
        </w:r>
        <w:proofErr w:type="spellStart"/>
        <w:proofErr w:type="gramStart"/>
        <w:r>
          <w:t>sdmTMB</w:t>
        </w:r>
        <w:proofErr w:type="spellEnd"/>
        <w:proofErr w:type="gramEnd"/>
        <w:r>
          <w:t>: An R package for spatial and spatiotemporal GLMMs with TMB.</w:t>
        </w:r>
      </w:ins>
    </w:p>
    <w:p w14:paraId="3D5D8B48" w14:textId="77777777" w:rsidR="00AF32CD" w:rsidRDefault="00AF32CD" w:rsidP="00AF32CD">
      <w:pPr>
        <w:pStyle w:val="Bibliography"/>
        <w:rPr>
          <w:ins w:id="710" w:author="Lewis.Barnett" w:date="2020-06-26T18:22:00Z"/>
        </w:rPr>
        <w:pPrChange w:id="711" w:author="Lewis.Barnett" w:date="2020-06-26T18:22:00Z">
          <w:pPr>
            <w:widowControl w:val="0"/>
            <w:autoSpaceDE w:val="0"/>
            <w:autoSpaceDN w:val="0"/>
            <w:adjustRightInd w:val="0"/>
          </w:pPr>
        </w:pPrChange>
      </w:pPr>
      <w:ins w:id="712" w:author="Lewis.Barnett" w:date="2020-06-26T18:22:00Z">
        <w:r>
          <w:t xml:space="preserve">Anderson, S. C., E. A. Keppel, and Edwards, A.M. In press. A reproducible data synopsis for over 100 species of British Columbia </w:t>
        </w:r>
        <w:proofErr w:type="spellStart"/>
        <w:r>
          <w:t>groundfish</w:t>
        </w:r>
        <w:proofErr w:type="spellEnd"/>
        <w:r>
          <w:t>.</w:t>
        </w:r>
      </w:ins>
    </w:p>
    <w:p w14:paraId="48B52132" w14:textId="77777777" w:rsidR="00AF32CD" w:rsidRDefault="00AF32CD" w:rsidP="00AF32CD">
      <w:pPr>
        <w:pStyle w:val="Bibliography"/>
        <w:rPr>
          <w:ins w:id="713" w:author="Lewis.Barnett" w:date="2020-06-26T18:22:00Z"/>
        </w:rPr>
        <w:pPrChange w:id="714" w:author="Lewis.Barnett" w:date="2020-06-26T18:22:00Z">
          <w:pPr>
            <w:widowControl w:val="0"/>
            <w:autoSpaceDE w:val="0"/>
            <w:autoSpaceDN w:val="0"/>
            <w:adjustRightInd w:val="0"/>
          </w:pPr>
        </w:pPrChange>
      </w:pPr>
      <w:ins w:id="715" w:author="Lewis.Barnett" w:date="2020-06-26T18:22:00Z">
        <w:r>
          <w:t>Anderson, S. C., and E. J. Ward. 2019. Black swans in space: modeling spatiotemporal processes with extremes. Ecology 100:e02403.</w:t>
        </w:r>
      </w:ins>
    </w:p>
    <w:p w14:paraId="67C76569" w14:textId="77777777" w:rsidR="00AF32CD" w:rsidRDefault="00AF32CD" w:rsidP="00AF32CD">
      <w:pPr>
        <w:pStyle w:val="Bibliography"/>
        <w:rPr>
          <w:ins w:id="716" w:author="Lewis.Barnett" w:date="2020-06-26T18:22:00Z"/>
        </w:rPr>
        <w:pPrChange w:id="717" w:author="Lewis.Barnett" w:date="2020-06-26T18:22:00Z">
          <w:pPr>
            <w:widowControl w:val="0"/>
            <w:autoSpaceDE w:val="0"/>
            <w:autoSpaceDN w:val="0"/>
            <w:adjustRightInd w:val="0"/>
          </w:pPr>
        </w:pPrChange>
      </w:pPr>
      <w:ins w:id="718" w:author="Lewis.Barnett" w:date="2020-06-26T18:22:00Z">
        <w:r>
          <w:t>Auger-</w:t>
        </w:r>
        <w:proofErr w:type="spellStart"/>
        <w:r>
          <w:t>Méthé</w:t>
        </w:r>
        <w:proofErr w:type="spellEnd"/>
        <w:r>
          <w:t xml:space="preserve">, M., C. Field, C. M. </w:t>
        </w:r>
        <w:proofErr w:type="spellStart"/>
        <w:r>
          <w:t>Albertsen</w:t>
        </w:r>
        <w:proofErr w:type="spellEnd"/>
        <w:r>
          <w:t xml:space="preserve">, A. E. </w:t>
        </w:r>
        <w:proofErr w:type="spellStart"/>
        <w:r>
          <w:t>Derocher</w:t>
        </w:r>
        <w:proofErr w:type="spellEnd"/>
        <w:r>
          <w:t xml:space="preserve">, M. A. Lewis, I. D. </w:t>
        </w:r>
        <w:proofErr w:type="spellStart"/>
        <w:r>
          <w:t>Jonsen</w:t>
        </w:r>
        <w:proofErr w:type="spellEnd"/>
        <w:r>
          <w:t xml:space="preserve">, and J. Mills </w:t>
        </w:r>
        <w:proofErr w:type="spellStart"/>
        <w:r>
          <w:t>Flemming</w:t>
        </w:r>
        <w:proofErr w:type="spellEnd"/>
        <w:r>
          <w:t>. 2016. State-space models’ dirty little secrets: even simple linear Gaussian models can have estimation problems. Scientific Reports 6:26677.</w:t>
        </w:r>
      </w:ins>
    </w:p>
    <w:p w14:paraId="678A5CB6" w14:textId="77777777" w:rsidR="00AF32CD" w:rsidRDefault="00AF32CD" w:rsidP="00AF32CD">
      <w:pPr>
        <w:pStyle w:val="Bibliography"/>
        <w:rPr>
          <w:ins w:id="719" w:author="Lewis.Barnett" w:date="2020-06-26T18:22:00Z"/>
        </w:rPr>
        <w:pPrChange w:id="720" w:author="Lewis.Barnett" w:date="2020-06-26T18:22:00Z">
          <w:pPr>
            <w:widowControl w:val="0"/>
            <w:autoSpaceDE w:val="0"/>
            <w:autoSpaceDN w:val="0"/>
            <w:adjustRightInd w:val="0"/>
          </w:pPr>
        </w:pPrChange>
      </w:pPr>
      <w:proofErr w:type="spellStart"/>
      <w:ins w:id="721" w:author="Lewis.Barnett" w:date="2020-06-26T18:22:00Z">
        <w:r>
          <w:t>Bakun</w:t>
        </w:r>
        <w:proofErr w:type="spellEnd"/>
        <w:r>
          <w:t>, A., D. B. Field, A. Redondo-Rodriguez, and S. J. Weeks. 2010. Greenhouse gas, upwelling-favorable winds, and the future of coastal ocean upwelling ecosystems. Global Change Biology 16:1213–1228.</w:t>
        </w:r>
      </w:ins>
    </w:p>
    <w:p w14:paraId="42139DB7" w14:textId="77777777" w:rsidR="00AF32CD" w:rsidRDefault="00AF32CD" w:rsidP="00AF32CD">
      <w:pPr>
        <w:pStyle w:val="Bibliography"/>
        <w:rPr>
          <w:ins w:id="722" w:author="Lewis.Barnett" w:date="2020-06-26T18:22:00Z"/>
        </w:rPr>
        <w:pPrChange w:id="723" w:author="Lewis.Barnett" w:date="2020-06-26T18:22:00Z">
          <w:pPr>
            <w:widowControl w:val="0"/>
            <w:autoSpaceDE w:val="0"/>
            <w:autoSpaceDN w:val="0"/>
            <w:adjustRightInd w:val="0"/>
          </w:pPr>
        </w:pPrChange>
      </w:pPr>
      <w:ins w:id="724" w:author="Lewis.Barnett" w:date="2020-06-26T18:22:00Z">
        <w:r>
          <w:t xml:space="preserve">Barnett, L. A. K., E. J. Ward, J. E. </w:t>
        </w:r>
        <w:proofErr w:type="spellStart"/>
        <w:r>
          <w:t>Jannot</w:t>
        </w:r>
        <w:proofErr w:type="spellEnd"/>
        <w:r>
          <w:t>, and A. O. Shelton. 2019. Dynamic spatial heterogeneity reveals interdependence of marine faunal density and fishery removals. Ecological Indicators 107:105585.</w:t>
        </w:r>
      </w:ins>
    </w:p>
    <w:p w14:paraId="05964908" w14:textId="77777777" w:rsidR="00AF32CD" w:rsidRDefault="00AF32CD" w:rsidP="00AF32CD">
      <w:pPr>
        <w:pStyle w:val="Bibliography"/>
        <w:rPr>
          <w:ins w:id="725" w:author="Lewis.Barnett" w:date="2020-06-26T18:22:00Z"/>
        </w:rPr>
        <w:pPrChange w:id="726" w:author="Lewis.Barnett" w:date="2020-06-26T18:22:00Z">
          <w:pPr>
            <w:widowControl w:val="0"/>
            <w:autoSpaceDE w:val="0"/>
            <w:autoSpaceDN w:val="0"/>
            <w:adjustRightInd w:val="0"/>
          </w:pPr>
        </w:pPrChange>
      </w:pPr>
      <w:ins w:id="727" w:author="Lewis.Barnett" w:date="2020-06-26T18:22:00Z">
        <w:r>
          <w:t xml:space="preserve">Berger, A. M., D. R. </w:t>
        </w:r>
        <w:proofErr w:type="spellStart"/>
        <w:r>
          <w:t>Goethel</w:t>
        </w:r>
        <w:proofErr w:type="spellEnd"/>
        <w:r>
          <w:t xml:space="preserve">, P. D. Lynch, T. Quinn, S. </w:t>
        </w:r>
        <w:proofErr w:type="spellStart"/>
        <w:r>
          <w:t>Mormede</w:t>
        </w:r>
        <w:proofErr w:type="spellEnd"/>
        <w:r>
          <w:t>, J. McKenzie, and A. Dunn. 2017. Space oddity: The mission for spatial integration. Canadian Journal of Fisheries and Aquatic Sciences 74:1698–1716.</w:t>
        </w:r>
      </w:ins>
    </w:p>
    <w:p w14:paraId="717C5952" w14:textId="77777777" w:rsidR="00AF32CD" w:rsidRDefault="00AF32CD" w:rsidP="00AF32CD">
      <w:pPr>
        <w:pStyle w:val="Bibliography"/>
        <w:rPr>
          <w:ins w:id="728" w:author="Lewis.Barnett" w:date="2020-06-26T18:22:00Z"/>
        </w:rPr>
        <w:pPrChange w:id="729" w:author="Lewis.Barnett" w:date="2020-06-26T18:22:00Z">
          <w:pPr>
            <w:widowControl w:val="0"/>
            <w:autoSpaceDE w:val="0"/>
            <w:autoSpaceDN w:val="0"/>
            <w:adjustRightInd w:val="0"/>
          </w:pPr>
        </w:pPrChange>
      </w:pPr>
      <w:ins w:id="730" w:author="Lewis.Barnett" w:date="2020-06-26T18:22:00Z">
        <w:r>
          <w:lastRenderedPageBreak/>
          <w:t>Chen, J., M. E. Thompson, and C. Wu. 2004. Estimation of Fish Abundance Indices Based on Scientific Research Trawl Surveys. Biometrics 60:116–123.</w:t>
        </w:r>
      </w:ins>
    </w:p>
    <w:p w14:paraId="4A7B9F71" w14:textId="77777777" w:rsidR="00AF32CD" w:rsidRDefault="00AF32CD" w:rsidP="00AF32CD">
      <w:pPr>
        <w:pStyle w:val="Bibliography"/>
        <w:rPr>
          <w:ins w:id="731" w:author="Lewis.Barnett" w:date="2020-06-26T18:22:00Z"/>
        </w:rPr>
        <w:pPrChange w:id="732" w:author="Lewis.Barnett" w:date="2020-06-26T18:22:00Z">
          <w:pPr>
            <w:widowControl w:val="0"/>
            <w:autoSpaceDE w:val="0"/>
            <w:autoSpaceDN w:val="0"/>
            <w:adjustRightInd w:val="0"/>
          </w:pPr>
        </w:pPrChange>
      </w:pPr>
      <w:proofErr w:type="spellStart"/>
      <w:ins w:id="733" w:author="Lewis.Barnett" w:date="2020-06-26T18:22:00Z">
        <w:r>
          <w:t>Cressie</w:t>
        </w:r>
        <w:proofErr w:type="spellEnd"/>
        <w:r>
          <w:t xml:space="preserve">, N., and C. K. </w:t>
        </w:r>
        <w:proofErr w:type="spellStart"/>
        <w:r>
          <w:t>Wikle</w:t>
        </w:r>
        <w:proofErr w:type="spellEnd"/>
        <w:r>
          <w:t xml:space="preserve">. 2011. Statistics for </w:t>
        </w:r>
        <w:proofErr w:type="spellStart"/>
        <w:r>
          <w:t>spatio</w:t>
        </w:r>
        <w:proofErr w:type="spellEnd"/>
        <w:r>
          <w:t>-temporal data. John Wiley &amp; Sons, Hoboken, New Jersey.</w:t>
        </w:r>
      </w:ins>
    </w:p>
    <w:p w14:paraId="03A08740" w14:textId="77777777" w:rsidR="00AF32CD" w:rsidRDefault="00AF32CD" w:rsidP="00AF32CD">
      <w:pPr>
        <w:pStyle w:val="Bibliography"/>
        <w:rPr>
          <w:ins w:id="734" w:author="Lewis.Barnett" w:date="2020-06-26T18:22:00Z"/>
        </w:rPr>
        <w:pPrChange w:id="735" w:author="Lewis.Barnett" w:date="2020-06-26T18:22:00Z">
          <w:pPr>
            <w:widowControl w:val="0"/>
            <w:autoSpaceDE w:val="0"/>
            <w:autoSpaceDN w:val="0"/>
            <w:adjustRightInd w:val="0"/>
          </w:pPr>
        </w:pPrChange>
      </w:pPr>
      <w:ins w:id="736" w:author="Lewis.Barnett" w:date="2020-06-26T18:22:00Z">
        <w:r>
          <w:t>Dunn, P. K., and G. K. Smyth. 2005. Series evaluation of Tweedie exponential dispersion model densities. Statistics and Computing 15:267–280.</w:t>
        </w:r>
      </w:ins>
    </w:p>
    <w:p w14:paraId="40714385" w14:textId="77777777" w:rsidR="00AF32CD" w:rsidRDefault="00AF32CD" w:rsidP="00AF32CD">
      <w:pPr>
        <w:pStyle w:val="Bibliography"/>
        <w:rPr>
          <w:ins w:id="737" w:author="Lewis.Barnett" w:date="2020-06-26T18:22:00Z"/>
        </w:rPr>
        <w:pPrChange w:id="738" w:author="Lewis.Barnett" w:date="2020-06-26T18:22:00Z">
          <w:pPr>
            <w:widowControl w:val="0"/>
            <w:autoSpaceDE w:val="0"/>
            <w:autoSpaceDN w:val="0"/>
            <w:adjustRightInd w:val="0"/>
          </w:pPr>
        </w:pPrChange>
      </w:pPr>
      <w:proofErr w:type="spellStart"/>
      <w:ins w:id="739" w:author="Lewis.Barnett" w:date="2020-06-26T18:22:00Z">
        <w:r>
          <w:t>Elith</w:t>
        </w:r>
        <w:proofErr w:type="spellEnd"/>
        <w:r>
          <w:t>, J., M. Kearney, and S. Phillips. 2010. The art of modelling range-shifting species. Methods in Ecology and Evolution 1:330–342.</w:t>
        </w:r>
      </w:ins>
    </w:p>
    <w:p w14:paraId="543811AB" w14:textId="77777777" w:rsidR="00AF32CD" w:rsidRDefault="00AF32CD" w:rsidP="00AF32CD">
      <w:pPr>
        <w:pStyle w:val="Bibliography"/>
        <w:rPr>
          <w:ins w:id="740" w:author="Lewis.Barnett" w:date="2020-06-26T18:22:00Z"/>
        </w:rPr>
        <w:pPrChange w:id="741" w:author="Lewis.Barnett" w:date="2020-06-26T18:22:00Z">
          <w:pPr>
            <w:widowControl w:val="0"/>
            <w:autoSpaceDE w:val="0"/>
            <w:autoSpaceDN w:val="0"/>
            <w:adjustRightInd w:val="0"/>
          </w:pPr>
        </w:pPrChange>
      </w:pPr>
      <w:proofErr w:type="spellStart"/>
      <w:ins w:id="742" w:author="Lewis.Barnett" w:date="2020-06-26T18:22:00Z">
        <w:r>
          <w:t>Elith</w:t>
        </w:r>
        <w:proofErr w:type="spellEnd"/>
        <w:r>
          <w:t xml:space="preserve">, J., and J. R. </w:t>
        </w:r>
        <w:proofErr w:type="spellStart"/>
        <w:r>
          <w:t>Leathwick</w:t>
        </w:r>
        <w:proofErr w:type="spellEnd"/>
        <w:r>
          <w:t xml:space="preserve">. 2009. Species Distribution Models: Ecological Explanation and Prediction </w:t>
        </w:r>
        <w:proofErr w:type="gramStart"/>
        <w:r>
          <w:t>Across</w:t>
        </w:r>
        <w:proofErr w:type="gramEnd"/>
        <w:r>
          <w:t xml:space="preserve"> Space and Time. Annual Review of Ecology, Evolution, and Systematics 40:677–697.</w:t>
        </w:r>
      </w:ins>
    </w:p>
    <w:p w14:paraId="060AAA7C" w14:textId="77777777" w:rsidR="00AF32CD" w:rsidRDefault="00AF32CD" w:rsidP="00AF32CD">
      <w:pPr>
        <w:pStyle w:val="Bibliography"/>
        <w:rPr>
          <w:ins w:id="743" w:author="Lewis.Barnett" w:date="2020-06-26T18:22:00Z"/>
        </w:rPr>
        <w:pPrChange w:id="744" w:author="Lewis.Barnett" w:date="2020-06-26T18:22:00Z">
          <w:pPr>
            <w:widowControl w:val="0"/>
            <w:autoSpaceDE w:val="0"/>
            <w:autoSpaceDN w:val="0"/>
            <w:adjustRightInd w:val="0"/>
          </w:pPr>
        </w:pPrChange>
      </w:pPr>
      <w:ins w:id="745" w:author="Lewis.Barnett" w:date="2020-06-26T18:22:00Z">
        <w:r>
          <w:t xml:space="preserve">Harvey, C., N. Garfield, G. Williams, N. </w:t>
        </w:r>
        <w:proofErr w:type="spellStart"/>
        <w:r>
          <w:t>Tolimieri</w:t>
        </w:r>
        <w:proofErr w:type="spellEnd"/>
        <w:r>
          <w:t xml:space="preserve">, I. Schroeder, E. Hazen, K. Andrews, K. </w:t>
        </w:r>
        <w:proofErr w:type="spellStart"/>
        <w:r>
          <w:t>Barnas</w:t>
        </w:r>
        <w:proofErr w:type="spellEnd"/>
        <w:r>
          <w:t xml:space="preserve">, S. </w:t>
        </w:r>
        <w:proofErr w:type="spellStart"/>
        <w:r>
          <w:t>Bograd</w:t>
        </w:r>
        <w:proofErr w:type="spellEnd"/>
        <w:r>
          <w:t xml:space="preserve">, R. </w:t>
        </w:r>
        <w:proofErr w:type="spellStart"/>
        <w:r>
          <w:t>Brodeur</w:t>
        </w:r>
        <w:proofErr w:type="spellEnd"/>
        <w:r>
          <w:t xml:space="preserve">, B. Burke, J. Cope, L. </w:t>
        </w:r>
        <w:proofErr w:type="spellStart"/>
        <w:r>
          <w:t>deWitt</w:t>
        </w:r>
        <w:proofErr w:type="spellEnd"/>
        <w:r>
          <w:t xml:space="preserve">, J. Field, J. Fisher, T. Good, C. Greene, D. Holland, M. </w:t>
        </w:r>
        <w:proofErr w:type="spellStart"/>
        <w:r>
          <w:t>Hunsicker</w:t>
        </w:r>
        <w:proofErr w:type="spellEnd"/>
        <w:r>
          <w:t xml:space="preserve">, M. Jacob, S. </w:t>
        </w:r>
        <w:proofErr w:type="spellStart"/>
        <w:r>
          <w:t>Kasperski</w:t>
        </w:r>
        <w:proofErr w:type="spellEnd"/>
        <w:r>
          <w:t xml:space="preserve">, S. Kim, A. </w:t>
        </w:r>
        <w:proofErr w:type="spellStart"/>
        <w:r>
          <w:t>Leising</w:t>
        </w:r>
        <w:proofErr w:type="spellEnd"/>
        <w:r>
          <w:t xml:space="preserve">, S. </w:t>
        </w:r>
        <w:proofErr w:type="spellStart"/>
        <w:r>
          <w:t>Melin</w:t>
        </w:r>
        <w:proofErr w:type="spellEnd"/>
        <w:r>
          <w:t xml:space="preserve">, C. Morgan, B. </w:t>
        </w:r>
        <w:proofErr w:type="spellStart"/>
        <w:r>
          <w:t>Muhling</w:t>
        </w:r>
        <w:proofErr w:type="spellEnd"/>
        <w:r>
          <w:t xml:space="preserve">, S. </w:t>
        </w:r>
        <w:proofErr w:type="spellStart"/>
        <w:r>
          <w:t>Munsch</w:t>
        </w:r>
        <w:proofErr w:type="spellEnd"/>
        <w:r>
          <w:t xml:space="preserve">, K. Norman, W. Peterson, M. Poe, J. </w:t>
        </w:r>
        <w:proofErr w:type="spellStart"/>
        <w:r>
          <w:t>Samhouri</w:t>
        </w:r>
        <w:proofErr w:type="spellEnd"/>
        <w:r>
          <w:t xml:space="preserve">, W. </w:t>
        </w:r>
        <w:proofErr w:type="spellStart"/>
        <w:r>
          <w:t>Sydeman</w:t>
        </w:r>
        <w:proofErr w:type="spellEnd"/>
        <w:r>
          <w:t xml:space="preserve">, J. Thayer, A. Thompson, D. </w:t>
        </w:r>
        <w:proofErr w:type="spellStart"/>
        <w:r>
          <w:t>Tommasi</w:t>
        </w:r>
        <w:proofErr w:type="spellEnd"/>
        <w:r>
          <w:t xml:space="preserve">, A. Varney, B. Wells, T. Williams, J. </w:t>
        </w:r>
        <w:proofErr w:type="spellStart"/>
        <w:r>
          <w:t>Zamon</w:t>
        </w:r>
        <w:proofErr w:type="spellEnd"/>
        <w:r>
          <w:t xml:space="preserve">, D. Lawson, S. Anderson, J. Gao, M. </w:t>
        </w:r>
        <w:proofErr w:type="spellStart"/>
        <w:r>
          <w:t>Litzow</w:t>
        </w:r>
        <w:proofErr w:type="spellEnd"/>
        <w:r>
          <w:t xml:space="preserve">, S. </w:t>
        </w:r>
        <w:proofErr w:type="spellStart"/>
        <w:r>
          <w:t>McClatchie</w:t>
        </w:r>
        <w:proofErr w:type="spellEnd"/>
        <w:r>
          <w:t xml:space="preserve">, E. Ward, and S. </w:t>
        </w:r>
        <w:proofErr w:type="spellStart"/>
        <w:r>
          <w:t>Zador</w:t>
        </w:r>
        <w:proofErr w:type="spellEnd"/>
        <w:r>
          <w:t>.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623B16F5" w14:textId="77777777" w:rsidR="00AF32CD" w:rsidRDefault="00AF32CD" w:rsidP="00AF32CD">
      <w:pPr>
        <w:pStyle w:val="Bibliography"/>
        <w:rPr>
          <w:ins w:id="746" w:author="Lewis.Barnett" w:date="2020-06-26T18:22:00Z"/>
        </w:rPr>
        <w:pPrChange w:id="747" w:author="Lewis.Barnett" w:date="2020-06-26T18:22:00Z">
          <w:pPr>
            <w:widowControl w:val="0"/>
            <w:autoSpaceDE w:val="0"/>
            <w:autoSpaceDN w:val="0"/>
            <w:adjustRightInd w:val="0"/>
          </w:pPr>
        </w:pPrChange>
      </w:pPr>
      <w:proofErr w:type="spellStart"/>
      <w:ins w:id="748" w:author="Lewis.Barnett" w:date="2020-06-26T18:22:00Z">
        <w:r>
          <w:lastRenderedPageBreak/>
          <w:t>Hassell</w:t>
        </w:r>
        <w:proofErr w:type="spellEnd"/>
        <w:r>
          <w:t>, M. 2000. The spatial and temporal dynamics of host-parasitoid interactions. Oxford University Press, Oxford.</w:t>
        </w:r>
      </w:ins>
    </w:p>
    <w:p w14:paraId="0FECB2E3" w14:textId="77777777" w:rsidR="00AF32CD" w:rsidRDefault="00AF32CD" w:rsidP="00AF32CD">
      <w:pPr>
        <w:pStyle w:val="Bibliography"/>
        <w:rPr>
          <w:ins w:id="749" w:author="Lewis.Barnett" w:date="2020-06-26T18:22:00Z"/>
        </w:rPr>
        <w:pPrChange w:id="750" w:author="Lewis.Barnett" w:date="2020-06-26T18:22:00Z">
          <w:pPr>
            <w:widowControl w:val="0"/>
            <w:autoSpaceDE w:val="0"/>
            <w:autoSpaceDN w:val="0"/>
            <w:adjustRightInd w:val="0"/>
          </w:pPr>
        </w:pPrChange>
      </w:pPr>
      <w:proofErr w:type="spellStart"/>
      <w:ins w:id="751" w:author="Lewis.Barnett" w:date="2020-06-26T18:22:00Z">
        <w:r>
          <w:t>Hennig</w:t>
        </w:r>
        <w:proofErr w:type="spellEnd"/>
        <w:r>
          <w:t xml:space="preserve">, C. 2019. </w:t>
        </w:r>
        <w:proofErr w:type="spellStart"/>
        <w:proofErr w:type="gramStart"/>
        <w:r>
          <w:t>fpc</w:t>
        </w:r>
        <w:proofErr w:type="spellEnd"/>
        <w:proofErr w:type="gramEnd"/>
        <w:r>
          <w:t>: Flexible Procedures for Clustering.</w:t>
        </w:r>
      </w:ins>
    </w:p>
    <w:p w14:paraId="069767F0" w14:textId="77777777" w:rsidR="00AF32CD" w:rsidRDefault="00AF32CD" w:rsidP="00AF32CD">
      <w:pPr>
        <w:pStyle w:val="Bibliography"/>
        <w:rPr>
          <w:ins w:id="752" w:author="Lewis.Barnett" w:date="2020-06-26T18:22:00Z"/>
        </w:rPr>
        <w:pPrChange w:id="753" w:author="Lewis.Barnett" w:date="2020-06-26T18:22:00Z">
          <w:pPr>
            <w:widowControl w:val="0"/>
            <w:autoSpaceDE w:val="0"/>
            <w:autoSpaceDN w:val="0"/>
            <w:adjustRightInd w:val="0"/>
          </w:pPr>
        </w:pPrChange>
      </w:pPr>
      <w:ins w:id="754" w:author="Lewis.Barnett" w:date="2020-06-26T18:22:00Z">
        <w:r>
          <w:t xml:space="preserve">Hitch, A. T., and P. L. </w:t>
        </w:r>
        <w:proofErr w:type="spellStart"/>
        <w:r>
          <w:t>Leberg</w:t>
        </w:r>
        <w:proofErr w:type="spellEnd"/>
        <w:r>
          <w:t>. 2007. Breeding Distributions of North American Bird Species Moving North as a Result of Climate Change. Conservation Biology 21:534–539.</w:t>
        </w:r>
      </w:ins>
    </w:p>
    <w:p w14:paraId="797B21E0" w14:textId="77777777" w:rsidR="00AF32CD" w:rsidRDefault="00AF32CD" w:rsidP="00AF32CD">
      <w:pPr>
        <w:pStyle w:val="Bibliography"/>
        <w:rPr>
          <w:ins w:id="755" w:author="Lewis.Barnett" w:date="2020-06-26T18:22:00Z"/>
        </w:rPr>
        <w:pPrChange w:id="756" w:author="Lewis.Barnett" w:date="2020-06-26T18:22:00Z">
          <w:pPr>
            <w:widowControl w:val="0"/>
            <w:autoSpaceDE w:val="0"/>
            <w:autoSpaceDN w:val="0"/>
            <w:adjustRightInd w:val="0"/>
          </w:pPr>
        </w:pPrChange>
      </w:pPr>
      <w:proofErr w:type="spellStart"/>
      <w:ins w:id="757" w:author="Lewis.Barnett" w:date="2020-06-26T18:22:00Z">
        <w:r>
          <w:t>Huffaker</w:t>
        </w:r>
        <w:proofErr w:type="spellEnd"/>
        <w:r>
          <w:t xml:space="preserve">, C. B. 1958. Experimental studies on predation: dispersion factors and predator-prey oscillations. </w:t>
        </w:r>
        <w:proofErr w:type="spellStart"/>
        <w:r>
          <w:t>Hilgardia</w:t>
        </w:r>
        <w:proofErr w:type="spellEnd"/>
        <w:r>
          <w:t xml:space="preserve"> 27:795–835.</w:t>
        </w:r>
      </w:ins>
    </w:p>
    <w:p w14:paraId="03CF775B" w14:textId="77777777" w:rsidR="00AF32CD" w:rsidRDefault="00AF32CD" w:rsidP="00AF32CD">
      <w:pPr>
        <w:pStyle w:val="Bibliography"/>
        <w:rPr>
          <w:ins w:id="758" w:author="Lewis.Barnett" w:date="2020-06-26T18:22:00Z"/>
        </w:rPr>
        <w:pPrChange w:id="759" w:author="Lewis.Barnett" w:date="2020-06-26T18:22:00Z">
          <w:pPr>
            <w:widowControl w:val="0"/>
            <w:autoSpaceDE w:val="0"/>
            <w:autoSpaceDN w:val="0"/>
            <w:adjustRightInd w:val="0"/>
          </w:pPr>
        </w:pPrChange>
      </w:pPr>
      <w:ins w:id="760" w:author="Lewis.Barnett" w:date="2020-06-26T18:22:00Z">
        <w:r>
          <w:t>Johnson, K. F., J. T. Thorson, and A. E. Punt. 2019. Investigating the value of including depth during spatiotemporal index standardization. Fisheries Research 216:126–137.</w:t>
        </w:r>
      </w:ins>
    </w:p>
    <w:p w14:paraId="49227D9A" w14:textId="77777777" w:rsidR="00AF32CD" w:rsidRDefault="00AF32CD" w:rsidP="00AF32CD">
      <w:pPr>
        <w:pStyle w:val="Bibliography"/>
        <w:rPr>
          <w:ins w:id="761" w:author="Lewis.Barnett" w:date="2020-06-26T18:22:00Z"/>
        </w:rPr>
        <w:pPrChange w:id="762" w:author="Lewis.Barnett" w:date="2020-06-26T18:22:00Z">
          <w:pPr>
            <w:widowControl w:val="0"/>
            <w:autoSpaceDE w:val="0"/>
            <w:autoSpaceDN w:val="0"/>
            <w:adjustRightInd w:val="0"/>
          </w:pPr>
        </w:pPrChange>
      </w:pPr>
      <w:ins w:id="763" w:author="Lewis.Barnett" w:date="2020-06-26T18:22:00Z">
        <w:r>
          <w:t xml:space="preserve">Kaufman, L., and P. J. </w:t>
        </w:r>
        <w:proofErr w:type="spellStart"/>
        <w:r>
          <w:t>Rousseeuw</w:t>
        </w:r>
        <w:proofErr w:type="spellEnd"/>
        <w:r>
          <w:t>. 2009. Finding groups in data: an introduction to cluster analysis. John Wiley &amp; Sons.</w:t>
        </w:r>
      </w:ins>
    </w:p>
    <w:p w14:paraId="4B3968D7" w14:textId="77777777" w:rsidR="00AF32CD" w:rsidRDefault="00AF32CD" w:rsidP="00AF32CD">
      <w:pPr>
        <w:pStyle w:val="Bibliography"/>
        <w:rPr>
          <w:ins w:id="764" w:author="Lewis.Barnett" w:date="2020-06-26T18:22:00Z"/>
        </w:rPr>
        <w:pPrChange w:id="765" w:author="Lewis.Barnett" w:date="2020-06-26T18:22:00Z">
          <w:pPr>
            <w:widowControl w:val="0"/>
            <w:autoSpaceDE w:val="0"/>
            <w:autoSpaceDN w:val="0"/>
            <w:adjustRightInd w:val="0"/>
          </w:pPr>
        </w:pPrChange>
      </w:pPr>
      <w:proofErr w:type="spellStart"/>
      <w:ins w:id="766" w:author="Lewis.Barnett" w:date="2020-06-26T18:22:00Z">
        <w:r>
          <w:t>Kéfi</w:t>
        </w:r>
        <w:proofErr w:type="spellEnd"/>
        <w:r>
          <w:t xml:space="preserve">, S., V. </w:t>
        </w:r>
        <w:proofErr w:type="spellStart"/>
        <w:r>
          <w:t>Guttal</w:t>
        </w:r>
        <w:proofErr w:type="spellEnd"/>
        <w:r>
          <w:t xml:space="preserve">, W. A. Brock, S. R. Carpenter, A. M. Ellison, V. N. </w:t>
        </w:r>
        <w:proofErr w:type="spellStart"/>
        <w:r>
          <w:t>Livina</w:t>
        </w:r>
        <w:proofErr w:type="spellEnd"/>
        <w:r>
          <w:t xml:space="preserve">, D. A. </w:t>
        </w:r>
        <w:proofErr w:type="spellStart"/>
        <w:r>
          <w:t>Seekell</w:t>
        </w:r>
        <w:proofErr w:type="spellEnd"/>
        <w:r>
          <w:t xml:space="preserve">, M. </w:t>
        </w:r>
        <w:proofErr w:type="spellStart"/>
        <w:r>
          <w:t>Scheffer</w:t>
        </w:r>
        <w:proofErr w:type="spellEnd"/>
        <w:r>
          <w:t xml:space="preserve">, E. H. van </w:t>
        </w:r>
        <w:proofErr w:type="spellStart"/>
        <w:r>
          <w:t>Nes</w:t>
        </w:r>
        <w:proofErr w:type="spellEnd"/>
        <w:r>
          <w:t xml:space="preserve">, and V. </w:t>
        </w:r>
        <w:proofErr w:type="spellStart"/>
        <w:r>
          <w:t>Dakos</w:t>
        </w:r>
        <w:proofErr w:type="spellEnd"/>
        <w:r>
          <w:t xml:space="preserve">. 2014. Early warning signals of ecological transitions: methods for spatial patterns. </w:t>
        </w:r>
        <w:proofErr w:type="spellStart"/>
        <w:r>
          <w:t>PloS</w:t>
        </w:r>
        <w:proofErr w:type="spellEnd"/>
        <w:r>
          <w:t xml:space="preserve"> one 9:e92097.</w:t>
        </w:r>
      </w:ins>
    </w:p>
    <w:p w14:paraId="7477EF85" w14:textId="77777777" w:rsidR="00AF32CD" w:rsidRDefault="00AF32CD" w:rsidP="00AF32CD">
      <w:pPr>
        <w:pStyle w:val="Bibliography"/>
        <w:rPr>
          <w:ins w:id="767" w:author="Lewis.Barnett" w:date="2020-06-26T18:22:00Z"/>
        </w:rPr>
        <w:pPrChange w:id="768" w:author="Lewis.Barnett" w:date="2020-06-26T18:22:00Z">
          <w:pPr>
            <w:widowControl w:val="0"/>
            <w:autoSpaceDE w:val="0"/>
            <w:autoSpaceDN w:val="0"/>
            <w:adjustRightInd w:val="0"/>
          </w:pPr>
        </w:pPrChange>
      </w:pPr>
      <w:ins w:id="769" w:author="Lewis.Barnett" w:date="2020-06-26T18:22:00Z">
        <w:r>
          <w:t xml:space="preserve">Keller, A. A., J. R. Wallace, and R. D. </w:t>
        </w:r>
        <w:proofErr w:type="spellStart"/>
        <w:r>
          <w:t>Methot</w:t>
        </w:r>
        <w:proofErr w:type="spellEnd"/>
        <w:r>
          <w:t xml:space="preserve">. 2017. The Northwest Fisheries Science Center’s West Coast </w:t>
        </w:r>
        <w:proofErr w:type="spellStart"/>
        <w:r>
          <w:t>Groundfish</w:t>
        </w:r>
        <w:proofErr w:type="spellEnd"/>
        <w:r>
          <w:t xml:space="preserve"> Bottom Trawl Survey: History, Design, and Description. NOAA Technical Memorandum, Northwest Fisheries Science Center, Seattle, WA.</w:t>
        </w:r>
      </w:ins>
    </w:p>
    <w:p w14:paraId="382CC557" w14:textId="77777777" w:rsidR="00AF32CD" w:rsidRDefault="00AF32CD" w:rsidP="00AF32CD">
      <w:pPr>
        <w:pStyle w:val="Bibliography"/>
        <w:rPr>
          <w:ins w:id="770" w:author="Lewis.Barnett" w:date="2020-06-26T18:22:00Z"/>
        </w:rPr>
        <w:pPrChange w:id="771" w:author="Lewis.Barnett" w:date="2020-06-26T18:22:00Z">
          <w:pPr>
            <w:widowControl w:val="0"/>
            <w:autoSpaceDE w:val="0"/>
            <w:autoSpaceDN w:val="0"/>
            <w:adjustRightInd w:val="0"/>
          </w:pPr>
        </w:pPrChange>
      </w:pPr>
      <w:proofErr w:type="spellStart"/>
      <w:ins w:id="772" w:author="Lewis.Barnett" w:date="2020-06-26T18:22:00Z">
        <w:r>
          <w:t>Kleisner</w:t>
        </w:r>
        <w:proofErr w:type="spellEnd"/>
        <w:r>
          <w:t xml:space="preserve">, K. M., M. J. Fogarty, S. McGee, A. Barnett, P. </w:t>
        </w:r>
        <w:proofErr w:type="spellStart"/>
        <w:r>
          <w:t>Fratantoni</w:t>
        </w:r>
        <w:proofErr w:type="spellEnd"/>
        <w:r>
          <w:t>, J. Greene, J. A. Hare, S. M. Lucey, C. McGuire, J. Odell, V. S. Saba, L. Smith, K. J. Weaver, and M. L. Pinsky. 2016. The Effects of Sub-Regional Climate Velocity on the Distribution and Spatial Extent of Marine Species Assemblages. PLOS ONE 11:e0149220.</w:t>
        </w:r>
      </w:ins>
    </w:p>
    <w:p w14:paraId="289B768B" w14:textId="77777777" w:rsidR="00AF32CD" w:rsidRDefault="00AF32CD" w:rsidP="00AF32CD">
      <w:pPr>
        <w:pStyle w:val="Bibliography"/>
        <w:rPr>
          <w:ins w:id="773" w:author="Lewis.Barnett" w:date="2020-06-26T18:22:00Z"/>
        </w:rPr>
        <w:pPrChange w:id="774" w:author="Lewis.Barnett" w:date="2020-06-26T18:22:00Z">
          <w:pPr>
            <w:widowControl w:val="0"/>
            <w:autoSpaceDE w:val="0"/>
            <w:autoSpaceDN w:val="0"/>
            <w:adjustRightInd w:val="0"/>
          </w:pPr>
        </w:pPrChange>
      </w:pPr>
      <w:proofErr w:type="spellStart"/>
      <w:ins w:id="775" w:author="Lewis.Barnett" w:date="2020-06-26T18:22:00Z">
        <w:r>
          <w:lastRenderedPageBreak/>
          <w:t>Kotwicki</w:t>
        </w:r>
        <w:proofErr w:type="spellEnd"/>
        <w:r>
          <w:t>, S., and K. Ono. 2019. The effect of random and density-dependent variation in sampling efficiency on variance of abundance estimates from fishery surveys. Fish and Fisheries 20:760–774.</w:t>
        </w:r>
      </w:ins>
    </w:p>
    <w:p w14:paraId="6F1F8776" w14:textId="77777777" w:rsidR="00AF32CD" w:rsidRDefault="00AF32CD" w:rsidP="00AF32CD">
      <w:pPr>
        <w:pStyle w:val="Bibliography"/>
        <w:rPr>
          <w:ins w:id="776" w:author="Lewis.Barnett" w:date="2020-06-26T18:22:00Z"/>
        </w:rPr>
        <w:pPrChange w:id="777" w:author="Lewis.Barnett" w:date="2020-06-26T18:22:00Z">
          <w:pPr>
            <w:widowControl w:val="0"/>
            <w:autoSpaceDE w:val="0"/>
            <w:autoSpaceDN w:val="0"/>
            <w:adjustRightInd w:val="0"/>
          </w:pPr>
        </w:pPrChange>
      </w:pPr>
      <w:proofErr w:type="spellStart"/>
      <w:ins w:id="778" w:author="Lewis.Barnett" w:date="2020-06-26T18:22:00Z">
        <w:r>
          <w:t>Kristensen</w:t>
        </w:r>
        <w:proofErr w:type="spellEnd"/>
        <w:r>
          <w:t xml:space="preserve">, K., A. Nielsen, C. W. Berg, H. </w:t>
        </w:r>
        <w:proofErr w:type="spellStart"/>
        <w:r>
          <w:t>Skaug</w:t>
        </w:r>
        <w:proofErr w:type="spellEnd"/>
        <w:r>
          <w:t>, and B. M. Bell. 2016. TMB: Automatic Differentiation and Laplace Approximation. Journal of Statistical Software 70:1–21.</w:t>
        </w:r>
      </w:ins>
    </w:p>
    <w:p w14:paraId="279CB952" w14:textId="77777777" w:rsidR="00AF32CD" w:rsidRDefault="00AF32CD" w:rsidP="00AF32CD">
      <w:pPr>
        <w:pStyle w:val="Bibliography"/>
        <w:rPr>
          <w:ins w:id="779" w:author="Lewis.Barnett" w:date="2020-06-26T18:22:00Z"/>
        </w:rPr>
        <w:pPrChange w:id="780" w:author="Lewis.Barnett" w:date="2020-06-26T18:22:00Z">
          <w:pPr>
            <w:widowControl w:val="0"/>
            <w:autoSpaceDE w:val="0"/>
            <w:autoSpaceDN w:val="0"/>
            <w:adjustRightInd w:val="0"/>
          </w:pPr>
        </w:pPrChange>
      </w:pPr>
      <w:ins w:id="781" w:author="Lewis.Barnett" w:date="2020-06-26T18:22:00Z">
        <w:r>
          <w:t>Latimer, A. M., S. Banerjee, H. S. Jr, E. S. Mosher, and J. A. S. Jr. 2009. Hierarchical models facilitate spatial analysis of large data sets: a case study on invasive plant species in the northeastern United States. Ecology Letters 12:144–154.</w:t>
        </w:r>
      </w:ins>
    </w:p>
    <w:p w14:paraId="427E5794" w14:textId="77777777" w:rsidR="00AF32CD" w:rsidRDefault="00AF32CD" w:rsidP="00AF32CD">
      <w:pPr>
        <w:pStyle w:val="Bibliography"/>
        <w:rPr>
          <w:ins w:id="782" w:author="Lewis.Barnett" w:date="2020-06-26T18:22:00Z"/>
        </w:rPr>
        <w:pPrChange w:id="783" w:author="Lewis.Barnett" w:date="2020-06-26T18:22:00Z">
          <w:pPr>
            <w:widowControl w:val="0"/>
            <w:autoSpaceDE w:val="0"/>
            <w:autoSpaceDN w:val="0"/>
            <w:adjustRightInd w:val="0"/>
          </w:pPr>
        </w:pPrChange>
      </w:pPr>
      <w:ins w:id="784" w:author="Lewis.Barnett" w:date="2020-06-26T18:22:00Z">
        <w:r>
          <w:t xml:space="preserve">Lenoir, J., J. C. </w:t>
        </w:r>
        <w:proofErr w:type="spellStart"/>
        <w:r>
          <w:t>Gégout</w:t>
        </w:r>
        <w:proofErr w:type="spellEnd"/>
        <w:r>
          <w:t xml:space="preserve">, P. A. </w:t>
        </w:r>
        <w:proofErr w:type="spellStart"/>
        <w:r>
          <w:t>Marquet</w:t>
        </w:r>
        <w:proofErr w:type="spellEnd"/>
        <w:r>
          <w:t xml:space="preserve">, P. de </w:t>
        </w:r>
        <w:proofErr w:type="spellStart"/>
        <w:r>
          <w:t>Ruffray</w:t>
        </w:r>
        <w:proofErr w:type="spellEnd"/>
        <w:r>
          <w:t xml:space="preserve">, and H. </w:t>
        </w:r>
        <w:proofErr w:type="spellStart"/>
        <w:r>
          <w:t>Brisse</w:t>
        </w:r>
        <w:proofErr w:type="spellEnd"/>
        <w:r>
          <w:t xml:space="preserve">. 2008. A Significant Upward Shift in Plant Species Optimum Elevation </w:t>
        </w:r>
        <w:proofErr w:type="gramStart"/>
        <w:r>
          <w:t>During</w:t>
        </w:r>
        <w:proofErr w:type="gramEnd"/>
        <w:r>
          <w:t xml:space="preserve"> the 20th Century. Science 320:1768.</w:t>
        </w:r>
      </w:ins>
    </w:p>
    <w:p w14:paraId="03F2ABFA" w14:textId="77777777" w:rsidR="00AF32CD" w:rsidRDefault="00AF32CD" w:rsidP="00AF32CD">
      <w:pPr>
        <w:pStyle w:val="Bibliography"/>
        <w:rPr>
          <w:ins w:id="785" w:author="Lewis.Barnett" w:date="2020-06-26T18:22:00Z"/>
        </w:rPr>
        <w:pPrChange w:id="786" w:author="Lewis.Barnett" w:date="2020-06-26T18:22:00Z">
          <w:pPr>
            <w:widowControl w:val="0"/>
            <w:autoSpaceDE w:val="0"/>
            <w:autoSpaceDN w:val="0"/>
            <w:adjustRightInd w:val="0"/>
          </w:pPr>
        </w:pPrChange>
      </w:pPr>
      <w:ins w:id="787" w:author="Lewis.Barnett" w:date="2020-06-26T18:22:00Z">
        <w:r>
          <w:t xml:space="preserve">Levin, L. A., M. </w:t>
        </w:r>
        <w:proofErr w:type="spellStart"/>
        <w:r>
          <w:t>Sibuet</w:t>
        </w:r>
        <w:proofErr w:type="spellEnd"/>
        <w:r>
          <w:t xml:space="preserve">, A. J. Gooday, C. R. Smith, and A. </w:t>
        </w:r>
        <w:proofErr w:type="spellStart"/>
        <w:r>
          <w:t>Vanreusel</w:t>
        </w:r>
        <w:proofErr w:type="spellEnd"/>
        <w:r>
          <w:t>. 2010. The roles of habitat heterogeneity in generating and maintaining biodiversity on continental margins: an introduction. Marine Ecology 31:1–5.</w:t>
        </w:r>
      </w:ins>
    </w:p>
    <w:p w14:paraId="0FBC35D1" w14:textId="77777777" w:rsidR="00AF32CD" w:rsidRDefault="00AF32CD" w:rsidP="00AF32CD">
      <w:pPr>
        <w:pStyle w:val="Bibliography"/>
        <w:rPr>
          <w:ins w:id="788" w:author="Lewis.Barnett" w:date="2020-06-26T18:22:00Z"/>
        </w:rPr>
        <w:pPrChange w:id="789" w:author="Lewis.Barnett" w:date="2020-06-26T18:22:00Z">
          <w:pPr>
            <w:widowControl w:val="0"/>
            <w:autoSpaceDE w:val="0"/>
            <w:autoSpaceDN w:val="0"/>
            <w:adjustRightInd w:val="0"/>
          </w:pPr>
        </w:pPrChange>
      </w:pPr>
      <w:ins w:id="790" w:author="Lewis.Barnett" w:date="2020-06-26T18:22:00Z">
        <w:r>
          <w:t>Levin, S. A. 1992. The problem of pattern and scale in ecology: the Robert H. MacArthur award lecture. Ecology 73:1943–1967.</w:t>
        </w:r>
      </w:ins>
    </w:p>
    <w:p w14:paraId="42695BE8" w14:textId="77777777" w:rsidR="00AF32CD" w:rsidRDefault="00AF32CD" w:rsidP="00AF32CD">
      <w:pPr>
        <w:pStyle w:val="Bibliography"/>
        <w:rPr>
          <w:ins w:id="791" w:author="Lewis.Barnett" w:date="2020-06-26T18:22:00Z"/>
        </w:rPr>
        <w:pPrChange w:id="792" w:author="Lewis.Barnett" w:date="2020-06-26T18:22:00Z">
          <w:pPr>
            <w:widowControl w:val="0"/>
            <w:autoSpaceDE w:val="0"/>
            <w:autoSpaceDN w:val="0"/>
            <w:adjustRightInd w:val="0"/>
          </w:pPr>
        </w:pPrChange>
      </w:pPr>
      <w:ins w:id="793" w:author="Lewis.Barnett" w:date="2020-06-26T18:22:00Z">
        <w:r>
          <w:t xml:space="preserve">Li, L., A. B. Hollowed, E. D. </w:t>
        </w:r>
        <w:proofErr w:type="spellStart"/>
        <w:r>
          <w:t>Cokelet</w:t>
        </w:r>
        <w:proofErr w:type="spellEnd"/>
        <w:r>
          <w:t xml:space="preserve">, S. J. </w:t>
        </w:r>
        <w:proofErr w:type="spellStart"/>
        <w:r>
          <w:t>Barbeaux</w:t>
        </w:r>
        <w:proofErr w:type="spellEnd"/>
        <w:r>
          <w:t xml:space="preserve">, N. A. Bond, A. A. Keller, J. R. King, M. M. McClure, W. A. </w:t>
        </w:r>
        <w:proofErr w:type="spellStart"/>
        <w:r>
          <w:t>Palsson</w:t>
        </w:r>
        <w:proofErr w:type="spellEnd"/>
        <w:r>
          <w:t xml:space="preserve">, P. J. </w:t>
        </w:r>
        <w:proofErr w:type="spellStart"/>
        <w:r>
          <w:t>Stabeno</w:t>
        </w:r>
        <w:proofErr w:type="spellEnd"/>
        <w:r>
          <w:t xml:space="preserve">, and Q. Yang. 2019. </w:t>
        </w:r>
        <w:proofErr w:type="spellStart"/>
        <w:r>
          <w:t>Subregional</w:t>
        </w:r>
        <w:proofErr w:type="spellEnd"/>
        <w:r>
          <w:t xml:space="preserve"> differences in </w:t>
        </w:r>
        <w:proofErr w:type="spellStart"/>
        <w:r>
          <w:t>groundfish</w:t>
        </w:r>
        <w:proofErr w:type="spellEnd"/>
        <w:r>
          <w:t xml:space="preserve"> distributional responses to anomalous ocean bottom temperatures in the northeast Pacific. Global Change Biology 25:2560–2575.</w:t>
        </w:r>
      </w:ins>
    </w:p>
    <w:p w14:paraId="5EF7A9F9" w14:textId="77777777" w:rsidR="00AF32CD" w:rsidRDefault="00AF32CD" w:rsidP="00AF32CD">
      <w:pPr>
        <w:pStyle w:val="Bibliography"/>
        <w:rPr>
          <w:ins w:id="794" w:author="Lewis.Barnett" w:date="2020-06-26T18:22:00Z"/>
        </w:rPr>
        <w:pPrChange w:id="795" w:author="Lewis.Barnett" w:date="2020-06-26T18:22:00Z">
          <w:pPr>
            <w:widowControl w:val="0"/>
            <w:autoSpaceDE w:val="0"/>
            <w:autoSpaceDN w:val="0"/>
            <w:adjustRightInd w:val="0"/>
          </w:pPr>
        </w:pPrChange>
      </w:pPr>
      <w:ins w:id="796" w:author="Lewis.Barnett" w:date="2020-06-26T18:22:00Z">
        <w:r>
          <w:t xml:space="preserve">Lindgren, F., H. Rue, and J. </w:t>
        </w:r>
        <w:proofErr w:type="spellStart"/>
        <w:r>
          <w:t>Lindström</w:t>
        </w:r>
        <w:proofErr w:type="spellEnd"/>
        <w:r>
          <w:t>. 2011. An explicit link between Gaussian fields and Gaussian Markov random fields: the stochastic partial differential equation approach. Journal of the Royal Statistical Society: Series B (Statistical Methodology) 73:423–498.</w:t>
        </w:r>
      </w:ins>
    </w:p>
    <w:p w14:paraId="5E40955D" w14:textId="77777777" w:rsidR="00AF32CD" w:rsidRDefault="00AF32CD" w:rsidP="00AF32CD">
      <w:pPr>
        <w:pStyle w:val="Bibliography"/>
        <w:rPr>
          <w:ins w:id="797" w:author="Lewis.Barnett" w:date="2020-06-26T18:22:00Z"/>
        </w:rPr>
        <w:pPrChange w:id="798" w:author="Lewis.Barnett" w:date="2020-06-26T18:22:00Z">
          <w:pPr>
            <w:widowControl w:val="0"/>
            <w:autoSpaceDE w:val="0"/>
            <w:autoSpaceDN w:val="0"/>
            <w:adjustRightInd w:val="0"/>
          </w:pPr>
        </w:pPrChange>
      </w:pPr>
      <w:ins w:id="799" w:author="Lewis.Barnett" w:date="2020-06-26T18:22:00Z">
        <w:r>
          <w:lastRenderedPageBreak/>
          <w:t xml:space="preserve">Link, J. S., J. K. T. </w:t>
        </w:r>
        <w:proofErr w:type="spellStart"/>
        <w:r>
          <w:t>Brodziak</w:t>
        </w:r>
        <w:proofErr w:type="spellEnd"/>
        <w:r>
          <w:t xml:space="preserve">, S. F. Edwards, W. J. </w:t>
        </w:r>
        <w:proofErr w:type="spellStart"/>
        <w:r>
          <w:t>Overholtz</w:t>
        </w:r>
        <w:proofErr w:type="spellEnd"/>
        <w:r>
          <w:t xml:space="preserve">, D. Mountain, J. W. </w:t>
        </w:r>
        <w:proofErr w:type="spellStart"/>
        <w:r>
          <w:t>Jossi</w:t>
        </w:r>
        <w:proofErr w:type="spellEnd"/>
        <w:r>
          <w:t>, T. D. Smith, and M. J. Fogarty. 2002. Marine ecosystem assessment in a fisheries management context. Canadian Journal of Fisheries and Aquatic Sciences 59:1429–1440.</w:t>
        </w:r>
      </w:ins>
    </w:p>
    <w:p w14:paraId="6EAEFDCE" w14:textId="77777777" w:rsidR="00AF32CD" w:rsidRDefault="00AF32CD" w:rsidP="00AF32CD">
      <w:pPr>
        <w:pStyle w:val="Bibliography"/>
        <w:rPr>
          <w:ins w:id="800" w:author="Lewis.Barnett" w:date="2020-06-26T18:22:00Z"/>
        </w:rPr>
        <w:pPrChange w:id="801" w:author="Lewis.Barnett" w:date="2020-06-26T18:22:00Z">
          <w:pPr>
            <w:widowControl w:val="0"/>
            <w:autoSpaceDE w:val="0"/>
            <w:autoSpaceDN w:val="0"/>
            <w:adjustRightInd w:val="0"/>
          </w:pPr>
        </w:pPrChange>
      </w:pPr>
      <w:proofErr w:type="spellStart"/>
      <w:ins w:id="802" w:author="Lewis.Barnett" w:date="2020-06-26T18:22:00Z">
        <w:r>
          <w:t>Lowerre</w:t>
        </w:r>
        <w:proofErr w:type="spellEnd"/>
        <w:r>
          <w:t xml:space="preserve">-Barbieri, S. K., I. A. </w:t>
        </w:r>
        <w:proofErr w:type="spellStart"/>
        <w:r>
          <w:t>Catalán</w:t>
        </w:r>
        <w:proofErr w:type="spellEnd"/>
        <w:r>
          <w:t xml:space="preserve">, A. </w:t>
        </w:r>
        <w:proofErr w:type="spellStart"/>
        <w:r>
          <w:t>Frugård</w:t>
        </w:r>
        <w:proofErr w:type="spellEnd"/>
        <w:r>
          <w:t xml:space="preserve"> </w:t>
        </w:r>
        <w:proofErr w:type="spellStart"/>
        <w:r>
          <w:t>Opdal</w:t>
        </w:r>
        <w:proofErr w:type="spellEnd"/>
        <w:r>
          <w:t xml:space="preserve">, and C. </w:t>
        </w:r>
        <w:proofErr w:type="spellStart"/>
        <w:r>
          <w:t>Jørgensen</w:t>
        </w:r>
        <w:proofErr w:type="spellEnd"/>
        <w:r>
          <w:t>. 2019. Preparing for the future: integrating spatial ecology into ecosystem-based management. ICES Journal of Marine Science 76:467–476.</w:t>
        </w:r>
      </w:ins>
    </w:p>
    <w:p w14:paraId="4A4BACB0" w14:textId="77777777" w:rsidR="00AF32CD" w:rsidRDefault="00AF32CD" w:rsidP="00AF32CD">
      <w:pPr>
        <w:pStyle w:val="Bibliography"/>
        <w:rPr>
          <w:ins w:id="803" w:author="Lewis.Barnett" w:date="2020-06-26T18:22:00Z"/>
        </w:rPr>
        <w:pPrChange w:id="804" w:author="Lewis.Barnett" w:date="2020-06-26T18:22:00Z">
          <w:pPr>
            <w:widowControl w:val="0"/>
            <w:autoSpaceDE w:val="0"/>
            <w:autoSpaceDN w:val="0"/>
            <w:adjustRightInd w:val="0"/>
          </w:pPr>
        </w:pPrChange>
      </w:pPr>
      <w:proofErr w:type="spellStart"/>
      <w:ins w:id="805" w:author="Lewis.Barnett" w:date="2020-06-26T18:22:00Z">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w:t>
        </w:r>
        <w:proofErr w:type="gramStart"/>
        <w:r>
          <w:t>cluster</w:t>
        </w:r>
        <w:proofErr w:type="gramEnd"/>
        <w:r>
          <w:t>: Cluster Analysis Basics and Extensions.</w:t>
        </w:r>
      </w:ins>
    </w:p>
    <w:p w14:paraId="542CC8A8" w14:textId="77777777" w:rsidR="00AF32CD" w:rsidRDefault="00AF32CD" w:rsidP="00AF32CD">
      <w:pPr>
        <w:pStyle w:val="Bibliography"/>
        <w:rPr>
          <w:ins w:id="806" w:author="Lewis.Barnett" w:date="2020-06-26T18:22:00Z"/>
        </w:rPr>
        <w:pPrChange w:id="807" w:author="Lewis.Barnett" w:date="2020-06-26T18:22:00Z">
          <w:pPr>
            <w:widowControl w:val="0"/>
            <w:autoSpaceDE w:val="0"/>
            <w:autoSpaceDN w:val="0"/>
            <w:adjustRightInd w:val="0"/>
          </w:pPr>
        </w:pPrChange>
      </w:pPr>
      <w:ins w:id="808" w:author="Lewis.Barnett" w:date="2020-06-26T18:22:00Z">
        <w:r>
          <w:t>Nicholson, M. D., and S. Jennings. 2004. Testing candidate indicators to support ecosystem-based management: the power of monitoring surveys to detect temporal trends in fish community metrics. ICES Journal of Marine Science 61:35–42.</w:t>
        </w:r>
      </w:ins>
    </w:p>
    <w:p w14:paraId="551AC460" w14:textId="77777777" w:rsidR="00AF32CD" w:rsidRDefault="00AF32CD" w:rsidP="00AF32CD">
      <w:pPr>
        <w:pStyle w:val="Bibliography"/>
        <w:rPr>
          <w:ins w:id="809" w:author="Lewis.Barnett" w:date="2020-06-26T18:22:00Z"/>
        </w:rPr>
        <w:pPrChange w:id="810" w:author="Lewis.Barnett" w:date="2020-06-26T18:22:00Z">
          <w:pPr>
            <w:widowControl w:val="0"/>
            <w:autoSpaceDE w:val="0"/>
            <w:autoSpaceDN w:val="0"/>
            <w:adjustRightInd w:val="0"/>
          </w:pPr>
        </w:pPrChange>
      </w:pPr>
      <w:ins w:id="811" w:author="Lewis.Barnett" w:date="2020-06-26T18:22:00Z">
        <w:r>
          <w:t>Pinsky, M. L., B. Worm, M. J. Fogarty, J. L. Sarmiento, and S. A. Levin. 2013. Marine taxa track local climate velocities. Science 341:1239–1242.</w:t>
        </w:r>
      </w:ins>
    </w:p>
    <w:p w14:paraId="7EEC6D90" w14:textId="77777777" w:rsidR="00AF32CD" w:rsidRDefault="00AF32CD" w:rsidP="00AF32CD">
      <w:pPr>
        <w:pStyle w:val="Bibliography"/>
        <w:rPr>
          <w:ins w:id="812" w:author="Lewis.Barnett" w:date="2020-06-26T18:22:00Z"/>
        </w:rPr>
        <w:pPrChange w:id="813" w:author="Lewis.Barnett" w:date="2020-06-26T18:22:00Z">
          <w:pPr>
            <w:widowControl w:val="0"/>
            <w:autoSpaceDE w:val="0"/>
            <w:autoSpaceDN w:val="0"/>
            <w:adjustRightInd w:val="0"/>
          </w:pPr>
        </w:pPrChange>
      </w:pPr>
      <w:ins w:id="814" w:author="Lewis.Barnett" w:date="2020-06-26T18:22:00Z">
        <w:r>
          <w:t>R Core Team. 2019. R: A Language and Environment for Statistical Computing. R Foundation for Statistical Computing, Vienna, Austria.</w:t>
        </w:r>
      </w:ins>
    </w:p>
    <w:p w14:paraId="4F343395" w14:textId="77777777" w:rsidR="00AF32CD" w:rsidRDefault="00AF32CD" w:rsidP="00AF32CD">
      <w:pPr>
        <w:pStyle w:val="Bibliography"/>
        <w:rPr>
          <w:ins w:id="815" w:author="Lewis.Barnett" w:date="2020-06-26T18:22:00Z"/>
        </w:rPr>
        <w:pPrChange w:id="816" w:author="Lewis.Barnett" w:date="2020-06-26T18:22:00Z">
          <w:pPr>
            <w:widowControl w:val="0"/>
            <w:autoSpaceDE w:val="0"/>
            <w:autoSpaceDN w:val="0"/>
            <w:adjustRightInd w:val="0"/>
          </w:pPr>
        </w:pPrChange>
      </w:pPr>
      <w:ins w:id="817" w:author="Lewis.Barnett" w:date="2020-06-26T18:22:00Z">
        <w:r>
          <w:t xml:space="preserve">Reynolds, A. P., G. Richards, B. de la </w:t>
        </w:r>
        <w:proofErr w:type="spellStart"/>
        <w:r>
          <w:t>Iglesia</w:t>
        </w:r>
        <w:proofErr w:type="spellEnd"/>
        <w:r>
          <w:t xml:space="preserve">, and V. J. </w:t>
        </w:r>
        <w:proofErr w:type="spellStart"/>
        <w:r>
          <w:t>Rayward</w:t>
        </w:r>
        <w:proofErr w:type="spellEnd"/>
        <w:r>
          <w:t>-Smith. 2006. Clustering Rules: A Comparison of Partitioning and Hierarchical Clustering Algorithms. Journal of Mathematical Modelling and Algorithms 5:475–504.</w:t>
        </w:r>
      </w:ins>
    </w:p>
    <w:p w14:paraId="20ABC827" w14:textId="77777777" w:rsidR="00AF32CD" w:rsidRDefault="00AF32CD" w:rsidP="00AF32CD">
      <w:pPr>
        <w:pStyle w:val="Bibliography"/>
        <w:rPr>
          <w:ins w:id="818" w:author="Lewis.Barnett" w:date="2020-06-26T18:22:00Z"/>
        </w:rPr>
        <w:pPrChange w:id="819" w:author="Lewis.Barnett" w:date="2020-06-26T18:22:00Z">
          <w:pPr>
            <w:widowControl w:val="0"/>
            <w:autoSpaceDE w:val="0"/>
            <w:autoSpaceDN w:val="0"/>
            <w:adjustRightInd w:val="0"/>
          </w:pPr>
        </w:pPrChange>
      </w:pPr>
      <w:ins w:id="820" w:author="Lewis.Barnett" w:date="2020-06-26T18:22:00Z">
        <w:r>
          <w:t>Rice, J. C., and S. M. Garcia. 2011. Fisheries, food security, climate change, and biodiversity: characteristics of the sector and perspectives on emerging issues. ICES Journal of Marine Science 68:1343–1353.</w:t>
        </w:r>
      </w:ins>
    </w:p>
    <w:p w14:paraId="792A3EA8" w14:textId="77777777" w:rsidR="00AF32CD" w:rsidRDefault="00AF32CD" w:rsidP="00AF32CD">
      <w:pPr>
        <w:pStyle w:val="Bibliography"/>
        <w:rPr>
          <w:ins w:id="821" w:author="Lewis.Barnett" w:date="2020-06-26T18:22:00Z"/>
        </w:rPr>
        <w:pPrChange w:id="822" w:author="Lewis.Barnett" w:date="2020-06-26T18:22:00Z">
          <w:pPr>
            <w:widowControl w:val="0"/>
            <w:autoSpaceDE w:val="0"/>
            <w:autoSpaceDN w:val="0"/>
            <w:adjustRightInd w:val="0"/>
          </w:pPr>
        </w:pPrChange>
      </w:pPr>
      <w:ins w:id="823" w:author="Lewis.Barnett" w:date="2020-06-26T18:22:00Z">
        <w:r>
          <w:lastRenderedPageBreak/>
          <w:t>Rue, H., S. Martino, and N. Chopin. 2009. Approximate Bayesian inference for latent Gaussian models by using integrated nested Laplace approximations. Journal of the Royal Statistical Society: Series B (Statistical Methodology) 71:319–392.</w:t>
        </w:r>
      </w:ins>
    </w:p>
    <w:p w14:paraId="64B29F9A" w14:textId="77777777" w:rsidR="00AF32CD" w:rsidRDefault="00AF32CD" w:rsidP="00AF32CD">
      <w:pPr>
        <w:pStyle w:val="Bibliography"/>
        <w:rPr>
          <w:ins w:id="824" w:author="Lewis.Barnett" w:date="2020-06-26T18:22:00Z"/>
        </w:rPr>
        <w:pPrChange w:id="825" w:author="Lewis.Barnett" w:date="2020-06-26T18:22:00Z">
          <w:pPr>
            <w:widowControl w:val="0"/>
            <w:autoSpaceDE w:val="0"/>
            <w:autoSpaceDN w:val="0"/>
            <w:adjustRightInd w:val="0"/>
          </w:pPr>
        </w:pPrChange>
      </w:pPr>
      <w:ins w:id="826" w:author="Lewis.Barnett" w:date="2020-06-26T18:22:00Z">
        <w:r>
          <w:t xml:space="preserve">Ruiz-Cárdenas, R., E. T. </w:t>
        </w:r>
        <w:proofErr w:type="spellStart"/>
        <w:r>
          <w:t>Krainski</w:t>
        </w:r>
        <w:proofErr w:type="spellEnd"/>
        <w:r>
          <w:t>, and H. Rue. 2012. Direct fitting of dynamic models using integrated nested Laplace approximations — INLA. Computational Statistics &amp; Data Analysis 56:1808–1828.</w:t>
        </w:r>
      </w:ins>
    </w:p>
    <w:p w14:paraId="33A1B86E" w14:textId="77777777" w:rsidR="00AF32CD" w:rsidRDefault="00AF32CD" w:rsidP="00AF32CD">
      <w:pPr>
        <w:pStyle w:val="Bibliography"/>
        <w:rPr>
          <w:ins w:id="827" w:author="Lewis.Barnett" w:date="2020-06-26T18:22:00Z"/>
        </w:rPr>
        <w:pPrChange w:id="828" w:author="Lewis.Barnett" w:date="2020-06-26T18:22:00Z">
          <w:pPr>
            <w:widowControl w:val="0"/>
            <w:autoSpaceDE w:val="0"/>
            <w:autoSpaceDN w:val="0"/>
            <w:adjustRightInd w:val="0"/>
          </w:pPr>
        </w:pPrChange>
      </w:pPr>
      <w:proofErr w:type="spellStart"/>
      <w:ins w:id="829" w:author="Lewis.Barnett" w:date="2020-06-26T18:22:00Z">
        <w:r>
          <w:t>Sagarin</w:t>
        </w:r>
        <w:proofErr w:type="spellEnd"/>
        <w:r>
          <w:t>, R. D., S. D. Gaines, and B. Gaylord. 2006. Moving beyond assumptions to understand abundance distributions across the ranges of species. Trends in Ecology &amp; Evolution 21:524–530.</w:t>
        </w:r>
      </w:ins>
    </w:p>
    <w:p w14:paraId="5E2D1380" w14:textId="77777777" w:rsidR="00AF32CD" w:rsidRDefault="00AF32CD" w:rsidP="00AF32CD">
      <w:pPr>
        <w:pStyle w:val="Bibliography"/>
        <w:rPr>
          <w:ins w:id="830" w:author="Lewis.Barnett" w:date="2020-06-26T18:22:00Z"/>
        </w:rPr>
        <w:pPrChange w:id="831" w:author="Lewis.Barnett" w:date="2020-06-26T18:22:00Z">
          <w:pPr>
            <w:widowControl w:val="0"/>
            <w:autoSpaceDE w:val="0"/>
            <w:autoSpaceDN w:val="0"/>
            <w:adjustRightInd w:val="0"/>
          </w:pPr>
        </w:pPrChange>
      </w:pPr>
      <w:ins w:id="832" w:author="Lewis.Barnett" w:date="2020-06-26T18:22:00Z">
        <w:r>
          <w:t>Shelton, A. O., J. T. Thorson, E. J. Ward, and B. E. Feist. 2014. Spatial semiparametric models improve estimates of species abundance and distribution. Canadian Journal of Fisheries and Aquatic Sciences 71:1655–1666.</w:t>
        </w:r>
      </w:ins>
    </w:p>
    <w:p w14:paraId="0251F08B" w14:textId="77777777" w:rsidR="00AF32CD" w:rsidRDefault="00AF32CD" w:rsidP="00AF32CD">
      <w:pPr>
        <w:pStyle w:val="Bibliography"/>
        <w:rPr>
          <w:ins w:id="833" w:author="Lewis.Barnett" w:date="2020-06-26T18:22:00Z"/>
        </w:rPr>
        <w:pPrChange w:id="834" w:author="Lewis.Barnett" w:date="2020-06-26T18:22:00Z">
          <w:pPr>
            <w:widowControl w:val="0"/>
            <w:autoSpaceDE w:val="0"/>
            <w:autoSpaceDN w:val="0"/>
            <w:adjustRightInd w:val="0"/>
          </w:pPr>
        </w:pPrChange>
      </w:pPr>
      <w:proofErr w:type="spellStart"/>
      <w:ins w:id="835" w:author="Lewis.Barnett" w:date="2020-06-26T18:22:00Z">
        <w:r>
          <w:t>Shono</w:t>
        </w:r>
        <w:proofErr w:type="spellEnd"/>
        <w:r>
          <w:t>, H. 2008. Application of the Tweedie distribution to zero-catch data in CPUE analysis. Fisheries Research 93:154–162.</w:t>
        </w:r>
      </w:ins>
    </w:p>
    <w:p w14:paraId="1C85AC36" w14:textId="77777777" w:rsidR="00AF32CD" w:rsidRDefault="00AF32CD" w:rsidP="00AF32CD">
      <w:pPr>
        <w:pStyle w:val="Bibliography"/>
        <w:rPr>
          <w:ins w:id="836" w:author="Lewis.Barnett" w:date="2020-06-26T18:22:00Z"/>
        </w:rPr>
        <w:pPrChange w:id="837" w:author="Lewis.Barnett" w:date="2020-06-26T18:22:00Z">
          <w:pPr>
            <w:widowControl w:val="0"/>
            <w:autoSpaceDE w:val="0"/>
            <w:autoSpaceDN w:val="0"/>
            <w:adjustRightInd w:val="0"/>
          </w:pPr>
        </w:pPrChange>
      </w:pPr>
      <w:ins w:id="838" w:author="Lewis.Barnett" w:date="2020-06-26T18:22:00Z">
        <w:r>
          <w:t xml:space="preserve">Stock, B. C., E. J. Ward, T. </w:t>
        </w:r>
        <w:proofErr w:type="spellStart"/>
        <w:r>
          <w:t>Eguchi</w:t>
        </w:r>
        <w:proofErr w:type="spellEnd"/>
        <w:r>
          <w:t xml:space="preserve">, J. E. </w:t>
        </w:r>
        <w:proofErr w:type="spellStart"/>
        <w:r>
          <w:t>Jannot</w:t>
        </w:r>
        <w:proofErr w:type="spellEnd"/>
        <w:r>
          <w:t xml:space="preserve">, J. T. Thorson, B. E. Feist, and B. X. </w:t>
        </w:r>
        <w:proofErr w:type="spellStart"/>
        <w:r>
          <w:t>Semmens</w:t>
        </w:r>
        <w:proofErr w:type="spellEnd"/>
        <w:r>
          <w:t>. 2019. Comparing predictions of fisheries bycatch using multiple spatiotemporal species distribution model frameworks. Canadian Journal of Fisheries and Aquatic Sciences.</w:t>
        </w:r>
      </w:ins>
    </w:p>
    <w:p w14:paraId="4F2C516F" w14:textId="77777777" w:rsidR="00AF32CD" w:rsidRDefault="00AF32CD" w:rsidP="00AF32CD">
      <w:pPr>
        <w:pStyle w:val="Bibliography"/>
        <w:rPr>
          <w:ins w:id="839" w:author="Lewis.Barnett" w:date="2020-06-26T18:22:00Z"/>
        </w:rPr>
        <w:pPrChange w:id="840" w:author="Lewis.Barnett" w:date="2020-06-26T18:22:00Z">
          <w:pPr>
            <w:widowControl w:val="0"/>
            <w:autoSpaceDE w:val="0"/>
            <w:autoSpaceDN w:val="0"/>
            <w:adjustRightInd w:val="0"/>
          </w:pPr>
        </w:pPrChange>
      </w:pPr>
      <w:ins w:id="841" w:author="Lewis.Barnett" w:date="2020-06-26T18:22:00Z">
        <w:r>
          <w:t>Thorson, J. T. 2019a. Measuring the impact of oceanographic indices on species distribution shifts: The spatially varying effect of cold-pool extent in the eastern Bering Sea. Limnology and Oceanography 64:2632–2645.</w:t>
        </w:r>
      </w:ins>
    </w:p>
    <w:p w14:paraId="723CFA8B" w14:textId="77777777" w:rsidR="00AF32CD" w:rsidRDefault="00AF32CD" w:rsidP="00AF32CD">
      <w:pPr>
        <w:pStyle w:val="Bibliography"/>
        <w:rPr>
          <w:ins w:id="842" w:author="Lewis.Barnett" w:date="2020-06-26T18:22:00Z"/>
        </w:rPr>
        <w:pPrChange w:id="843" w:author="Lewis.Barnett" w:date="2020-06-26T18:22:00Z">
          <w:pPr>
            <w:widowControl w:val="0"/>
            <w:autoSpaceDE w:val="0"/>
            <w:autoSpaceDN w:val="0"/>
            <w:adjustRightInd w:val="0"/>
          </w:pPr>
        </w:pPrChange>
      </w:pPr>
      <w:ins w:id="844" w:author="Lewis.Barnett" w:date="2020-06-26T18:22:00Z">
        <w:r>
          <w:lastRenderedPageBreak/>
          <w:t xml:space="preserve">Thorson, J. T. 2019b. Guidance for decisions using the Vector Autoregressive </w:t>
        </w:r>
        <w:proofErr w:type="spellStart"/>
        <w:r>
          <w:t>Spatio</w:t>
        </w:r>
        <w:proofErr w:type="spellEnd"/>
        <w:r>
          <w:t>-Temporal (VAST) package in stock, ecosystem, habitat and climate assessments. Fisheries Research 210:143–161.</w:t>
        </w:r>
      </w:ins>
    </w:p>
    <w:p w14:paraId="2864A3EE" w14:textId="77777777" w:rsidR="00AF32CD" w:rsidRDefault="00AF32CD" w:rsidP="00AF32CD">
      <w:pPr>
        <w:pStyle w:val="Bibliography"/>
        <w:rPr>
          <w:ins w:id="845" w:author="Lewis.Barnett" w:date="2020-06-26T18:22:00Z"/>
        </w:rPr>
        <w:pPrChange w:id="846" w:author="Lewis.Barnett" w:date="2020-06-26T18:22:00Z">
          <w:pPr>
            <w:widowControl w:val="0"/>
            <w:autoSpaceDE w:val="0"/>
            <w:autoSpaceDN w:val="0"/>
            <w:adjustRightInd w:val="0"/>
          </w:pPr>
        </w:pPrChange>
      </w:pPr>
      <w:ins w:id="847" w:author="Lewis.Barnett" w:date="2020-06-26T18:22:00Z">
        <w:r>
          <w:t>Thorson, J. T., and L. A. K. Barnett. 2017. Comparing estimates of abundance trends and distribution shifts using single- and multispecies models of fishes and biogenic habitat. ICES Journal of Marine Science 74:1311–1321.</w:t>
        </w:r>
      </w:ins>
    </w:p>
    <w:p w14:paraId="37F197A3" w14:textId="77777777" w:rsidR="00AF32CD" w:rsidRDefault="00AF32CD" w:rsidP="00AF32CD">
      <w:pPr>
        <w:pStyle w:val="Bibliography"/>
        <w:rPr>
          <w:ins w:id="848" w:author="Lewis.Barnett" w:date="2020-06-26T18:22:00Z"/>
        </w:rPr>
        <w:pPrChange w:id="849" w:author="Lewis.Barnett" w:date="2020-06-26T18:22:00Z">
          <w:pPr>
            <w:widowControl w:val="0"/>
            <w:autoSpaceDE w:val="0"/>
            <w:autoSpaceDN w:val="0"/>
            <w:adjustRightInd w:val="0"/>
          </w:pPr>
        </w:pPrChange>
      </w:pPr>
      <w:ins w:id="850" w:author="Lewis.Barnett" w:date="2020-06-26T18:22:00Z">
        <w:r>
          <w:t xml:space="preserve">Thorson, J. T., M. L. Pinsky, and E. J. Ward. 2016. Model-based inference for estimating shifts in species distribution, area occupied and </w:t>
        </w:r>
        <w:proofErr w:type="spellStart"/>
        <w:r>
          <w:t>centre</w:t>
        </w:r>
        <w:proofErr w:type="spellEnd"/>
        <w:r>
          <w:t xml:space="preserve"> of gravity. Methods in Ecology and Evolution 7:990–1002.</w:t>
        </w:r>
      </w:ins>
    </w:p>
    <w:p w14:paraId="4A530834" w14:textId="77777777" w:rsidR="00AF32CD" w:rsidRDefault="00AF32CD" w:rsidP="00AF32CD">
      <w:pPr>
        <w:pStyle w:val="Bibliography"/>
        <w:rPr>
          <w:ins w:id="851" w:author="Lewis.Barnett" w:date="2020-06-26T18:22:00Z"/>
        </w:rPr>
        <w:pPrChange w:id="852" w:author="Lewis.Barnett" w:date="2020-06-26T18:22:00Z">
          <w:pPr>
            <w:widowControl w:val="0"/>
            <w:autoSpaceDE w:val="0"/>
            <w:autoSpaceDN w:val="0"/>
            <w:adjustRightInd w:val="0"/>
          </w:pPr>
        </w:pPrChange>
      </w:pPr>
      <w:ins w:id="853" w:author="Lewis.Barnett" w:date="2020-06-26T18:22:00Z">
        <w:r>
          <w:t xml:space="preserve">Thorson, J. T., A. O. Shelton, E. J. Ward, and H. J. </w:t>
        </w:r>
        <w:proofErr w:type="spellStart"/>
        <w:r>
          <w:t>Skaug</w:t>
        </w:r>
        <w:proofErr w:type="spellEnd"/>
        <w:r>
          <w:t xml:space="preserve">. 2015. </w:t>
        </w:r>
        <w:proofErr w:type="spellStart"/>
        <w:r>
          <w:t>Geostatistical</w:t>
        </w:r>
        <w:proofErr w:type="spellEnd"/>
        <w:r>
          <w:t xml:space="preserve"> delta-generalized linear mixed models improve precision for estimated abundance indices for West Coast </w:t>
        </w:r>
        <w:proofErr w:type="spellStart"/>
        <w:r>
          <w:t>groundfishes</w:t>
        </w:r>
        <w:proofErr w:type="spellEnd"/>
        <w:r>
          <w:t>. ICES Journal of Marine Science 72:1297–1310.</w:t>
        </w:r>
      </w:ins>
    </w:p>
    <w:p w14:paraId="6E6E915F" w14:textId="77777777" w:rsidR="00AF32CD" w:rsidRDefault="00AF32CD" w:rsidP="00AF32CD">
      <w:pPr>
        <w:pStyle w:val="Bibliography"/>
        <w:rPr>
          <w:ins w:id="854" w:author="Lewis.Barnett" w:date="2020-06-26T18:22:00Z"/>
        </w:rPr>
        <w:pPrChange w:id="855" w:author="Lewis.Barnett" w:date="2020-06-26T18:22:00Z">
          <w:pPr>
            <w:widowControl w:val="0"/>
            <w:autoSpaceDE w:val="0"/>
            <w:autoSpaceDN w:val="0"/>
            <w:adjustRightInd w:val="0"/>
          </w:pPr>
        </w:pPrChange>
      </w:pPr>
      <w:proofErr w:type="spellStart"/>
      <w:ins w:id="856" w:author="Lewis.Barnett" w:date="2020-06-26T18:22:00Z">
        <w:r>
          <w:t>Tilman</w:t>
        </w:r>
        <w:proofErr w:type="spellEnd"/>
        <w:r>
          <w:t xml:space="preserve">, D., and P. M. </w:t>
        </w:r>
        <w:proofErr w:type="spellStart"/>
        <w:r>
          <w:t>Kareiva</w:t>
        </w:r>
        <w:proofErr w:type="spellEnd"/>
        <w:r>
          <w:t>. 1997. Spatial Ecology: The Role of Space in Population Dynamics and Interspecific Interactions. Princeton University Press.</w:t>
        </w:r>
      </w:ins>
    </w:p>
    <w:p w14:paraId="22CBEB97" w14:textId="77777777" w:rsidR="00AF32CD" w:rsidRDefault="00AF32CD" w:rsidP="00AF32CD">
      <w:pPr>
        <w:pStyle w:val="Bibliography"/>
        <w:rPr>
          <w:ins w:id="857" w:author="Lewis.Barnett" w:date="2020-06-26T18:22:00Z"/>
        </w:rPr>
        <w:pPrChange w:id="858" w:author="Lewis.Barnett" w:date="2020-06-26T18:22:00Z">
          <w:pPr>
            <w:widowControl w:val="0"/>
            <w:autoSpaceDE w:val="0"/>
            <w:autoSpaceDN w:val="0"/>
            <w:adjustRightInd w:val="0"/>
          </w:pPr>
        </w:pPrChange>
      </w:pPr>
      <w:ins w:id="859" w:author="Lewis.Barnett" w:date="2020-06-26T18:22: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0419BFEC" w14:textId="77777777" w:rsidR="00AF32CD" w:rsidRDefault="00AF32CD" w:rsidP="00AF32CD">
      <w:pPr>
        <w:pStyle w:val="Bibliography"/>
        <w:rPr>
          <w:ins w:id="860" w:author="Lewis.Barnett" w:date="2020-06-26T18:22:00Z"/>
        </w:rPr>
        <w:pPrChange w:id="861" w:author="Lewis.Barnett" w:date="2020-06-26T18:22:00Z">
          <w:pPr>
            <w:widowControl w:val="0"/>
            <w:autoSpaceDE w:val="0"/>
            <w:autoSpaceDN w:val="0"/>
            <w:adjustRightInd w:val="0"/>
          </w:pPr>
        </w:pPrChange>
      </w:pPr>
      <w:ins w:id="862" w:author="Lewis.Barnett" w:date="2020-06-26T18:22:00Z">
        <w:r>
          <w:t xml:space="preserve">Walter, J. A., L. W. Sheppard, T. L. Anderson, J. H. </w:t>
        </w:r>
        <w:proofErr w:type="spellStart"/>
        <w:r>
          <w:t>Kastens</w:t>
        </w:r>
        <w:proofErr w:type="spellEnd"/>
        <w:r>
          <w:t xml:space="preserve">, O. N. </w:t>
        </w:r>
        <w:proofErr w:type="spellStart"/>
        <w:r>
          <w:t>Bjørnstad</w:t>
        </w:r>
        <w:proofErr w:type="spellEnd"/>
        <w:r>
          <w:t xml:space="preserve">, A. M. </w:t>
        </w:r>
        <w:proofErr w:type="spellStart"/>
        <w:r>
          <w:t>Liebhold</w:t>
        </w:r>
        <w:proofErr w:type="spellEnd"/>
        <w:r>
          <w:t xml:space="preserve">, and D. C. </w:t>
        </w:r>
        <w:proofErr w:type="spellStart"/>
        <w:r>
          <w:t>Reuman</w:t>
        </w:r>
        <w:proofErr w:type="spellEnd"/>
        <w:r>
          <w:t>. 2017. The geography of spatial synchrony. Ecology Letters 20:801–814.</w:t>
        </w:r>
      </w:ins>
    </w:p>
    <w:p w14:paraId="6AE47FD2" w14:textId="77777777" w:rsidR="00AF32CD" w:rsidRDefault="00AF32CD" w:rsidP="00AF32CD">
      <w:pPr>
        <w:pStyle w:val="Bibliography"/>
        <w:rPr>
          <w:ins w:id="863" w:author="Lewis.Barnett" w:date="2020-06-26T18:22:00Z"/>
        </w:rPr>
        <w:pPrChange w:id="864" w:author="Lewis.Barnett" w:date="2020-06-26T18:22:00Z">
          <w:pPr>
            <w:widowControl w:val="0"/>
            <w:autoSpaceDE w:val="0"/>
            <w:autoSpaceDN w:val="0"/>
            <w:adjustRightInd w:val="0"/>
          </w:pPr>
        </w:pPrChange>
      </w:pPr>
      <w:ins w:id="865" w:author="Lewis.Barnett" w:date="2020-06-26T18:22:00Z">
        <w:r>
          <w:lastRenderedPageBreak/>
          <w:t xml:space="preserve">Ward, E. J., J. E. </w:t>
        </w:r>
        <w:proofErr w:type="spellStart"/>
        <w:r>
          <w:t>Jannot</w:t>
        </w:r>
        <w:proofErr w:type="spellEnd"/>
        <w:r>
          <w:t xml:space="preserve">, </w:t>
        </w:r>
        <w:proofErr w:type="gramStart"/>
        <w:r>
          <w:t>Y</w:t>
        </w:r>
        <w:proofErr w:type="gramEnd"/>
        <w:r>
          <w:t>.-W. Lee, K. Ono, A. O. Shelton, and J. T. Thorson. 2015. Using spatiotemporal species distribution models to identify temporally evolving hotspots of species co-occurrence. Ecological Applications 25:2198–2209.</w:t>
        </w:r>
      </w:ins>
    </w:p>
    <w:p w14:paraId="5B08993E" w14:textId="77777777" w:rsidR="00AF32CD" w:rsidRDefault="00AF32CD" w:rsidP="00AF32CD">
      <w:pPr>
        <w:pStyle w:val="Bibliography"/>
        <w:rPr>
          <w:ins w:id="866" w:author="Lewis.Barnett" w:date="2020-06-26T18:22:00Z"/>
        </w:rPr>
        <w:pPrChange w:id="867" w:author="Lewis.Barnett" w:date="2020-06-26T18:22:00Z">
          <w:pPr>
            <w:widowControl w:val="0"/>
            <w:autoSpaceDE w:val="0"/>
            <w:autoSpaceDN w:val="0"/>
            <w:adjustRightInd w:val="0"/>
          </w:pPr>
        </w:pPrChange>
      </w:pPr>
      <w:proofErr w:type="spellStart"/>
      <w:ins w:id="868" w:author="Lewis.Barnett" w:date="2020-06-26T18:22:00Z">
        <w:r>
          <w:t>Weatherhead</w:t>
        </w:r>
        <w:proofErr w:type="spellEnd"/>
        <w:r>
          <w:t xml:space="preserve">, E. C., G. C. </w:t>
        </w:r>
        <w:proofErr w:type="spellStart"/>
        <w:r>
          <w:t>Reinsel</w:t>
        </w:r>
        <w:proofErr w:type="spellEnd"/>
        <w:r>
          <w:t xml:space="preserve">, G. C. </w:t>
        </w:r>
        <w:proofErr w:type="spellStart"/>
        <w:r>
          <w:t>Tiao</w:t>
        </w:r>
        <w:proofErr w:type="spellEnd"/>
        <w:r>
          <w:t xml:space="preserve">, X.-L. </w:t>
        </w:r>
        <w:proofErr w:type="spellStart"/>
        <w:r>
          <w:t>Meng</w:t>
        </w:r>
        <w:proofErr w:type="spellEnd"/>
        <w:r>
          <w:t xml:space="preserve">, D. Choi, W.-K. </w:t>
        </w:r>
        <w:proofErr w:type="spellStart"/>
        <w:r>
          <w:t>Cheang</w:t>
        </w:r>
        <w:proofErr w:type="spellEnd"/>
        <w:r>
          <w:t xml:space="preserve">, T. Keller, J. </w:t>
        </w:r>
        <w:proofErr w:type="spellStart"/>
        <w:r>
          <w:t>DeLuisi</w:t>
        </w:r>
        <w:proofErr w:type="spellEnd"/>
        <w:r>
          <w:t xml:space="preserve">, D. J. </w:t>
        </w:r>
        <w:proofErr w:type="spellStart"/>
        <w:r>
          <w:t>Wuebbles</w:t>
        </w:r>
        <w:proofErr w:type="spellEnd"/>
        <w:r>
          <w:t xml:space="preserve">, J. B. Kerr, A. J. Miller, S. J. </w:t>
        </w:r>
        <w:proofErr w:type="spellStart"/>
        <w:r>
          <w:t>Oltmans</w:t>
        </w:r>
        <w:proofErr w:type="spellEnd"/>
        <w:r>
          <w:t>, and J. E. Frederick. 1998. Factors affecting the detection of trends: Statistical considerations and applications to environmental data. Journal of Geophysical Research: Atmospheres 103:17149–17161.</w:t>
        </w:r>
      </w:ins>
    </w:p>
    <w:p w14:paraId="73EBC666" w14:textId="77777777" w:rsidR="00AF32CD" w:rsidRDefault="00AF32CD" w:rsidP="00AF32CD">
      <w:pPr>
        <w:pStyle w:val="Bibliography"/>
        <w:rPr>
          <w:ins w:id="869" w:author="Lewis.Barnett" w:date="2020-06-26T18:22:00Z"/>
        </w:rPr>
        <w:pPrChange w:id="870" w:author="Lewis.Barnett" w:date="2020-06-26T18:22:00Z">
          <w:pPr>
            <w:widowControl w:val="0"/>
            <w:autoSpaceDE w:val="0"/>
            <w:autoSpaceDN w:val="0"/>
            <w:adjustRightInd w:val="0"/>
          </w:pPr>
        </w:pPrChange>
      </w:pPr>
      <w:proofErr w:type="spellStart"/>
      <w:ins w:id="871" w:author="Lewis.Barnett" w:date="2020-06-26T18:22:00Z">
        <w:r>
          <w:t>Woillez</w:t>
        </w:r>
        <w:proofErr w:type="spellEnd"/>
        <w:r>
          <w:t xml:space="preserve">, M., J. </w:t>
        </w:r>
        <w:proofErr w:type="spellStart"/>
        <w:r>
          <w:t>Rivoirard</w:t>
        </w:r>
        <w:proofErr w:type="spellEnd"/>
        <w:r>
          <w:t xml:space="preserve">, and P. </w:t>
        </w:r>
        <w:proofErr w:type="spellStart"/>
        <w:r>
          <w:t>Petitgas</w:t>
        </w:r>
        <w:proofErr w:type="spellEnd"/>
        <w:r>
          <w:t>. 2009. Notes on survey-based spatial indicators for monitoring fish populations. Aquatic Living Resources 22:155–164.</w:t>
        </w:r>
      </w:ins>
    </w:p>
    <w:p w14:paraId="37271FF5" w14:textId="77777777" w:rsidR="00AF32CD" w:rsidRDefault="00AF32CD" w:rsidP="00AF32CD">
      <w:pPr>
        <w:pStyle w:val="Bibliography"/>
        <w:rPr>
          <w:ins w:id="872" w:author="Lewis.Barnett" w:date="2020-06-26T18:22:00Z"/>
        </w:rPr>
        <w:pPrChange w:id="873" w:author="Lewis.Barnett" w:date="2020-06-26T18:22:00Z">
          <w:pPr>
            <w:widowControl w:val="0"/>
            <w:autoSpaceDE w:val="0"/>
            <w:autoSpaceDN w:val="0"/>
            <w:adjustRightInd w:val="0"/>
          </w:pPr>
        </w:pPrChange>
      </w:pPr>
      <w:proofErr w:type="spellStart"/>
      <w:ins w:id="874" w:author="Lewis.Barnett" w:date="2020-06-26T18:22:00Z">
        <w:r>
          <w:t>Yackulic</w:t>
        </w:r>
        <w:proofErr w:type="spellEnd"/>
        <w:r>
          <w:t xml:space="preserve">, C. B., R. Chandler, E. F. </w:t>
        </w:r>
        <w:proofErr w:type="spellStart"/>
        <w:r>
          <w:t>Zipkin</w:t>
        </w:r>
        <w:proofErr w:type="spellEnd"/>
        <w:r>
          <w:t xml:space="preserve">, J. A. </w:t>
        </w:r>
        <w:proofErr w:type="spellStart"/>
        <w:r>
          <w:t>Royle</w:t>
        </w:r>
        <w:proofErr w:type="spellEnd"/>
        <w:r>
          <w:t>, J. D. Nichols, E. H. Campbell Grant, and S. Veran. 2013. Presence-only modelling using MAXENT: when can we trust the inferences? 4:236–243.</w:t>
        </w:r>
      </w:ins>
    </w:p>
    <w:p w14:paraId="7301B8DE" w14:textId="77777777" w:rsidR="00AF32CD" w:rsidRDefault="00AF32CD" w:rsidP="00AF32CD">
      <w:pPr>
        <w:pStyle w:val="Bibliography"/>
        <w:rPr>
          <w:ins w:id="875" w:author="Lewis.Barnett" w:date="2020-06-26T18:22:00Z"/>
        </w:rPr>
        <w:pPrChange w:id="876" w:author="Lewis.Barnett" w:date="2020-06-26T18:22:00Z">
          <w:pPr>
            <w:widowControl w:val="0"/>
            <w:autoSpaceDE w:val="0"/>
            <w:autoSpaceDN w:val="0"/>
            <w:adjustRightInd w:val="0"/>
          </w:pPr>
        </w:pPrChange>
      </w:pPr>
      <w:proofErr w:type="spellStart"/>
      <w:ins w:id="877" w:author="Lewis.Barnett" w:date="2020-06-26T18:22:00Z">
        <w:r>
          <w:t>Zuur</w:t>
        </w:r>
        <w:proofErr w:type="spellEnd"/>
        <w:r>
          <w:t xml:space="preserve">, A. F., E. N. </w:t>
        </w:r>
        <w:proofErr w:type="spellStart"/>
        <w:r>
          <w:t>Ieno</w:t>
        </w:r>
        <w:proofErr w:type="spellEnd"/>
        <w:r>
          <w:t xml:space="preserve">, N. Walker, A. A. </w:t>
        </w:r>
        <w:proofErr w:type="spellStart"/>
        <w:r>
          <w:t>Saveliev</w:t>
        </w:r>
        <w:proofErr w:type="spellEnd"/>
        <w:r>
          <w:t>, and G. M. Smith. 2009. Mixed Effects Models and Extensions in Ecology with R, 1st edition. Springer, New York.</w:t>
        </w:r>
      </w:ins>
    </w:p>
    <w:p w14:paraId="2BE210DB" w14:textId="676F05C0" w:rsidR="003C0549" w:rsidDel="00770736" w:rsidRDefault="003C0549">
      <w:pPr>
        <w:pStyle w:val="Bibliography"/>
        <w:rPr>
          <w:ins w:id="878" w:author="Lewis Barnett" w:date="2020-06-16T14:27:00Z"/>
          <w:del w:id="879" w:author="Lewis.Barnett" w:date="2020-06-26T18:20:00Z"/>
        </w:rPr>
        <w:pPrChange w:id="880" w:author="Lewis Barnett" w:date="2020-06-16T14:27:00Z">
          <w:pPr>
            <w:widowControl w:val="0"/>
            <w:autoSpaceDE w:val="0"/>
            <w:autoSpaceDN w:val="0"/>
            <w:adjustRightInd w:val="0"/>
          </w:pPr>
        </w:pPrChange>
      </w:pPr>
      <w:ins w:id="881" w:author="Lewis Barnett" w:date="2020-06-16T14:27:00Z">
        <w:del w:id="882" w:author="Lewis.Barnett" w:date="2020-06-26T18:20:00Z">
          <w:r w:rsidDel="00770736">
            <w:delText>Akaike, H. 1973. Information theory and an extension of the maximum likelihood principle. Page 2nd International Symposium on Information Theory. Budapest: Akadémiai, Tsahkadsor, Armenia, USSR.</w:delText>
          </w:r>
        </w:del>
      </w:ins>
    </w:p>
    <w:p w14:paraId="1AAD7B2D" w14:textId="652C59B7" w:rsidR="003C0549" w:rsidDel="00770736" w:rsidRDefault="003C0549">
      <w:pPr>
        <w:pStyle w:val="Bibliography"/>
        <w:rPr>
          <w:ins w:id="883" w:author="Lewis Barnett" w:date="2020-06-16T14:27:00Z"/>
          <w:del w:id="884" w:author="Lewis.Barnett" w:date="2020-06-26T18:20:00Z"/>
        </w:rPr>
        <w:pPrChange w:id="885" w:author="Lewis Barnett" w:date="2020-06-16T14:27:00Z">
          <w:pPr>
            <w:widowControl w:val="0"/>
            <w:autoSpaceDE w:val="0"/>
            <w:autoSpaceDN w:val="0"/>
            <w:adjustRightInd w:val="0"/>
          </w:pPr>
        </w:pPrChange>
      </w:pPr>
      <w:ins w:id="886" w:author="Lewis Barnett" w:date="2020-06-16T14:27:00Z">
        <w:del w:id="887" w:author="Lewis.Barnett" w:date="2020-06-26T18:20:00Z">
          <w:r w:rsidDel="00770736">
            <w:delText>Anderson, S. C. 2019. sdmTMB: An R package for spatial and spatiotemporal GLMMs with TMB.</w:delText>
          </w:r>
        </w:del>
      </w:ins>
    </w:p>
    <w:p w14:paraId="0C5B2A1E" w14:textId="717AACDA" w:rsidR="003C0549" w:rsidDel="00770736" w:rsidRDefault="003C0549">
      <w:pPr>
        <w:pStyle w:val="Bibliography"/>
        <w:rPr>
          <w:ins w:id="888" w:author="Lewis Barnett" w:date="2020-06-16T14:27:00Z"/>
          <w:del w:id="889" w:author="Lewis.Barnett" w:date="2020-06-26T18:20:00Z"/>
        </w:rPr>
        <w:pPrChange w:id="890" w:author="Lewis Barnett" w:date="2020-06-16T14:27:00Z">
          <w:pPr>
            <w:widowControl w:val="0"/>
            <w:autoSpaceDE w:val="0"/>
            <w:autoSpaceDN w:val="0"/>
            <w:adjustRightInd w:val="0"/>
          </w:pPr>
        </w:pPrChange>
      </w:pPr>
      <w:ins w:id="891" w:author="Lewis Barnett" w:date="2020-06-16T14:27:00Z">
        <w:del w:id="892" w:author="Lewis.Barnett" w:date="2020-06-26T18:20:00Z">
          <w:r w:rsidDel="00770736">
            <w:delText>Anderson, S. C., E. A. Keppel, and Edwards, A.M. In press. A reproducible data synopsis for over 100 species of British Columbia groundfish.</w:delText>
          </w:r>
        </w:del>
      </w:ins>
    </w:p>
    <w:p w14:paraId="206B804A" w14:textId="3C4ED4AC" w:rsidR="003C0549" w:rsidDel="00770736" w:rsidRDefault="003C0549">
      <w:pPr>
        <w:pStyle w:val="Bibliography"/>
        <w:rPr>
          <w:ins w:id="893" w:author="Lewis Barnett" w:date="2020-06-16T14:27:00Z"/>
          <w:del w:id="894" w:author="Lewis.Barnett" w:date="2020-06-26T18:20:00Z"/>
        </w:rPr>
        <w:pPrChange w:id="895" w:author="Lewis Barnett" w:date="2020-06-16T14:27:00Z">
          <w:pPr>
            <w:widowControl w:val="0"/>
            <w:autoSpaceDE w:val="0"/>
            <w:autoSpaceDN w:val="0"/>
            <w:adjustRightInd w:val="0"/>
          </w:pPr>
        </w:pPrChange>
      </w:pPr>
      <w:ins w:id="896" w:author="Lewis Barnett" w:date="2020-06-16T14:27:00Z">
        <w:del w:id="897" w:author="Lewis.Barnett" w:date="2020-06-26T18:20:00Z">
          <w:r w:rsidDel="00770736">
            <w:delText>Anderson, S. C., and E. J. Ward. 2019. Black swans in space: modeling spatiotemporal processes with extremes. Ecology 100:e02403.</w:delText>
          </w:r>
        </w:del>
      </w:ins>
    </w:p>
    <w:p w14:paraId="572563FC" w14:textId="6C2FF6FC" w:rsidR="003C0549" w:rsidDel="00770736" w:rsidRDefault="003C0549">
      <w:pPr>
        <w:pStyle w:val="Bibliography"/>
        <w:rPr>
          <w:ins w:id="898" w:author="Lewis Barnett" w:date="2020-06-16T14:27:00Z"/>
          <w:del w:id="899" w:author="Lewis.Barnett" w:date="2020-06-26T18:20:00Z"/>
        </w:rPr>
        <w:pPrChange w:id="900" w:author="Lewis Barnett" w:date="2020-06-16T14:27:00Z">
          <w:pPr>
            <w:widowControl w:val="0"/>
            <w:autoSpaceDE w:val="0"/>
            <w:autoSpaceDN w:val="0"/>
            <w:adjustRightInd w:val="0"/>
          </w:pPr>
        </w:pPrChange>
      </w:pPr>
      <w:ins w:id="901" w:author="Lewis Barnett" w:date="2020-06-16T14:27:00Z">
        <w:del w:id="902" w:author="Lewis.Barnett" w:date="2020-06-26T18:20:00Z">
          <w:r w:rsidDel="00770736">
            <w:lastRenderedPageBreak/>
            <w:delText>Auger-Méthé, M., C. Field, C. M. Albertsen, A. E. Derocher, M. A. Lewis, I. D. Jonsen, and J. Mills Flemming. 2016. State-space models’ dirty little secrets: even simple linear Gaussian models can have estimation problems. Scientific Reports 6:26677.</w:delText>
          </w:r>
        </w:del>
      </w:ins>
    </w:p>
    <w:p w14:paraId="507990DD" w14:textId="69907765" w:rsidR="003C0549" w:rsidDel="00770736" w:rsidRDefault="003C0549">
      <w:pPr>
        <w:pStyle w:val="Bibliography"/>
        <w:rPr>
          <w:ins w:id="903" w:author="Lewis Barnett" w:date="2020-06-16T14:27:00Z"/>
          <w:del w:id="904" w:author="Lewis.Barnett" w:date="2020-06-26T18:20:00Z"/>
        </w:rPr>
        <w:pPrChange w:id="905" w:author="Lewis Barnett" w:date="2020-06-16T14:27:00Z">
          <w:pPr>
            <w:widowControl w:val="0"/>
            <w:autoSpaceDE w:val="0"/>
            <w:autoSpaceDN w:val="0"/>
            <w:adjustRightInd w:val="0"/>
          </w:pPr>
        </w:pPrChange>
      </w:pPr>
      <w:ins w:id="906" w:author="Lewis Barnett" w:date="2020-06-16T14:27:00Z">
        <w:del w:id="907" w:author="Lewis.Barnett" w:date="2020-06-26T18:20:00Z">
          <w:r w:rsidDel="00770736">
            <w:delText>Bakun, A., D. B. Field, A. Redondo-Rodriguez, and S. J. Weeks. 2010. Greenhouse gas, upwelling-favorable winds, and the future of coastal ocean upwelling ecosystems. Global Change Biology 16:1213–1228.</w:delText>
          </w:r>
        </w:del>
      </w:ins>
    </w:p>
    <w:p w14:paraId="62B751B7" w14:textId="719FAFAF" w:rsidR="003C0549" w:rsidDel="00770736" w:rsidRDefault="003C0549">
      <w:pPr>
        <w:pStyle w:val="Bibliography"/>
        <w:rPr>
          <w:ins w:id="908" w:author="Lewis Barnett" w:date="2020-06-16T14:27:00Z"/>
          <w:del w:id="909" w:author="Lewis.Barnett" w:date="2020-06-26T18:20:00Z"/>
        </w:rPr>
        <w:pPrChange w:id="910" w:author="Lewis Barnett" w:date="2020-06-16T14:27:00Z">
          <w:pPr>
            <w:widowControl w:val="0"/>
            <w:autoSpaceDE w:val="0"/>
            <w:autoSpaceDN w:val="0"/>
            <w:adjustRightInd w:val="0"/>
          </w:pPr>
        </w:pPrChange>
      </w:pPr>
      <w:ins w:id="911" w:author="Lewis Barnett" w:date="2020-06-16T14:27:00Z">
        <w:del w:id="912" w:author="Lewis.Barnett" w:date="2020-06-26T18:20:00Z">
          <w:r w:rsidDel="00770736">
            <w:delText>Barnett, L. A. K., E. J. Ward, J. E. Jannot, and A. O. Shelton. 2019. Dynamic spatial heterogeneity reveals interdependence of marine faunal density and fishery removals. Ecological Indicators 107:105585.</w:delText>
          </w:r>
        </w:del>
      </w:ins>
    </w:p>
    <w:p w14:paraId="2DC6B4BF" w14:textId="1623C2F7" w:rsidR="003C0549" w:rsidDel="00770736" w:rsidRDefault="003C0549">
      <w:pPr>
        <w:pStyle w:val="Bibliography"/>
        <w:rPr>
          <w:ins w:id="913" w:author="Lewis Barnett" w:date="2020-06-16T14:27:00Z"/>
          <w:del w:id="914" w:author="Lewis.Barnett" w:date="2020-06-26T18:20:00Z"/>
        </w:rPr>
        <w:pPrChange w:id="915" w:author="Lewis Barnett" w:date="2020-06-16T14:27:00Z">
          <w:pPr>
            <w:widowControl w:val="0"/>
            <w:autoSpaceDE w:val="0"/>
            <w:autoSpaceDN w:val="0"/>
            <w:adjustRightInd w:val="0"/>
          </w:pPr>
        </w:pPrChange>
      </w:pPr>
      <w:ins w:id="916" w:author="Lewis Barnett" w:date="2020-06-16T14:27:00Z">
        <w:del w:id="917" w:author="Lewis.Barnett" w:date="2020-06-26T18:20:00Z">
          <w:r w:rsidDel="00770736">
            <w:delText>Berger, A. M., D. R. Goethel, P. D. Lynch, T. Quinn, S. Mormede, J. McKenzie, and A. Dunn. 2017. Space oddity: The mission for spatial integration. Canadian Journal of Fisheries and Aquatic Sciences 74:1698–1716.</w:delText>
          </w:r>
        </w:del>
      </w:ins>
    </w:p>
    <w:p w14:paraId="3B10C001" w14:textId="63901071" w:rsidR="003C0549" w:rsidDel="00770736" w:rsidRDefault="003C0549">
      <w:pPr>
        <w:pStyle w:val="Bibliography"/>
        <w:rPr>
          <w:ins w:id="918" w:author="Lewis Barnett" w:date="2020-06-16T14:27:00Z"/>
          <w:del w:id="919" w:author="Lewis.Barnett" w:date="2020-06-26T18:20:00Z"/>
        </w:rPr>
        <w:pPrChange w:id="920" w:author="Lewis Barnett" w:date="2020-06-16T14:27:00Z">
          <w:pPr>
            <w:widowControl w:val="0"/>
            <w:autoSpaceDE w:val="0"/>
            <w:autoSpaceDN w:val="0"/>
            <w:adjustRightInd w:val="0"/>
          </w:pPr>
        </w:pPrChange>
      </w:pPr>
      <w:ins w:id="921" w:author="Lewis Barnett" w:date="2020-06-16T14:27:00Z">
        <w:del w:id="922" w:author="Lewis.Barnett" w:date="2020-06-26T18:20:00Z">
          <w:r w:rsidDel="00770736">
            <w:delText>Chen, J., M. E. Thompson, and C. Wu. 2004. Estimation of Fish Abundance Indices Based on Scientific Research Trawl Surveys. Biometrics 60:116–123.</w:delText>
          </w:r>
        </w:del>
      </w:ins>
    </w:p>
    <w:p w14:paraId="0CA2BE2F" w14:textId="5B0A1890" w:rsidR="003C0549" w:rsidDel="00770736" w:rsidRDefault="003C0549">
      <w:pPr>
        <w:pStyle w:val="Bibliography"/>
        <w:rPr>
          <w:ins w:id="923" w:author="Lewis Barnett" w:date="2020-06-16T14:27:00Z"/>
          <w:del w:id="924" w:author="Lewis.Barnett" w:date="2020-06-26T18:20:00Z"/>
        </w:rPr>
        <w:pPrChange w:id="925" w:author="Lewis Barnett" w:date="2020-06-16T14:27:00Z">
          <w:pPr>
            <w:widowControl w:val="0"/>
            <w:autoSpaceDE w:val="0"/>
            <w:autoSpaceDN w:val="0"/>
            <w:adjustRightInd w:val="0"/>
          </w:pPr>
        </w:pPrChange>
      </w:pPr>
      <w:ins w:id="926" w:author="Lewis Barnett" w:date="2020-06-16T14:27:00Z">
        <w:del w:id="927" w:author="Lewis.Barnett" w:date="2020-06-26T18:20:00Z">
          <w:r w:rsidDel="00770736">
            <w:delText>Dunn, P. K., and G. K. Smyth. 2005. Series evaluation of Tweedie exponential dispersion model densities. Statistics and Computing 15:267–280.</w:delText>
          </w:r>
        </w:del>
      </w:ins>
    </w:p>
    <w:p w14:paraId="5A66C00E" w14:textId="2D5D4446" w:rsidR="003C0549" w:rsidDel="00770736" w:rsidRDefault="003C0549">
      <w:pPr>
        <w:pStyle w:val="Bibliography"/>
        <w:rPr>
          <w:ins w:id="928" w:author="Lewis Barnett" w:date="2020-06-16T14:27:00Z"/>
          <w:del w:id="929" w:author="Lewis.Barnett" w:date="2020-06-26T18:20:00Z"/>
        </w:rPr>
        <w:pPrChange w:id="930" w:author="Lewis Barnett" w:date="2020-06-16T14:27:00Z">
          <w:pPr>
            <w:widowControl w:val="0"/>
            <w:autoSpaceDE w:val="0"/>
            <w:autoSpaceDN w:val="0"/>
            <w:adjustRightInd w:val="0"/>
          </w:pPr>
        </w:pPrChange>
      </w:pPr>
      <w:ins w:id="931" w:author="Lewis Barnett" w:date="2020-06-16T14:27:00Z">
        <w:del w:id="932" w:author="Lewis.Barnett" w:date="2020-06-26T18:20:00Z">
          <w:r w:rsidDel="00770736">
            <w:delText>Elith, J., M. Kearney, and S. Phillips. 2010. The art of modelling range-shifting species. Methods in Ecology and Evolution 1:330–342.</w:delText>
          </w:r>
        </w:del>
      </w:ins>
    </w:p>
    <w:p w14:paraId="32E2AEA8" w14:textId="1DCD948B" w:rsidR="003C0549" w:rsidDel="00770736" w:rsidRDefault="003C0549">
      <w:pPr>
        <w:pStyle w:val="Bibliography"/>
        <w:rPr>
          <w:ins w:id="933" w:author="Lewis Barnett" w:date="2020-06-16T14:27:00Z"/>
          <w:del w:id="934" w:author="Lewis.Barnett" w:date="2020-06-26T18:20:00Z"/>
        </w:rPr>
        <w:pPrChange w:id="935" w:author="Lewis Barnett" w:date="2020-06-16T14:27:00Z">
          <w:pPr>
            <w:widowControl w:val="0"/>
            <w:autoSpaceDE w:val="0"/>
            <w:autoSpaceDN w:val="0"/>
            <w:adjustRightInd w:val="0"/>
          </w:pPr>
        </w:pPrChange>
      </w:pPr>
      <w:ins w:id="936" w:author="Lewis Barnett" w:date="2020-06-16T14:27:00Z">
        <w:del w:id="937" w:author="Lewis.Barnett" w:date="2020-06-26T18:20:00Z">
          <w:r w:rsidDel="00770736">
            <w:delText>Elith, J., and J. R. Leathwick. 2009. Species Distribution Models: Ecological Explanation and Prediction Across Space and Time. Annual Review of Ecology, Evolution, and Systematics 40:677–697.</w:delText>
          </w:r>
        </w:del>
      </w:ins>
    </w:p>
    <w:p w14:paraId="3D532724" w14:textId="79164016" w:rsidR="003C0549" w:rsidDel="00770736" w:rsidRDefault="003C0549">
      <w:pPr>
        <w:pStyle w:val="Bibliography"/>
        <w:rPr>
          <w:ins w:id="938" w:author="Lewis Barnett" w:date="2020-06-16T14:27:00Z"/>
          <w:del w:id="939" w:author="Lewis.Barnett" w:date="2020-06-26T18:20:00Z"/>
        </w:rPr>
        <w:pPrChange w:id="940" w:author="Lewis Barnett" w:date="2020-06-16T14:27:00Z">
          <w:pPr>
            <w:widowControl w:val="0"/>
            <w:autoSpaceDE w:val="0"/>
            <w:autoSpaceDN w:val="0"/>
            <w:adjustRightInd w:val="0"/>
          </w:pPr>
        </w:pPrChange>
      </w:pPr>
      <w:ins w:id="941" w:author="Lewis Barnett" w:date="2020-06-16T14:27:00Z">
        <w:del w:id="942" w:author="Lewis.Barnett" w:date="2020-06-26T18:20:00Z">
          <w:r w:rsidDel="00770736">
            <w:lastRenderedPageBreak/>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delText>
          </w:r>
        </w:del>
      </w:ins>
    </w:p>
    <w:p w14:paraId="3A116E30" w14:textId="1B3F6911" w:rsidR="003C0549" w:rsidDel="00770736" w:rsidRDefault="003C0549">
      <w:pPr>
        <w:pStyle w:val="Bibliography"/>
        <w:rPr>
          <w:ins w:id="943" w:author="Lewis Barnett" w:date="2020-06-16T14:27:00Z"/>
          <w:del w:id="944" w:author="Lewis.Barnett" w:date="2020-06-26T18:20:00Z"/>
        </w:rPr>
        <w:pPrChange w:id="945" w:author="Lewis Barnett" w:date="2020-06-16T14:27:00Z">
          <w:pPr>
            <w:widowControl w:val="0"/>
            <w:autoSpaceDE w:val="0"/>
            <w:autoSpaceDN w:val="0"/>
            <w:adjustRightInd w:val="0"/>
          </w:pPr>
        </w:pPrChange>
      </w:pPr>
      <w:ins w:id="946" w:author="Lewis Barnett" w:date="2020-06-16T14:27:00Z">
        <w:del w:id="947" w:author="Lewis.Barnett" w:date="2020-06-26T18:20:00Z">
          <w:r w:rsidDel="00770736">
            <w:delText>Hassell, M. 2000. The spatial and temporal dynamics of host-parasitoid interactions. Oxford University Press, Oxford.</w:delText>
          </w:r>
        </w:del>
      </w:ins>
    </w:p>
    <w:p w14:paraId="49BD06AC" w14:textId="6AAE8398" w:rsidR="003C0549" w:rsidDel="00770736" w:rsidRDefault="003C0549">
      <w:pPr>
        <w:pStyle w:val="Bibliography"/>
        <w:rPr>
          <w:ins w:id="948" w:author="Lewis Barnett" w:date="2020-06-16T14:27:00Z"/>
          <w:del w:id="949" w:author="Lewis.Barnett" w:date="2020-06-26T18:20:00Z"/>
        </w:rPr>
        <w:pPrChange w:id="950" w:author="Lewis Barnett" w:date="2020-06-16T14:27:00Z">
          <w:pPr>
            <w:widowControl w:val="0"/>
            <w:autoSpaceDE w:val="0"/>
            <w:autoSpaceDN w:val="0"/>
            <w:adjustRightInd w:val="0"/>
          </w:pPr>
        </w:pPrChange>
      </w:pPr>
      <w:ins w:id="951" w:author="Lewis Barnett" w:date="2020-06-16T14:27:00Z">
        <w:del w:id="952" w:author="Lewis.Barnett" w:date="2020-06-26T18:20:00Z">
          <w:r w:rsidDel="00770736">
            <w:delText>Hennig, C. 2019. fpc: Flexible Procedures for Clustering.</w:delText>
          </w:r>
        </w:del>
      </w:ins>
    </w:p>
    <w:p w14:paraId="73B5C927" w14:textId="43FB56EE" w:rsidR="003C0549" w:rsidDel="00770736" w:rsidRDefault="003C0549">
      <w:pPr>
        <w:pStyle w:val="Bibliography"/>
        <w:rPr>
          <w:ins w:id="953" w:author="Lewis Barnett" w:date="2020-06-16T14:27:00Z"/>
          <w:del w:id="954" w:author="Lewis.Barnett" w:date="2020-06-26T18:20:00Z"/>
        </w:rPr>
        <w:pPrChange w:id="955" w:author="Lewis Barnett" w:date="2020-06-16T14:27:00Z">
          <w:pPr>
            <w:widowControl w:val="0"/>
            <w:autoSpaceDE w:val="0"/>
            <w:autoSpaceDN w:val="0"/>
            <w:adjustRightInd w:val="0"/>
          </w:pPr>
        </w:pPrChange>
      </w:pPr>
      <w:ins w:id="956" w:author="Lewis Barnett" w:date="2020-06-16T14:27:00Z">
        <w:del w:id="957" w:author="Lewis.Barnett" w:date="2020-06-26T18:20:00Z">
          <w:r w:rsidDel="00770736">
            <w:delText>Hitch, A. T., and P. L. Leberg. 2007. Breeding Distributions of North American Bird Species Moving North as a Result of Climate Change. Conservation Biology 21:534–539.</w:delText>
          </w:r>
        </w:del>
      </w:ins>
    </w:p>
    <w:p w14:paraId="1FF2C0C0" w14:textId="45FA0E9B" w:rsidR="003C0549" w:rsidDel="00770736" w:rsidRDefault="003C0549">
      <w:pPr>
        <w:pStyle w:val="Bibliography"/>
        <w:rPr>
          <w:ins w:id="958" w:author="Lewis Barnett" w:date="2020-06-16T14:27:00Z"/>
          <w:del w:id="959" w:author="Lewis.Barnett" w:date="2020-06-26T18:20:00Z"/>
        </w:rPr>
        <w:pPrChange w:id="960" w:author="Lewis Barnett" w:date="2020-06-16T14:27:00Z">
          <w:pPr>
            <w:widowControl w:val="0"/>
            <w:autoSpaceDE w:val="0"/>
            <w:autoSpaceDN w:val="0"/>
            <w:adjustRightInd w:val="0"/>
          </w:pPr>
        </w:pPrChange>
      </w:pPr>
      <w:ins w:id="961" w:author="Lewis Barnett" w:date="2020-06-16T14:27:00Z">
        <w:del w:id="962" w:author="Lewis.Barnett" w:date="2020-06-26T18:20:00Z">
          <w:r w:rsidDel="00770736">
            <w:delText>Huffaker, C. B. 1958. Experimental studies on predation: dispersion factors and predator-prey oscillations. Hilgardia 27:795–835.</w:delText>
          </w:r>
        </w:del>
      </w:ins>
    </w:p>
    <w:p w14:paraId="3ED948A9" w14:textId="5035B7F8" w:rsidR="003C0549" w:rsidDel="00770736" w:rsidRDefault="003C0549">
      <w:pPr>
        <w:pStyle w:val="Bibliography"/>
        <w:rPr>
          <w:ins w:id="963" w:author="Lewis Barnett" w:date="2020-06-16T14:27:00Z"/>
          <w:del w:id="964" w:author="Lewis.Barnett" w:date="2020-06-26T18:20:00Z"/>
        </w:rPr>
        <w:pPrChange w:id="965" w:author="Lewis Barnett" w:date="2020-06-16T14:27:00Z">
          <w:pPr>
            <w:widowControl w:val="0"/>
            <w:autoSpaceDE w:val="0"/>
            <w:autoSpaceDN w:val="0"/>
            <w:adjustRightInd w:val="0"/>
          </w:pPr>
        </w:pPrChange>
      </w:pPr>
      <w:ins w:id="966" w:author="Lewis Barnett" w:date="2020-06-16T14:27:00Z">
        <w:del w:id="967" w:author="Lewis.Barnett" w:date="2020-06-26T18:20:00Z">
          <w:r w:rsidDel="00770736">
            <w:delText>Johnson, K. F., J. T. Thorson, and A. E. Punt. 2019. Investigating the value of including depth during spatiotemporal index standardization. Fisheries Research 216:126–137.</w:delText>
          </w:r>
        </w:del>
      </w:ins>
    </w:p>
    <w:p w14:paraId="30C55D1A" w14:textId="37DF8C59" w:rsidR="003C0549" w:rsidDel="00770736" w:rsidRDefault="003C0549">
      <w:pPr>
        <w:pStyle w:val="Bibliography"/>
        <w:rPr>
          <w:ins w:id="968" w:author="Lewis Barnett" w:date="2020-06-16T14:27:00Z"/>
          <w:del w:id="969" w:author="Lewis.Barnett" w:date="2020-06-26T18:20:00Z"/>
        </w:rPr>
        <w:pPrChange w:id="970" w:author="Lewis Barnett" w:date="2020-06-16T14:27:00Z">
          <w:pPr>
            <w:widowControl w:val="0"/>
            <w:autoSpaceDE w:val="0"/>
            <w:autoSpaceDN w:val="0"/>
            <w:adjustRightInd w:val="0"/>
          </w:pPr>
        </w:pPrChange>
      </w:pPr>
      <w:ins w:id="971" w:author="Lewis Barnett" w:date="2020-06-16T14:27:00Z">
        <w:del w:id="972" w:author="Lewis.Barnett" w:date="2020-06-26T18:20:00Z">
          <w:r w:rsidDel="00770736">
            <w:delText>Kaufman, L., and P. J. Rousseeuw. 2009. Finding groups in data: an introduction to cluster analysis. John Wiley &amp; Sons.</w:delText>
          </w:r>
        </w:del>
      </w:ins>
    </w:p>
    <w:p w14:paraId="1E9182E4" w14:textId="2F92B3F5" w:rsidR="003C0549" w:rsidDel="00770736" w:rsidRDefault="003C0549">
      <w:pPr>
        <w:pStyle w:val="Bibliography"/>
        <w:rPr>
          <w:ins w:id="973" w:author="Lewis Barnett" w:date="2020-06-16T14:27:00Z"/>
          <w:del w:id="974" w:author="Lewis.Barnett" w:date="2020-06-26T18:20:00Z"/>
        </w:rPr>
        <w:pPrChange w:id="975" w:author="Lewis Barnett" w:date="2020-06-16T14:27:00Z">
          <w:pPr>
            <w:widowControl w:val="0"/>
            <w:autoSpaceDE w:val="0"/>
            <w:autoSpaceDN w:val="0"/>
            <w:adjustRightInd w:val="0"/>
          </w:pPr>
        </w:pPrChange>
      </w:pPr>
      <w:ins w:id="976" w:author="Lewis Barnett" w:date="2020-06-16T14:27:00Z">
        <w:del w:id="977" w:author="Lewis.Barnett" w:date="2020-06-26T18:20:00Z">
          <w:r w:rsidDel="00770736">
            <w:lastRenderedPageBreak/>
            <w:delText>Kéfi, S., V. Guttal, W. A. Brock, S. R. Carpenter, A. M. Ellison, V. N. Livina, D. A. Seekell, M. Scheffer, E. H. van Nes, and V. Dakos. 2014. Early warning signals of ecological transitions: methods for spatial patterns. PloS one 9:e92097.</w:delText>
          </w:r>
        </w:del>
      </w:ins>
    </w:p>
    <w:p w14:paraId="4F573381" w14:textId="09B3AFDF" w:rsidR="003C0549" w:rsidDel="00770736" w:rsidRDefault="003C0549">
      <w:pPr>
        <w:pStyle w:val="Bibliography"/>
        <w:rPr>
          <w:ins w:id="978" w:author="Lewis Barnett" w:date="2020-06-16T14:27:00Z"/>
          <w:del w:id="979" w:author="Lewis.Barnett" w:date="2020-06-26T18:20:00Z"/>
        </w:rPr>
        <w:pPrChange w:id="980" w:author="Lewis Barnett" w:date="2020-06-16T14:27:00Z">
          <w:pPr>
            <w:widowControl w:val="0"/>
            <w:autoSpaceDE w:val="0"/>
            <w:autoSpaceDN w:val="0"/>
            <w:adjustRightInd w:val="0"/>
          </w:pPr>
        </w:pPrChange>
      </w:pPr>
      <w:ins w:id="981" w:author="Lewis Barnett" w:date="2020-06-16T14:27:00Z">
        <w:del w:id="982" w:author="Lewis.Barnett" w:date="2020-06-26T18:20:00Z">
          <w:r w:rsidDel="00770736">
            <w:delText>Keller, A. A., J. R. Wallace, and R. D. Methot. 2017. The Northwest Fisheries Science Center’s West Coast Groundfish Bottom Trawl Survey: History, Design, and Description. NOAA Technical Memorandum, Northwest Fisheries Science Center, Seattle, WA.</w:delText>
          </w:r>
        </w:del>
      </w:ins>
    </w:p>
    <w:p w14:paraId="5F5FAB10" w14:textId="2D75F93C" w:rsidR="003C0549" w:rsidDel="00770736" w:rsidRDefault="003C0549">
      <w:pPr>
        <w:pStyle w:val="Bibliography"/>
        <w:rPr>
          <w:ins w:id="983" w:author="Lewis Barnett" w:date="2020-06-16T14:27:00Z"/>
          <w:del w:id="984" w:author="Lewis.Barnett" w:date="2020-06-26T18:20:00Z"/>
        </w:rPr>
        <w:pPrChange w:id="985" w:author="Lewis Barnett" w:date="2020-06-16T14:27:00Z">
          <w:pPr>
            <w:widowControl w:val="0"/>
            <w:autoSpaceDE w:val="0"/>
            <w:autoSpaceDN w:val="0"/>
            <w:adjustRightInd w:val="0"/>
          </w:pPr>
        </w:pPrChange>
      </w:pPr>
      <w:ins w:id="986" w:author="Lewis Barnett" w:date="2020-06-16T14:27:00Z">
        <w:del w:id="987" w:author="Lewis.Barnett" w:date="2020-06-26T18:20:00Z">
          <w:r w:rsidDel="00770736">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ins>
    </w:p>
    <w:p w14:paraId="74325E6D" w14:textId="3FBEEE8B" w:rsidR="003C0549" w:rsidDel="00770736" w:rsidRDefault="003C0549">
      <w:pPr>
        <w:pStyle w:val="Bibliography"/>
        <w:rPr>
          <w:ins w:id="988" w:author="Lewis Barnett" w:date="2020-06-16T14:27:00Z"/>
          <w:del w:id="989" w:author="Lewis.Barnett" w:date="2020-06-26T18:20:00Z"/>
        </w:rPr>
        <w:pPrChange w:id="990" w:author="Lewis Barnett" w:date="2020-06-16T14:27:00Z">
          <w:pPr>
            <w:widowControl w:val="0"/>
            <w:autoSpaceDE w:val="0"/>
            <w:autoSpaceDN w:val="0"/>
            <w:adjustRightInd w:val="0"/>
          </w:pPr>
        </w:pPrChange>
      </w:pPr>
      <w:ins w:id="991" w:author="Lewis Barnett" w:date="2020-06-16T14:27:00Z">
        <w:del w:id="992" w:author="Lewis.Barnett" w:date="2020-06-26T18:20:00Z">
          <w:r w:rsidDel="00770736">
            <w:delText>Kotwicki, S., and K. Ono. 2019. The effect of random and density-dependent variation in sampling efficiency on variance of abundance estimates from fishery surveys. Fish and Fisheries 20:760–774.</w:delText>
          </w:r>
        </w:del>
      </w:ins>
    </w:p>
    <w:p w14:paraId="4B5D5EBA" w14:textId="0C9A73F7" w:rsidR="003C0549" w:rsidDel="00770736" w:rsidRDefault="003C0549">
      <w:pPr>
        <w:pStyle w:val="Bibliography"/>
        <w:rPr>
          <w:ins w:id="993" w:author="Lewis Barnett" w:date="2020-06-16T14:27:00Z"/>
          <w:del w:id="994" w:author="Lewis.Barnett" w:date="2020-06-26T18:20:00Z"/>
        </w:rPr>
        <w:pPrChange w:id="995" w:author="Lewis Barnett" w:date="2020-06-16T14:27:00Z">
          <w:pPr>
            <w:widowControl w:val="0"/>
            <w:autoSpaceDE w:val="0"/>
            <w:autoSpaceDN w:val="0"/>
            <w:adjustRightInd w:val="0"/>
          </w:pPr>
        </w:pPrChange>
      </w:pPr>
      <w:ins w:id="996" w:author="Lewis Barnett" w:date="2020-06-16T14:27:00Z">
        <w:del w:id="997" w:author="Lewis.Barnett" w:date="2020-06-26T18:20:00Z">
          <w:r w:rsidDel="00770736">
            <w:delText>Kristensen, K., A. Nielsen, C. W. Berg, H. Skaug, and B. M. Bell. 2016. TMB: Automatic Differentiation and Laplace Approximation. Journal of Statistical Software 70:1–21.</w:delText>
          </w:r>
        </w:del>
      </w:ins>
    </w:p>
    <w:p w14:paraId="5807EB66" w14:textId="19D7E221" w:rsidR="003C0549" w:rsidDel="00770736" w:rsidRDefault="003C0549">
      <w:pPr>
        <w:pStyle w:val="Bibliography"/>
        <w:rPr>
          <w:ins w:id="998" w:author="Lewis Barnett" w:date="2020-06-16T14:27:00Z"/>
          <w:del w:id="999" w:author="Lewis.Barnett" w:date="2020-06-26T18:20:00Z"/>
        </w:rPr>
        <w:pPrChange w:id="1000" w:author="Lewis Barnett" w:date="2020-06-16T14:27:00Z">
          <w:pPr>
            <w:widowControl w:val="0"/>
            <w:autoSpaceDE w:val="0"/>
            <w:autoSpaceDN w:val="0"/>
            <w:adjustRightInd w:val="0"/>
          </w:pPr>
        </w:pPrChange>
      </w:pPr>
      <w:ins w:id="1001" w:author="Lewis Barnett" w:date="2020-06-16T14:27:00Z">
        <w:del w:id="1002" w:author="Lewis.Barnett" w:date="2020-06-26T18:20:00Z">
          <w:r w:rsidDel="00770736">
            <w:delText>Latimer, A. M., S. Banerjee, H. S. Jr, E. S. Mosher, and J. A. S. Jr. 2009. Hierarchical models facilitate spatial analysis of large data sets: a case study on invasive plant species in the northeastern United States. Ecology Letters 12:144–154.</w:delText>
          </w:r>
        </w:del>
      </w:ins>
    </w:p>
    <w:p w14:paraId="42DE7C20" w14:textId="0A0ADCB1" w:rsidR="003C0549" w:rsidDel="00770736" w:rsidRDefault="003C0549">
      <w:pPr>
        <w:pStyle w:val="Bibliography"/>
        <w:rPr>
          <w:ins w:id="1003" w:author="Lewis Barnett" w:date="2020-06-16T14:27:00Z"/>
          <w:del w:id="1004" w:author="Lewis.Barnett" w:date="2020-06-26T18:20:00Z"/>
        </w:rPr>
        <w:pPrChange w:id="1005" w:author="Lewis Barnett" w:date="2020-06-16T14:27:00Z">
          <w:pPr>
            <w:widowControl w:val="0"/>
            <w:autoSpaceDE w:val="0"/>
            <w:autoSpaceDN w:val="0"/>
            <w:adjustRightInd w:val="0"/>
          </w:pPr>
        </w:pPrChange>
      </w:pPr>
      <w:ins w:id="1006" w:author="Lewis Barnett" w:date="2020-06-16T14:27:00Z">
        <w:del w:id="1007" w:author="Lewis.Barnett" w:date="2020-06-26T18:20:00Z">
          <w:r w:rsidDel="00770736">
            <w:delText>Lenoir, J., J. C. Gégout, P. A. Marquet, P. de Ruffray, and H. Brisse. 2008. A Significant Upward Shift in Plant Species Optimum Elevation During the 20th Century. Science 320:1768.</w:delText>
          </w:r>
        </w:del>
      </w:ins>
    </w:p>
    <w:p w14:paraId="6C4CA9D2" w14:textId="53AE0DAA" w:rsidR="003C0549" w:rsidDel="00770736" w:rsidRDefault="003C0549">
      <w:pPr>
        <w:pStyle w:val="Bibliography"/>
        <w:rPr>
          <w:ins w:id="1008" w:author="Lewis Barnett" w:date="2020-06-16T14:27:00Z"/>
          <w:del w:id="1009" w:author="Lewis.Barnett" w:date="2020-06-26T18:20:00Z"/>
        </w:rPr>
        <w:pPrChange w:id="1010" w:author="Lewis Barnett" w:date="2020-06-16T14:27:00Z">
          <w:pPr>
            <w:widowControl w:val="0"/>
            <w:autoSpaceDE w:val="0"/>
            <w:autoSpaceDN w:val="0"/>
            <w:adjustRightInd w:val="0"/>
          </w:pPr>
        </w:pPrChange>
      </w:pPr>
      <w:ins w:id="1011" w:author="Lewis Barnett" w:date="2020-06-16T14:27:00Z">
        <w:del w:id="1012" w:author="Lewis.Barnett" w:date="2020-06-26T18:20:00Z">
          <w:r w:rsidDel="00770736">
            <w:lastRenderedPageBreak/>
            <w:delText>Levin, L. A., M. Sibuet, A. J. Gooday, C. R. Smith, and A. Vanreusel. 2010. The roles of habitat heterogeneity in generating and maintaining biodiversity on continental margins: an introduction. Marine Ecology 31:1–5.</w:delText>
          </w:r>
        </w:del>
      </w:ins>
    </w:p>
    <w:p w14:paraId="541BC118" w14:textId="118B99C3" w:rsidR="003C0549" w:rsidDel="00770736" w:rsidRDefault="003C0549">
      <w:pPr>
        <w:pStyle w:val="Bibliography"/>
        <w:rPr>
          <w:ins w:id="1013" w:author="Lewis Barnett" w:date="2020-06-16T14:27:00Z"/>
          <w:del w:id="1014" w:author="Lewis.Barnett" w:date="2020-06-26T18:20:00Z"/>
        </w:rPr>
        <w:pPrChange w:id="1015" w:author="Lewis Barnett" w:date="2020-06-16T14:27:00Z">
          <w:pPr>
            <w:widowControl w:val="0"/>
            <w:autoSpaceDE w:val="0"/>
            <w:autoSpaceDN w:val="0"/>
            <w:adjustRightInd w:val="0"/>
          </w:pPr>
        </w:pPrChange>
      </w:pPr>
      <w:ins w:id="1016" w:author="Lewis Barnett" w:date="2020-06-16T14:27:00Z">
        <w:del w:id="1017" w:author="Lewis.Barnett" w:date="2020-06-26T18:20:00Z">
          <w:r w:rsidDel="00770736">
            <w:delText>Levin, S. A. 1992. The problem of pattern and scale in ecology: the Robert H. MacArthur award lecture. Ecology 73:1943–1967.</w:delText>
          </w:r>
        </w:del>
      </w:ins>
    </w:p>
    <w:p w14:paraId="47CB8D76" w14:textId="30E0271B" w:rsidR="003C0549" w:rsidDel="00770736" w:rsidRDefault="003C0549">
      <w:pPr>
        <w:pStyle w:val="Bibliography"/>
        <w:rPr>
          <w:ins w:id="1018" w:author="Lewis Barnett" w:date="2020-06-16T14:27:00Z"/>
          <w:del w:id="1019" w:author="Lewis.Barnett" w:date="2020-06-26T18:20:00Z"/>
        </w:rPr>
        <w:pPrChange w:id="1020" w:author="Lewis Barnett" w:date="2020-06-16T14:27:00Z">
          <w:pPr>
            <w:widowControl w:val="0"/>
            <w:autoSpaceDE w:val="0"/>
            <w:autoSpaceDN w:val="0"/>
            <w:adjustRightInd w:val="0"/>
          </w:pPr>
        </w:pPrChange>
      </w:pPr>
      <w:ins w:id="1021" w:author="Lewis Barnett" w:date="2020-06-16T14:27:00Z">
        <w:del w:id="1022" w:author="Lewis.Barnett" w:date="2020-06-26T18:20:00Z">
          <w:r w:rsidDel="00770736">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ins>
    </w:p>
    <w:p w14:paraId="66FEB63D" w14:textId="673EAB6A" w:rsidR="003C0549" w:rsidDel="00770736" w:rsidRDefault="003C0549">
      <w:pPr>
        <w:pStyle w:val="Bibliography"/>
        <w:rPr>
          <w:ins w:id="1023" w:author="Lewis Barnett" w:date="2020-06-16T14:27:00Z"/>
          <w:del w:id="1024" w:author="Lewis.Barnett" w:date="2020-06-26T18:20:00Z"/>
        </w:rPr>
        <w:pPrChange w:id="1025" w:author="Lewis Barnett" w:date="2020-06-16T14:27:00Z">
          <w:pPr>
            <w:widowControl w:val="0"/>
            <w:autoSpaceDE w:val="0"/>
            <w:autoSpaceDN w:val="0"/>
            <w:adjustRightInd w:val="0"/>
          </w:pPr>
        </w:pPrChange>
      </w:pPr>
      <w:ins w:id="1026" w:author="Lewis Barnett" w:date="2020-06-16T14:27:00Z">
        <w:del w:id="1027" w:author="Lewis.Barnett" w:date="2020-06-26T18:20:00Z">
          <w:r w:rsidDel="00770736">
            <w:delText>Lindgren, F., H. Rue, and J. Lindström. 2011. An explicit link between Gaussian fields and Gaussian Markov random fields: the stochastic partial differential equation approach. Journal of the Royal Statistical Society: Series B (Statistical Methodology) 73:423–498.</w:delText>
          </w:r>
        </w:del>
      </w:ins>
    </w:p>
    <w:p w14:paraId="54A24236" w14:textId="26AB600B" w:rsidR="003C0549" w:rsidDel="00770736" w:rsidRDefault="003C0549">
      <w:pPr>
        <w:pStyle w:val="Bibliography"/>
        <w:rPr>
          <w:ins w:id="1028" w:author="Lewis Barnett" w:date="2020-06-16T14:27:00Z"/>
          <w:del w:id="1029" w:author="Lewis.Barnett" w:date="2020-06-26T18:20:00Z"/>
        </w:rPr>
        <w:pPrChange w:id="1030" w:author="Lewis Barnett" w:date="2020-06-16T14:27:00Z">
          <w:pPr>
            <w:widowControl w:val="0"/>
            <w:autoSpaceDE w:val="0"/>
            <w:autoSpaceDN w:val="0"/>
            <w:adjustRightInd w:val="0"/>
          </w:pPr>
        </w:pPrChange>
      </w:pPr>
      <w:ins w:id="1031" w:author="Lewis Barnett" w:date="2020-06-16T14:27:00Z">
        <w:del w:id="1032" w:author="Lewis.Barnett" w:date="2020-06-26T18:20:00Z">
          <w:r w:rsidDel="00770736">
            <w:delText>Link, J. S., J. K. T. Brodziak, S. F. Edwards, W. J. Overholtz, D. Mountain, J. W. Jossi, T. D. Smith, and M. J. Fogarty. 2002. Marine ecosystem assessment in a fisheries management context. Canadian Journal of Fisheries and Aquatic Sciences 59:1429–1440.</w:delText>
          </w:r>
        </w:del>
      </w:ins>
    </w:p>
    <w:p w14:paraId="6FD2FBB7" w14:textId="14E53284" w:rsidR="003C0549" w:rsidDel="00770736" w:rsidRDefault="003C0549">
      <w:pPr>
        <w:pStyle w:val="Bibliography"/>
        <w:rPr>
          <w:ins w:id="1033" w:author="Lewis Barnett" w:date="2020-06-16T14:27:00Z"/>
          <w:del w:id="1034" w:author="Lewis.Barnett" w:date="2020-06-26T18:20:00Z"/>
        </w:rPr>
        <w:pPrChange w:id="1035" w:author="Lewis Barnett" w:date="2020-06-16T14:27:00Z">
          <w:pPr>
            <w:widowControl w:val="0"/>
            <w:autoSpaceDE w:val="0"/>
            <w:autoSpaceDN w:val="0"/>
            <w:adjustRightInd w:val="0"/>
          </w:pPr>
        </w:pPrChange>
      </w:pPr>
      <w:ins w:id="1036" w:author="Lewis Barnett" w:date="2020-06-16T14:27:00Z">
        <w:del w:id="1037" w:author="Lewis.Barnett" w:date="2020-06-26T18:20:00Z">
          <w:r w:rsidDel="00770736">
            <w:delText>Lowerre-Barbieri, S. K., I. A. Catalán, A. Frugård Opdal, and C. Jørgensen. 2019. Preparing for the future: integrating spatial ecology into ecosystem-based management. ICES Journal of Marine Science 76:467–476.</w:delText>
          </w:r>
        </w:del>
      </w:ins>
    </w:p>
    <w:p w14:paraId="0C0F7D1E" w14:textId="37CFBD2F" w:rsidR="003C0549" w:rsidDel="00770736" w:rsidRDefault="003C0549">
      <w:pPr>
        <w:pStyle w:val="Bibliography"/>
        <w:rPr>
          <w:ins w:id="1038" w:author="Lewis Barnett" w:date="2020-06-16T14:27:00Z"/>
          <w:del w:id="1039" w:author="Lewis.Barnett" w:date="2020-06-26T18:20:00Z"/>
        </w:rPr>
        <w:pPrChange w:id="1040" w:author="Lewis Barnett" w:date="2020-06-16T14:27:00Z">
          <w:pPr>
            <w:widowControl w:val="0"/>
            <w:autoSpaceDE w:val="0"/>
            <w:autoSpaceDN w:val="0"/>
            <w:adjustRightInd w:val="0"/>
          </w:pPr>
        </w:pPrChange>
      </w:pPr>
      <w:ins w:id="1041" w:author="Lewis Barnett" w:date="2020-06-16T14:27:00Z">
        <w:del w:id="1042" w:author="Lewis.Barnett" w:date="2020-06-26T18:20:00Z">
          <w:r w:rsidDel="00770736">
            <w:delText>Maechler, M., P. Rousseeuw, A. Struyf, M. Hubert, and K. Hornik. 2019. cluster: Cluster Analysis Basics and Extensions.</w:delText>
          </w:r>
        </w:del>
      </w:ins>
    </w:p>
    <w:p w14:paraId="493F8F16" w14:textId="1542C596" w:rsidR="003C0549" w:rsidDel="00770736" w:rsidRDefault="003C0549">
      <w:pPr>
        <w:pStyle w:val="Bibliography"/>
        <w:rPr>
          <w:ins w:id="1043" w:author="Lewis Barnett" w:date="2020-06-16T14:27:00Z"/>
          <w:del w:id="1044" w:author="Lewis.Barnett" w:date="2020-06-26T18:20:00Z"/>
        </w:rPr>
        <w:pPrChange w:id="1045" w:author="Lewis Barnett" w:date="2020-06-16T14:27:00Z">
          <w:pPr>
            <w:widowControl w:val="0"/>
            <w:autoSpaceDE w:val="0"/>
            <w:autoSpaceDN w:val="0"/>
            <w:adjustRightInd w:val="0"/>
          </w:pPr>
        </w:pPrChange>
      </w:pPr>
      <w:ins w:id="1046" w:author="Lewis Barnett" w:date="2020-06-16T14:27:00Z">
        <w:del w:id="1047" w:author="Lewis.Barnett" w:date="2020-06-26T18:20:00Z">
          <w:r w:rsidDel="00770736">
            <w:lastRenderedPageBreak/>
            <w:delText>Nicholson, M. D., and S. Jennings. 2004. Testing candidate indicators to support ecosystem-based management: the power of monitoring surveys to detect temporal trends in fish community metrics. ICES Journal of Marine Science 61:35–42.</w:delText>
          </w:r>
        </w:del>
      </w:ins>
    </w:p>
    <w:p w14:paraId="266118C2" w14:textId="26544F7A" w:rsidR="003C0549" w:rsidDel="00770736" w:rsidRDefault="003C0549">
      <w:pPr>
        <w:pStyle w:val="Bibliography"/>
        <w:rPr>
          <w:ins w:id="1048" w:author="Lewis Barnett" w:date="2020-06-16T14:27:00Z"/>
          <w:del w:id="1049" w:author="Lewis.Barnett" w:date="2020-06-26T18:20:00Z"/>
        </w:rPr>
        <w:pPrChange w:id="1050" w:author="Lewis Barnett" w:date="2020-06-16T14:27:00Z">
          <w:pPr>
            <w:widowControl w:val="0"/>
            <w:autoSpaceDE w:val="0"/>
            <w:autoSpaceDN w:val="0"/>
            <w:adjustRightInd w:val="0"/>
          </w:pPr>
        </w:pPrChange>
      </w:pPr>
      <w:ins w:id="1051" w:author="Lewis Barnett" w:date="2020-06-16T14:27:00Z">
        <w:del w:id="1052" w:author="Lewis.Barnett" w:date="2020-06-26T18:20:00Z">
          <w:r w:rsidDel="00770736">
            <w:delText>Pinsky, M. L., B. Worm, M. J. Fogarty, J. L. Sarmiento, and S. A. Levin. 2013. Marine taxa track local climate velocities. Science 341:1239–1242.</w:delText>
          </w:r>
        </w:del>
      </w:ins>
    </w:p>
    <w:p w14:paraId="75FF952D" w14:textId="0B79BD30" w:rsidR="003C0549" w:rsidDel="00770736" w:rsidRDefault="003C0549">
      <w:pPr>
        <w:pStyle w:val="Bibliography"/>
        <w:rPr>
          <w:ins w:id="1053" w:author="Lewis Barnett" w:date="2020-06-16T14:27:00Z"/>
          <w:del w:id="1054" w:author="Lewis.Barnett" w:date="2020-06-26T18:20:00Z"/>
        </w:rPr>
        <w:pPrChange w:id="1055" w:author="Lewis Barnett" w:date="2020-06-16T14:27:00Z">
          <w:pPr>
            <w:widowControl w:val="0"/>
            <w:autoSpaceDE w:val="0"/>
            <w:autoSpaceDN w:val="0"/>
            <w:adjustRightInd w:val="0"/>
          </w:pPr>
        </w:pPrChange>
      </w:pPr>
      <w:ins w:id="1056" w:author="Lewis Barnett" w:date="2020-06-16T14:27:00Z">
        <w:del w:id="1057" w:author="Lewis.Barnett" w:date="2020-06-26T18:20:00Z">
          <w:r w:rsidDel="00770736">
            <w:delText>R Core Team. 2019. R: A Language and Environment for Statistical Computing. R Foundation for Statistical Computing, Vienna, Austria.</w:delText>
          </w:r>
        </w:del>
      </w:ins>
    </w:p>
    <w:p w14:paraId="690AE338" w14:textId="496ED20E" w:rsidR="003C0549" w:rsidDel="00770736" w:rsidRDefault="003C0549">
      <w:pPr>
        <w:pStyle w:val="Bibliography"/>
        <w:rPr>
          <w:ins w:id="1058" w:author="Lewis Barnett" w:date="2020-06-16T14:27:00Z"/>
          <w:del w:id="1059" w:author="Lewis.Barnett" w:date="2020-06-26T18:20:00Z"/>
        </w:rPr>
        <w:pPrChange w:id="1060" w:author="Lewis Barnett" w:date="2020-06-16T14:27:00Z">
          <w:pPr>
            <w:widowControl w:val="0"/>
            <w:autoSpaceDE w:val="0"/>
            <w:autoSpaceDN w:val="0"/>
            <w:adjustRightInd w:val="0"/>
          </w:pPr>
        </w:pPrChange>
      </w:pPr>
      <w:ins w:id="1061" w:author="Lewis Barnett" w:date="2020-06-16T14:27:00Z">
        <w:del w:id="1062" w:author="Lewis.Barnett" w:date="2020-06-26T18:20:00Z">
          <w:r w:rsidDel="00770736">
            <w:delText>Reynolds, A. P., G. Richards, B. de la Iglesia, and V. J. Rayward-Smith. 2006. Clustering Rules: A Comparison of Partitioning and Hierarchical Clustering Algorithms. Journal of Mathematical Modelling and Algorithms 5:475–504.</w:delText>
          </w:r>
        </w:del>
      </w:ins>
    </w:p>
    <w:p w14:paraId="61BBCF8E" w14:textId="4C219E17" w:rsidR="003C0549" w:rsidDel="00770736" w:rsidRDefault="003C0549">
      <w:pPr>
        <w:pStyle w:val="Bibliography"/>
        <w:rPr>
          <w:ins w:id="1063" w:author="Lewis Barnett" w:date="2020-06-16T14:27:00Z"/>
          <w:del w:id="1064" w:author="Lewis.Barnett" w:date="2020-06-26T18:20:00Z"/>
        </w:rPr>
        <w:pPrChange w:id="1065" w:author="Lewis Barnett" w:date="2020-06-16T14:27:00Z">
          <w:pPr>
            <w:widowControl w:val="0"/>
            <w:autoSpaceDE w:val="0"/>
            <w:autoSpaceDN w:val="0"/>
            <w:adjustRightInd w:val="0"/>
          </w:pPr>
        </w:pPrChange>
      </w:pPr>
      <w:ins w:id="1066" w:author="Lewis Barnett" w:date="2020-06-16T14:27:00Z">
        <w:del w:id="1067" w:author="Lewis.Barnett" w:date="2020-06-26T18:20:00Z">
          <w:r w:rsidDel="00770736">
            <w:delText>Rice, J. C., and S. M. Garcia. 2011. Fisheries, food security, climate change, and biodiversity: characteristics of the sector and perspectives on emerging issues. ICES Journal of Marine Science 68:1343–1353.</w:delText>
          </w:r>
        </w:del>
      </w:ins>
    </w:p>
    <w:p w14:paraId="7D167038" w14:textId="5846F7D2" w:rsidR="003C0549" w:rsidDel="00770736" w:rsidRDefault="003C0549">
      <w:pPr>
        <w:pStyle w:val="Bibliography"/>
        <w:rPr>
          <w:ins w:id="1068" w:author="Lewis Barnett" w:date="2020-06-16T14:27:00Z"/>
          <w:del w:id="1069" w:author="Lewis.Barnett" w:date="2020-06-26T18:20:00Z"/>
        </w:rPr>
        <w:pPrChange w:id="1070" w:author="Lewis Barnett" w:date="2020-06-16T14:27:00Z">
          <w:pPr>
            <w:widowControl w:val="0"/>
            <w:autoSpaceDE w:val="0"/>
            <w:autoSpaceDN w:val="0"/>
            <w:adjustRightInd w:val="0"/>
          </w:pPr>
        </w:pPrChange>
      </w:pPr>
      <w:ins w:id="1071" w:author="Lewis Barnett" w:date="2020-06-16T14:27:00Z">
        <w:del w:id="1072" w:author="Lewis.Barnett" w:date="2020-06-26T18:20:00Z">
          <w:r w:rsidDel="00770736">
            <w:delText>Rue, H., S. Martino, and N. Chopin. 2009. Approximate Bayesian inference for latent Gaussian models by using integrated nested Laplace approximations. Journal of the Royal Statistical Society: Series B (Statistical Methodology) 71:319–392.</w:delText>
          </w:r>
        </w:del>
      </w:ins>
    </w:p>
    <w:p w14:paraId="60DC1B4A" w14:textId="0FA62BE8" w:rsidR="003C0549" w:rsidDel="00770736" w:rsidRDefault="003C0549">
      <w:pPr>
        <w:pStyle w:val="Bibliography"/>
        <w:rPr>
          <w:ins w:id="1073" w:author="Lewis Barnett" w:date="2020-06-16T14:27:00Z"/>
          <w:del w:id="1074" w:author="Lewis.Barnett" w:date="2020-06-26T18:20:00Z"/>
        </w:rPr>
        <w:pPrChange w:id="1075" w:author="Lewis Barnett" w:date="2020-06-16T14:27:00Z">
          <w:pPr>
            <w:widowControl w:val="0"/>
            <w:autoSpaceDE w:val="0"/>
            <w:autoSpaceDN w:val="0"/>
            <w:adjustRightInd w:val="0"/>
          </w:pPr>
        </w:pPrChange>
      </w:pPr>
      <w:ins w:id="1076" w:author="Lewis Barnett" w:date="2020-06-16T14:27:00Z">
        <w:del w:id="1077" w:author="Lewis.Barnett" w:date="2020-06-26T18:20:00Z">
          <w:r w:rsidDel="00770736">
            <w:delText>Ruiz-Cárdenas, R., E. T. Krainski, and H. Rue. 2012. Direct fitting of dynamic models using integrated nested Laplace approximations — INLA. Computational Statistics &amp; Data Analysis 56:1808–1828.</w:delText>
          </w:r>
        </w:del>
      </w:ins>
    </w:p>
    <w:p w14:paraId="770FC4F7" w14:textId="74EF2990" w:rsidR="003C0549" w:rsidDel="00770736" w:rsidRDefault="003C0549">
      <w:pPr>
        <w:pStyle w:val="Bibliography"/>
        <w:rPr>
          <w:ins w:id="1078" w:author="Lewis Barnett" w:date="2020-06-16T14:27:00Z"/>
          <w:del w:id="1079" w:author="Lewis.Barnett" w:date="2020-06-26T18:20:00Z"/>
        </w:rPr>
        <w:pPrChange w:id="1080" w:author="Lewis Barnett" w:date="2020-06-16T14:27:00Z">
          <w:pPr>
            <w:widowControl w:val="0"/>
            <w:autoSpaceDE w:val="0"/>
            <w:autoSpaceDN w:val="0"/>
            <w:adjustRightInd w:val="0"/>
          </w:pPr>
        </w:pPrChange>
      </w:pPr>
      <w:ins w:id="1081" w:author="Lewis Barnett" w:date="2020-06-16T14:27:00Z">
        <w:del w:id="1082" w:author="Lewis.Barnett" w:date="2020-06-26T18:20:00Z">
          <w:r w:rsidDel="00770736">
            <w:delText>Sagarin, R. D., S. D. Gaines, and B. Gaylord. 2006. Moving beyond assumptions to understand abundance distributions across the ranges of species. Trends in Ecology &amp; Evolution 21:524–530.</w:delText>
          </w:r>
        </w:del>
      </w:ins>
    </w:p>
    <w:p w14:paraId="330424D4" w14:textId="0D2277D4" w:rsidR="003C0549" w:rsidDel="00770736" w:rsidRDefault="003C0549">
      <w:pPr>
        <w:pStyle w:val="Bibliography"/>
        <w:rPr>
          <w:ins w:id="1083" w:author="Lewis Barnett" w:date="2020-06-16T14:27:00Z"/>
          <w:del w:id="1084" w:author="Lewis.Barnett" w:date="2020-06-26T18:20:00Z"/>
        </w:rPr>
        <w:pPrChange w:id="1085" w:author="Lewis Barnett" w:date="2020-06-16T14:27:00Z">
          <w:pPr>
            <w:widowControl w:val="0"/>
            <w:autoSpaceDE w:val="0"/>
            <w:autoSpaceDN w:val="0"/>
            <w:adjustRightInd w:val="0"/>
          </w:pPr>
        </w:pPrChange>
      </w:pPr>
      <w:ins w:id="1086" w:author="Lewis Barnett" w:date="2020-06-16T14:27:00Z">
        <w:del w:id="1087" w:author="Lewis.Barnett" w:date="2020-06-26T18:20:00Z">
          <w:r w:rsidDel="00770736">
            <w:lastRenderedPageBreak/>
            <w:delText>Shelton, A. O., J. T. Thorson, E. J. Ward, and B. E. Feist. 2014. Spatial semiparametric models improve estimates of species abundance and distribution. Canadian Journal of Fisheries and Aquatic Sciences 71:1655–1666.</w:delText>
          </w:r>
        </w:del>
      </w:ins>
    </w:p>
    <w:p w14:paraId="41059E79" w14:textId="20E78497" w:rsidR="003C0549" w:rsidDel="00770736" w:rsidRDefault="003C0549">
      <w:pPr>
        <w:pStyle w:val="Bibliography"/>
        <w:rPr>
          <w:ins w:id="1088" w:author="Lewis Barnett" w:date="2020-06-16T14:27:00Z"/>
          <w:del w:id="1089" w:author="Lewis.Barnett" w:date="2020-06-26T18:20:00Z"/>
        </w:rPr>
        <w:pPrChange w:id="1090" w:author="Lewis Barnett" w:date="2020-06-16T14:27:00Z">
          <w:pPr>
            <w:widowControl w:val="0"/>
            <w:autoSpaceDE w:val="0"/>
            <w:autoSpaceDN w:val="0"/>
            <w:adjustRightInd w:val="0"/>
          </w:pPr>
        </w:pPrChange>
      </w:pPr>
      <w:ins w:id="1091" w:author="Lewis Barnett" w:date="2020-06-16T14:27:00Z">
        <w:del w:id="1092" w:author="Lewis.Barnett" w:date="2020-06-26T18:20:00Z">
          <w:r w:rsidDel="00770736">
            <w:delText>Shono, H. 2008. Application of the Tweedie distribution to zero-catch data in CPUE analysis. Fisheries Research 93:154–162.</w:delText>
          </w:r>
        </w:del>
      </w:ins>
    </w:p>
    <w:p w14:paraId="0F9D7069" w14:textId="786FFF32" w:rsidR="003C0549" w:rsidDel="00770736" w:rsidRDefault="003C0549">
      <w:pPr>
        <w:pStyle w:val="Bibliography"/>
        <w:rPr>
          <w:ins w:id="1093" w:author="Lewis Barnett" w:date="2020-06-16T14:27:00Z"/>
          <w:del w:id="1094" w:author="Lewis.Barnett" w:date="2020-06-26T18:20:00Z"/>
        </w:rPr>
        <w:pPrChange w:id="1095" w:author="Lewis Barnett" w:date="2020-06-16T14:27:00Z">
          <w:pPr>
            <w:widowControl w:val="0"/>
            <w:autoSpaceDE w:val="0"/>
            <w:autoSpaceDN w:val="0"/>
            <w:adjustRightInd w:val="0"/>
          </w:pPr>
        </w:pPrChange>
      </w:pPr>
      <w:ins w:id="1096" w:author="Lewis Barnett" w:date="2020-06-16T14:27:00Z">
        <w:del w:id="1097" w:author="Lewis.Barnett" w:date="2020-06-26T18:20:00Z">
          <w:r w:rsidDel="00770736">
            <w:delText>Stock, B. C., E. J. Ward, T. Eguchi, J. E. Jannot, J. T. Thorson, B. E. Feist, and B. X. Semmens. 2019. Comparing predictions of fisheries bycatch using multiple spatiotemporal species distribution model frameworks. Canadian Journal of Fisheries and Aquatic Sciences.</w:delText>
          </w:r>
        </w:del>
      </w:ins>
    </w:p>
    <w:p w14:paraId="25EE2791" w14:textId="7C89E3DB" w:rsidR="003C0549" w:rsidDel="00770736" w:rsidRDefault="003C0549">
      <w:pPr>
        <w:pStyle w:val="Bibliography"/>
        <w:rPr>
          <w:ins w:id="1098" w:author="Lewis Barnett" w:date="2020-06-16T14:27:00Z"/>
          <w:del w:id="1099" w:author="Lewis.Barnett" w:date="2020-06-26T18:20:00Z"/>
        </w:rPr>
        <w:pPrChange w:id="1100" w:author="Lewis Barnett" w:date="2020-06-16T14:27:00Z">
          <w:pPr>
            <w:widowControl w:val="0"/>
            <w:autoSpaceDE w:val="0"/>
            <w:autoSpaceDN w:val="0"/>
            <w:adjustRightInd w:val="0"/>
          </w:pPr>
        </w:pPrChange>
      </w:pPr>
      <w:ins w:id="1101" w:author="Lewis Barnett" w:date="2020-06-16T14:27:00Z">
        <w:del w:id="1102" w:author="Lewis.Barnett" w:date="2020-06-26T18:20:00Z">
          <w:r w:rsidDel="00770736">
            <w:delText>Thorson, J. T. 2019a. Measuring the impact of oceanographic indices on species distribution shifts: The spatially varying effect of cold-pool extent in the eastern Bering Sea. Limnology and Oceanography 64:2632–2645.</w:delText>
          </w:r>
        </w:del>
      </w:ins>
    </w:p>
    <w:p w14:paraId="3C709ABA" w14:textId="50F754C0" w:rsidR="003C0549" w:rsidDel="00770736" w:rsidRDefault="003C0549">
      <w:pPr>
        <w:pStyle w:val="Bibliography"/>
        <w:rPr>
          <w:ins w:id="1103" w:author="Lewis Barnett" w:date="2020-06-16T14:27:00Z"/>
          <w:del w:id="1104" w:author="Lewis.Barnett" w:date="2020-06-26T18:20:00Z"/>
        </w:rPr>
        <w:pPrChange w:id="1105" w:author="Lewis Barnett" w:date="2020-06-16T14:27:00Z">
          <w:pPr>
            <w:widowControl w:val="0"/>
            <w:autoSpaceDE w:val="0"/>
            <w:autoSpaceDN w:val="0"/>
            <w:adjustRightInd w:val="0"/>
          </w:pPr>
        </w:pPrChange>
      </w:pPr>
      <w:ins w:id="1106" w:author="Lewis Barnett" w:date="2020-06-16T14:27:00Z">
        <w:del w:id="1107" w:author="Lewis.Barnett" w:date="2020-06-26T18:20:00Z">
          <w:r w:rsidDel="00770736">
            <w:delText>Thorson, J. T. 2019b. Guidance for decisions using the Vector Autoregressive Spatio-Temporal (VAST) package in stock, ecosystem, habitat and climate assessments. Fisheries Research 210:143–161.</w:delText>
          </w:r>
        </w:del>
      </w:ins>
    </w:p>
    <w:p w14:paraId="46EC9C20" w14:textId="7D36B35A" w:rsidR="003C0549" w:rsidDel="00770736" w:rsidRDefault="003C0549">
      <w:pPr>
        <w:pStyle w:val="Bibliography"/>
        <w:rPr>
          <w:ins w:id="1108" w:author="Lewis Barnett" w:date="2020-06-16T14:27:00Z"/>
          <w:del w:id="1109" w:author="Lewis.Barnett" w:date="2020-06-26T18:20:00Z"/>
        </w:rPr>
        <w:pPrChange w:id="1110" w:author="Lewis Barnett" w:date="2020-06-16T14:27:00Z">
          <w:pPr>
            <w:widowControl w:val="0"/>
            <w:autoSpaceDE w:val="0"/>
            <w:autoSpaceDN w:val="0"/>
            <w:adjustRightInd w:val="0"/>
          </w:pPr>
        </w:pPrChange>
      </w:pPr>
      <w:ins w:id="1111" w:author="Lewis Barnett" w:date="2020-06-16T14:27:00Z">
        <w:del w:id="1112" w:author="Lewis.Barnett" w:date="2020-06-26T18:20:00Z">
          <w:r w:rsidDel="00770736">
            <w:delText>Thorson, J. T., and L. A. K. Barnett. 2017. Comparing estimates of abundance trends and distribution shifts using single- and multispecies models of fishes and biogenic habitat. ICES Journal of Marine Science 74:1311–1321.</w:delText>
          </w:r>
        </w:del>
      </w:ins>
    </w:p>
    <w:p w14:paraId="7E2E4732" w14:textId="22301637" w:rsidR="003C0549" w:rsidDel="00770736" w:rsidRDefault="003C0549">
      <w:pPr>
        <w:pStyle w:val="Bibliography"/>
        <w:rPr>
          <w:ins w:id="1113" w:author="Lewis Barnett" w:date="2020-06-16T14:27:00Z"/>
          <w:del w:id="1114" w:author="Lewis.Barnett" w:date="2020-06-26T18:20:00Z"/>
        </w:rPr>
        <w:pPrChange w:id="1115" w:author="Lewis Barnett" w:date="2020-06-16T14:27:00Z">
          <w:pPr>
            <w:widowControl w:val="0"/>
            <w:autoSpaceDE w:val="0"/>
            <w:autoSpaceDN w:val="0"/>
            <w:adjustRightInd w:val="0"/>
          </w:pPr>
        </w:pPrChange>
      </w:pPr>
      <w:ins w:id="1116" w:author="Lewis Barnett" w:date="2020-06-16T14:27:00Z">
        <w:del w:id="1117" w:author="Lewis.Barnett" w:date="2020-06-26T18:20:00Z">
          <w:r w:rsidDel="00770736">
            <w:delText>Thorson, J. T., M. L. Pinsky, and E. J. Ward. 2016. Model-based inference for estimating shifts in species distribution, area occupied and centre of gravity. Methods in Ecology and Evolution 7:990–1002.</w:delText>
          </w:r>
        </w:del>
      </w:ins>
    </w:p>
    <w:p w14:paraId="506E459F" w14:textId="540B58CC" w:rsidR="003C0549" w:rsidDel="00770736" w:rsidRDefault="003C0549">
      <w:pPr>
        <w:pStyle w:val="Bibliography"/>
        <w:rPr>
          <w:ins w:id="1118" w:author="Lewis Barnett" w:date="2020-06-16T14:27:00Z"/>
          <w:del w:id="1119" w:author="Lewis.Barnett" w:date="2020-06-26T18:20:00Z"/>
        </w:rPr>
        <w:pPrChange w:id="1120" w:author="Lewis Barnett" w:date="2020-06-16T14:27:00Z">
          <w:pPr>
            <w:widowControl w:val="0"/>
            <w:autoSpaceDE w:val="0"/>
            <w:autoSpaceDN w:val="0"/>
            <w:adjustRightInd w:val="0"/>
          </w:pPr>
        </w:pPrChange>
      </w:pPr>
      <w:ins w:id="1121" w:author="Lewis Barnett" w:date="2020-06-16T14:27:00Z">
        <w:del w:id="1122" w:author="Lewis.Barnett" w:date="2020-06-26T18:20:00Z">
          <w:r w:rsidDel="00770736">
            <w:lastRenderedPageBreak/>
            <w:delText>Thorson, J. T., A. O. Shelton, E. J. Ward, and H. J. Skaug. 2015. Geostatistical delta-generalized linear mixed models improve precision for estimated abundance indices for West Coast groundfishes. ICES Journal of Marine Science 72:1297–1310.</w:delText>
          </w:r>
        </w:del>
      </w:ins>
    </w:p>
    <w:p w14:paraId="3171B35D" w14:textId="737F3301" w:rsidR="003C0549" w:rsidDel="00770736" w:rsidRDefault="003C0549">
      <w:pPr>
        <w:pStyle w:val="Bibliography"/>
        <w:rPr>
          <w:ins w:id="1123" w:author="Lewis Barnett" w:date="2020-06-16T14:27:00Z"/>
          <w:del w:id="1124" w:author="Lewis.Barnett" w:date="2020-06-26T18:20:00Z"/>
        </w:rPr>
        <w:pPrChange w:id="1125" w:author="Lewis Barnett" w:date="2020-06-16T14:27:00Z">
          <w:pPr>
            <w:widowControl w:val="0"/>
            <w:autoSpaceDE w:val="0"/>
            <w:autoSpaceDN w:val="0"/>
            <w:adjustRightInd w:val="0"/>
          </w:pPr>
        </w:pPrChange>
      </w:pPr>
      <w:ins w:id="1126" w:author="Lewis Barnett" w:date="2020-06-16T14:27:00Z">
        <w:del w:id="1127" w:author="Lewis.Barnett" w:date="2020-06-26T18:20:00Z">
          <w:r w:rsidDel="00770736">
            <w:delText>Tilman, D., and P. M. Kareiva. 1997. Spatial Ecology: The Role of Space in Population Dynamics and Interspecific Interactions. Princeton University Press.</w:delText>
          </w:r>
        </w:del>
      </w:ins>
    </w:p>
    <w:p w14:paraId="71FABF03" w14:textId="03F1696F" w:rsidR="003C0549" w:rsidDel="00770736" w:rsidRDefault="003C0549">
      <w:pPr>
        <w:pStyle w:val="Bibliography"/>
        <w:rPr>
          <w:ins w:id="1128" w:author="Lewis Barnett" w:date="2020-06-16T14:27:00Z"/>
          <w:del w:id="1129" w:author="Lewis.Barnett" w:date="2020-06-26T18:20:00Z"/>
        </w:rPr>
        <w:pPrChange w:id="1130" w:author="Lewis Barnett" w:date="2020-06-16T14:27:00Z">
          <w:pPr>
            <w:widowControl w:val="0"/>
            <w:autoSpaceDE w:val="0"/>
            <w:autoSpaceDN w:val="0"/>
            <w:adjustRightInd w:val="0"/>
          </w:pPr>
        </w:pPrChange>
      </w:pPr>
      <w:ins w:id="1131" w:author="Lewis Barnett" w:date="2020-06-16T14:27:00Z">
        <w:del w:id="1132" w:author="Lewis.Barnett" w:date="2020-06-26T18:20:00Z">
          <w:r w:rsidDel="00770736">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ins>
    </w:p>
    <w:p w14:paraId="3B7EDA30" w14:textId="79485EBA" w:rsidR="003C0549" w:rsidDel="00770736" w:rsidRDefault="003C0549">
      <w:pPr>
        <w:pStyle w:val="Bibliography"/>
        <w:rPr>
          <w:ins w:id="1133" w:author="Lewis Barnett" w:date="2020-06-16T14:27:00Z"/>
          <w:del w:id="1134" w:author="Lewis.Barnett" w:date="2020-06-26T18:20:00Z"/>
        </w:rPr>
        <w:pPrChange w:id="1135" w:author="Lewis Barnett" w:date="2020-06-16T14:27:00Z">
          <w:pPr>
            <w:widowControl w:val="0"/>
            <w:autoSpaceDE w:val="0"/>
            <w:autoSpaceDN w:val="0"/>
            <w:adjustRightInd w:val="0"/>
          </w:pPr>
        </w:pPrChange>
      </w:pPr>
      <w:ins w:id="1136" w:author="Lewis Barnett" w:date="2020-06-16T14:27:00Z">
        <w:del w:id="1137" w:author="Lewis.Barnett" w:date="2020-06-26T18:20:00Z">
          <w:r w:rsidDel="00770736">
            <w:delText>Walter, J. A., L. W. Sheppard, T. L. Anderson, J. H. Kastens, O. N. Bjørnstad, A. M. Liebhold, and D. C. Reuman. 2017. The geography of spatial synchrony. Ecology Letters 20:801–814.</w:delText>
          </w:r>
        </w:del>
      </w:ins>
    </w:p>
    <w:p w14:paraId="0C854645" w14:textId="541E859F" w:rsidR="003C0549" w:rsidDel="00770736" w:rsidRDefault="003C0549">
      <w:pPr>
        <w:pStyle w:val="Bibliography"/>
        <w:rPr>
          <w:ins w:id="1138" w:author="Lewis Barnett" w:date="2020-06-16T14:27:00Z"/>
          <w:del w:id="1139" w:author="Lewis.Barnett" w:date="2020-06-26T18:20:00Z"/>
        </w:rPr>
        <w:pPrChange w:id="1140" w:author="Lewis Barnett" w:date="2020-06-16T14:27:00Z">
          <w:pPr>
            <w:widowControl w:val="0"/>
            <w:autoSpaceDE w:val="0"/>
            <w:autoSpaceDN w:val="0"/>
            <w:adjustRightInd w:val="0"/>
          </w:pPr>
        </w:pPrChange>
      </w:pPr>
      <w:ins w:id="1141" w:author="Lewis Barnett" w:date="2020-06-16T14:27:00Z">
        <w:del w:id="1142" w:author="Lewis.Barnett" w:date="2020-06-26T18:20:00Z">
          <w:r w:rsidDel="00770736">
            <w:delText>Ward, E. J., J. E. Jannot, Y.-W. Lee, K. Ono, A. O. Shelton, and J. T. Thorson. 2015. Using spatiotemporal species distribution models to identify temporally evolving hotspots of species co-occurrence. Ecological Applications 25:2198–2209.</w:delText>
          </w:r>
        </w:del>
      </w:ins>
    </w:p>
    <w:p w14:paraId="6FE58EF1" w14:textId="3C09608D" w:rsidR="003C0549" w:rsidDel="00770736" w:rsidRDefault="003C0549">
      <w:pPr>
        <w:pStyle w:val="Bibliography"/>
        <w:rPr>
          <w:ins w:id="1143" w:author="Lewis Barnett" w:date="2020-06-16T14:27:00Z"/>
          <w:del w:id="1144" w:author="Lewis.Barnett" w:date="2020-06-26T18:20:00Z"/>
        </w:rPr>
        <w:pPrChange w:id="1145" w:author="Lewis Barnett" w:date="2020-06-16T14:27:00Z">
          <w:pPr>
            <w:widowControl w:val="0"/>
            <w:autoSpaceDE w:val="0"/>
            <w:autoSpaceDN w:val="0"/>
            <w:adjustRightInd w:val="0"/>
          </w:pPr>
        </w:pPrChange>
      </w:pPr>
      <w:ins w:id="1146" w:author="Lewis Barnett" w:date="2020-06-16T14:27:00Z">
        <w:del w:id="1147" w:author="Lewis.Barnett" w:date="2020-06-26T18:20:00Z">
          <w:r w:rsidDel="00770736">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ins>
    </w:p>
    <w:p w14:paraId="54A9B780" w14:textId="3224D821" w:rsidR="003C0549" w:rsidDel="00770736" w:rsidRDefault="003C0549">
      <w:pPr>
        <w:pStyle w:val="Bibliography"/>
        <w:rPr>
          <w:ins w:id="1148" w:author="Lewis Barnett" w:date="2020-06-16T14:27:00Z"/>
          <w:del w:id="1149" w:author="Lewis.Barnett" w:date="2020-06-26T18:20:00Z"/>
        </w:rPr>
        <w:pPrChange w:id="1150" w:author="Lewis Barnett" w:date="2020-06-16T14:27:00Z">
          <w:pPr>
            <w:widowControl w:val="0"/>
            <w:autoSpaceDE w:val="0"/>
            <w:autoSpaceDN w:val="0"/>
            <w:adjustRightInd w:val="0"/>
          </w:pPr>
        </w:pPrChange>
      </w:pPr>
      <w:ins w:id="1151" w:author="Lewis Barnett" w:date="2020-06-16T14:27:00Z">
        <w:del w:id="1152" w:author="Lewis.Barnett" w:date="2020-06-26T18:20:00Z">
          <w:r w:rsidDel="00770736">
            <w:delText>Woillez, M., J. Rivoirard, and P. Petitgas. 2009. Notes on survey-based spatial indicators for monitoring fish populations. Aquatic Living Resources 22:155–164.</w:delText>
          </w:r>
        </w:del>
      </w:ins>
    </w:p>
    <w:p w14:paraId="0DF17E66" w14:textId="4A84464D" w:rsidR="003C0549" w:rsidDel="00770736" w:rsidRDefault="003C0549">
      <w:pPr>
        <w:pStyle w:val="Bibliography"/>
        <w:rPr>
          <w:ins w:id="1153" w:author="Lewis Barnett" w:date="2020-06-16T14:27:00Z"/>
          <w:del w:id="1154" w:author="Lewis.Barnett" w:date="2020-06-26T18:20:00Z"/>
        </w:rPr>
        <w:pPrChange w:id="1155" w:author="Lewis Barnett" w:date="2020-06-16T14:27:00Z">
          <w:pPr>
            <w:widowControl w:val="0"/>
            <w:autoSpaceDE w:val="0"/>
            <w:autoSpaceDN w:val="0"/>
            <w:adjustRightInd w:val="0"/>
          </w:pPr>
        </w:pPrChange>
      </w:pPr>
      <w:ins w:id="1156" w:author="Lewis Barnett" w:date="2020-06-16T14:27:00Z">
        <w:del w:id="1157" w:author="Lewis.Barnett" w:date="2020-06-26T18:20:00Z">
          <w:r w:rsidDel="00770736">
            <w:lastRenderedPageBreak/>
            <w:delText>Yackulic, C. B., R. Chandler, E. F. Zipkin, J. A. Royle, J. D. Nichols, E. H. Campbell Grant, and S. Veran. 2013. Presence-only modelling using MAXENT: when can we trust the inferences? 4:236–243.</w:delText>
          </w:r>
        </w:del>
      </w:ins>
    </w:p>
    <w:p w14:paraId="048ABAD1" w14:textId="7400F8B7" w:rsidR="003C0549" w:rsidDel="00770736" w:rsidRDefault="003C0549">
      <w:pPr>
        <w:pStyle w:val="Bibliography"/>
        <w:rPr>
          <w:ins w:id="1158" w:author="Lewis Barnett" w:date="2020-06-16T14:27:00Z"/>
          <w:del w:id="1159" w:author="Lewis.Barnett" w:date="2020-06-26T18:20:00Z"/>
        </w:rPr>
        <w:pPrChange w:id="1160" w:author="Lewis Barnett" w:date="2020-06-16T14:27:00Z">
          <w:pPr>
            <w:widowControl w:val="0"/>
            <w:autoSpaceDE w:val="0"/>
            <w:autoSpaceDN w:val="0"/>
            <w:adjustRightInd w:val="0"/>
          </w:pPr>
        </w:pPrChange>
      </w:pPr>
      <w:ins w:id="1161" w:author="Lewis Barnett" w:date="2020-06-16T14:27:00Z">
        <w:del w:id="1162" w:author="Lewis.Barnett" w:date="2020-06-26T18:20:00Z">
          <w:r w:rsidDel="00770736">
            <w:delText>Zuur, A. F., E. N. Ieno, N. Walker, A. A. Saveliev, and G. M. Smith. 2009. Mixed Effects Models and Extensions in Ecology with R, 1st edition. Springer, New York.</w:delText>
          </w:r>
        </w:del>
      </w:ins>
    </w:p>
    <w:p w14:paraId="7F5EE642" w14:textId="4CD5BE07" w:rsidR="00082596" w:rsidRPr="00082596" w:rsidDel="00770736" w:rsidRDefault="00082596" w:rsidP="00D26510">
      <w:pPr>
        <w:spacing w:line="480" w:lineRule="auto"/>
        <w:ind w:left="720" w:hanging="720"/>
        <w:rPr>
          <w:del w:id="1163" w:author="Lewis.Barnett" w:date="2020-06-26T18:20:00Z"/>
          <w:rFonts w:eastAsiaTheme="minorHAnsi"/>
        </w:rPr>
      </w:pPr>
      <w:del w:id="1164" w:author="Lewis.Barnett" w:date="2020-06-26T18:20:00Z">
        <w:r w:rsidRPr="00082596" w:rsidDel="00770736">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5609C476" w:rsidR="00082596" w:rsidRPr="00082596" w:rsidDel="00770736" w:rsidRDefault="00082596" w:rsidP="00D26510">
      <w:pPr>
        <w:spacing w:line="480" w:lineRule="auto"/>
        <w:ind w:left="720" w:hanging="720"/>
        <w:rPr>
          <w:del w:id="1165" w:author="Lewis.Barnett" w:date="2020-06-26T18:20:00Z"/>
          <w:rFonts w:eastAsiaTheme="minorHAnsi"/>
        </w:rPr>
      </w:pPr>
      <w:del w:id="1166" w:author="Lewis.Barnett" w:date="2020-06-26T18:20:00Z">
        <w:r w:rsidRPr="00082596" w:rsidDel="00770736">
          <w:rPr>
            <w:rFonts w:eastAsiaTheme="minorHAnsi"/>
          </w:rPr>
          <w:delText>Anderson, S. C. 2019. sdmTMB: An R package for spatial and spatiotemporal GLMMs with TMB.</w:delText>
        </w:r>
        <w:r w:rsidDel="00770736">
          <w:rPr>
            <w:rFonts w:eastAsiaTheme="minorHAnsi"/>
          </w:rPr>
          <w:delText xml:space="preserve"> </w:delText>
        </w:r>
        <w:r w:rsidRPr="00082596" w:rsidDel="00770736">
          <w:rPr>
            <w:rFonts w:eastAsiaTheme="minorHAnsi"/>
          </w:rPr>
          <w:delText>https://github.com/pbs-assess/sdmTMB</w:delText>
        </w:r>
      </w:del>
    </w:p>
    <w:p w14:paraId="014E3A54" w14:textId="7DD0F1C8" w:rsidR="00082596" w:rsidRPr="00082596" w:rsidDel="00770736" w:rsidRDefault="00082596" w:rsidP="00D26510">
      <w:pPr>
        <w:spacing w:line="480" w:lineRule="auto"/>
        <w:ind w:left="720" w:hanging="720"/>
        <w:rPr>
          <w:del w:id="1167" w:author="Lewis.Barnett" w:date="2020-06-26T18:20:00Z"/>
          <w:rFonts w:eastAsiaTheme="minorHAnsi"/>
        </w:rPr>
      </w:pPr>
      <w:del w:id="1168" w:author="Lewis.Barnett" w:date="2020-06-26T18:20:00Z">
        <w:r w:rsidRPr="00082596" w:rsidDel="00770736">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366B8576" w:rsidR="00082596" w:rsidRPr="00082596" w:rsidDel="00770736" w:rsidRDefault="00082596" w:rsidP="00D26510">
      <w:pPr>
        <w:spacing w:line="480" w:lineRule="auto"/>
        <w:ind w:left="720" w:hanging="720"/>
        <w:rPr>
          <w:del w:id="1169" w:author="Lewis.Barnett" w:date="2020-06-26T18:20:00Z"/>
          <w:rFonts w:eastAsiaTheme="minorHAnsi"/>
        </w:rPr>
      </w:pPr>
      <w:del w:id="1170" w:author="Lewis.Barnett" w:date="2020-06-26T18:20:00Z">
        <w:r w:rsidRPr="00082596" w:rsidDel="00770736">
          <w:rPr>
            <w:rFonts w:eastAsiaTheme="minorHAnsi"/>
          </w:rPr>
          <w:delText>Anderson, S. C., and E. J. Ward. 2019. Black swans in space: Modeling spatiotemporal processes with extremes. Ecology 100:e02403.</w:delText>
        </w:r>
      </w:del>
    </w:p>
    <w:p w14:paraId="3F7C07B5" w14:textId="5179840A" w:rsidR="00082596" w:rsidRPr="00082596" w:rsidDel="00770736" w:rsidRDefault="00082596" w:rsidP="00D26510">
      <w:pPr>
        <w:spacing w:line="480" w:lineRule="auto"/>
        <w:ind w:left="720" w:hanging="720"/>
        <w:rPr>
          <w:del w:id="1171" w:author="Lewis.Barnett" w:date="2020-06-26T18:20:00Z"/>
          <w:rFonts w:eastAsiaTheme="minorHAnsi"/>
        </w:rPr>
      </w:pPr>
      <w:del w:id="1172" w:author="Lewis.Barnett" w:date="2020-06-26T18:20:00Z">
        <w:r w:rsidRPr="00082596" w:rsidDel="00770736">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3EC925B4" w:rsidR="00082596" w:rsidRPr="00082596" w:rsidDel="00770736" w:rsidRDefault="00082596" w:rsidP="00D26510">
      <w:pPr>
        <w:spacing w:line="480" w:lineRule="auto"/>
        <w:ind w:left="720" w:hanging="720"/>
        <w:rPr>
          <w:del w:id="1173" w:author="Lewis.Barnett" w:date="2020-06-26T18:20:00Z"/>
          <w:rFonts w:eastAsiaTheme="minorHAnsi"/>
        </w:rPr>
      </w:pPr>
      <w:del w:id="1174" w:author="Lewis.Barnett" w:date="2020-06-26T18:20:00Z">
        <w:r w:rsidRPr="00082596" w:rsidDel="00770736">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45B836F8" w:rsidR="00082596" w:rsidRPr="00082596" w:rsidDel="00770736" w:rsidRDefault="00082596" w:rsidP="00D26510">
      <w:pPr>
        <w:spacing w:line="480" w:lineRule="auto"/>
        <w:ind w:left="720" w:hanging="720"/>
        <w:rPr>
          <w:del w:id="1175" w:author="Lewis.Barnett" w:date="2020-06-26T18:20:00Z"/>
          <w:rFonts w:eastAsiaTheme="minorHAnsi"/>
        </w:rPr>
      </w:pPr>
      <w:del w:id="1176" w:author="Lewis.Barnett" w:date="2020-06-26T18:20:00Z">
        <w:r w:rsidRPr="00082596" w:rsidDel="00770736">
          <w:rPr>
            <w:rFonts w:eastAsiaTheme="minorHAnsi"/>
          </w:rPr>
          <w:lastRenderedPageBreak/>
          <w:delText>Barnett, L. A. K., E. J. Ward, J. E. Jannot, and A. O. Shelton. 2019. Dynamic spatial heterogeneity reveals interdependence of marine faunal density and fishery removals. Ecological Indicators 107:105585.</w:delText>
        </w:r>
      </w:del>
    </w:p>
    <w:p w14:paraId="20287847" w14:textId="6E37778C" w:rsidR="00082596" w:rsidRPr="00082596" w:rsidDel="00770736" w:rsidRDefault="00082596" w:rsidP="00D26510">
      <w:pPr>
        <w:spacing w:line="480" w:lineRule="auto"/>
        <w:ind w:left="720" w:hanging="720"/>
        <w:rPr>
          <w:del w:id="1177" w:author="Lewis.Barnett" w:date="2020-06-26T18:20:00Z"/>
          <w:rFonts w:eastAsiaTheme="minorHAnsi"/>
        </w:rPr>
      </w:pPr>
      <w:del w:id="1178" w:author="Lewis.Barnett" w:date="2020-06-26T18:20:00Z">
        <w:r w:rsidRPr="00082596" w:rsidDel="00770736">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46E2D7A1" w:rsidR="00082596" w:rsidRPr="00082596" w:rsidDel="00770736" w:rsidRDefault="00082596" w:rsidP="00D26510">
      <w:pPr>
        <w:spacing w:line="480" w:lineRule="auto"/>
        <w:ind w:left="720" w:hanging="720"/>
        <w:rPr>
          <w:del w:id="1179" w:author="Lewis.Barnett" w:date="2020-06-26T18:20:00Z"/>
          <w:rFonts w:eastAsiaTheme="minorHAnsi"/>
        </w:rPr>
      </w:pPr>
      <w:del w:id="1180" w:author="Lewis.Barnett" w:date="2020-06-26T18:20:00Z">
        <w:r w:rsidRPr="00082596" w:rsidDel="00770736">
          <w:rPr>
            <w:rFonts w:eastAsiaTheme="minorHAnsi"/>
          </w:rPr>
          <w:delText>Chen, J., M. E. Thompson, and C. Wu. 2004. Estimation of fish abundance indices based on scientific research trawl surveys. Biometrics 60:116–123.</w:delText>
        </w:r>
      </w:del>
    </w:p>
    <w:p w14:paraId="1283941C" w14:textId="0777110F" w:rsidR="00082596" w:rsidRPr="00082596" w:rsidDel="00770736" w:rsidRDefault="00082596" w:rsidP="00D26510">
      <w:pPr>
        <w:spacing w:line="480" w:lineRule="auto"/>
        <w:ind w:left="720" w:hanging="720"/>
        <w:rPr>
          <w:del w:id="1181" w:author="Lewis.Barnett" w:date="2020-06-26T18:20:00Z"/>
          <w:rFonts w:eastAsiaTheme="minorHAnsi"/>
        </w:rPr>
      </w:pPr>
      <w:del w:id="1182" w:author="Lewis.Barnett" w:date="2020-06-26T18:20:00Z">
        <w:r w:rsidRPr="00082596" w:rsidDel="00770736">
          <w:rPr>
            <w:rFonts w:eastAsiaTheme="minorHAnsi"/>
          </w:rPr>
          <w:delText>Dunn, P. K., and G. K. Smyth. 2005. Series evaluation of Tweedie exponential dispersion model densities. Statistics and Computing 15:267–280.</w:delText>
        </w:r>
      </w:del>
    </w:p>
    <w:p w14:paraId="5CD5C299" w14:textId="1D11BC10" w:rsidR="00082596" w:rsidRPr="00082596" w:rsidDel="00770736" w:rsidRDefault="00082596" w:rsidP="00D26510">
      <w:pPr>
        <w:spacing w:line="480" w:lineRule="auto"/>
        <w:ind w:left="720" w:hanging="720"/>
        <w:rPr>
          <w:del w:id="1183" w:author="Lewis.Barnett" w:date="2020-06-26T18:20:00Z"/>
          <w:rFonts w:eastAsiaTheme="minorHAnsi"/>
        </w:rPr>
      </w:pPr>
      <w:del w:id="1184" w:author="Lewis.Barnett" w:date="2020-06-26T18:20:00Z">
        <w:r w:rsidRPr="00082596" w:rsidDel="00770736">
          <w:rPr>
            <w:rFonts w:eastAsiaTheme="minorHAnsi"/>
          </w:rPr>
          <w:delText>Elith, J., M. Kearney, and S. Phillips. 2010. The art of modelling range-shifting species. Methods in Ecology and Evolution 1:330–342.</w:delText>
        </w:r>
      </w:del>
    </w:p>
    <w:p w14:paraId="0F974BEA" w14:textId="5CD1903E" w:rsidR="00082596" w:rsidRPr="00082596" w:rsidDel="00770736" w:rsidRDefault="00082596" w:rsidP="00D26510">
      <w:pPr>
        <w:spacing w:line="480" w:lineRule="auto"/>
        <w:ind w:left="720" w:hanging="720"/>
        <w:rPr>
          <w:del w:id="1185" w:author="Lewis.Barnett" w:date="2020-06-26T18:20:00Z"/>
          <w:rFonts w:eastAsiaTheme="minorHAnsi"/>
        </w:rPr>
      </w:pPr>
      <w:del w:id="1186" w:author="Lewis.Barnett" w:date="2020-06-26T18:20:00Z">
        <w:r w:rsidRPr="00082596" w:rsidDel="00770736">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4372E3C7" w:rsidR="00082596" w:rsidRPr="00082596" w:rsidDel="00770736" w:rsidRDefault="00082596" w:rsidP="00D26510">
      <w:pPr>
        <w:spacing w:line="480" w:lineRule="auto"/>
        <w:ind w:left="720" w:hanging="720"/>
        <w:rPr>
          <w:del w:id="1187" w:author="Lewis.Barnett" w:date="2020-06-26T18:20:00Z"/>
          <w:rFonts w:eastAsiaTheme="minorHAnsi"/>
        </w:rPr>
      </w:pPr>
      <w:del w:id="1188" w:author="Lewis.Barnett" w:date="2020-06-26T18:20:00Z">
        <w:r w:rsidRPr="00082596" w:rsidDel="00770736">
          <w:rPr>
            <w:rFonts w:eastAsiaTheme="minorHAnsi"/>
          </w:rPr>
          <w:delText xml:space="preserve">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w:delText>
        </w:r>
        <w:r w:rsidRPr="00082596" w:rsidDel="00770736">
          <w:rPr>
            <w:rFonts w:eastAsiaTheme="minorHAnsi"/>
          </w:rPr>
          <w:lastRenderedPageBreak/>
          <w:delText>Ecosystem Assessment Team CCIEA. U.S. Department of Commerce, NOAA Technical Memorandum NMFS-NWFSC-145, 69 p.</w:delText>
        </w:r>
      </w:del>
    </w:p>
    <w:p w14:paraId="78F98F5C" w14:textId="29991798" w:rsidR="00082596" w:rsidRPr="00082596" w:rsidDel="00770736" w:rsidRDefault="00082596" w:rsidP="00D26510">
      <w:pPr>
        <w:spacing w:line="480" w:lineRule="auto"/>
        <w:ind w:left="720" w:hanging="720"/>
        <w:rPr>
          <w:del w:id="1189" w:author="Lewis.Barnett" w:date="2020-06-26T18:20:00Z"/>
          <w:rFonts w:eastAsiaTheme="minorHAnsi"/>
        </w:rPr>
      </w:pPr>
      <w:del w:id="1190" w:author="Lewis.Barnett" w:date="2020-06-26T18:20:00Z">
        <w:r w:rsidRPr="00082596" w:rsidDel="00770736">
          <w:rPr>
            <w:rFonts w:eastAsiaTheme="minorHAnsi"/>
          </w:rPr>
          <w:delText>Hassell, M. 2000. The Spatial and Temporal Dynamics of Host-Parasitoid Interactions. Oxford University Press, Oxford.</w:delText>
        </w:r>
      </w:del>
    </w:p>
    <w:p w14:paraId="18FDBF19" w14:textId="18038969" w:rsidR="00082596" w:rsidRPr="00082596" w:rsidDel="00770736" w:rsidRDefault="00082596" w:rsidP="00D26510">
      <w:pPr>
        <w:spacing w:line="480" w:lineRule="auto"/>
        <w:ind w:left="720" w:hanging="720"/>
        <w:rPr>
          <w:del w:id="1191" w:author="Lewis.Barnett" w:date="2020-06-26T18:20:00Z"/>
          <w:rFonts w:eastAsiaTheme="minorHAnsi"/>
        </w:rPr>
      </w:pPr>
      <w:del w:id="1192" w:author="Lewis.Barnett" w:date="2020-06-26T18:20:00Z">
        <w:r w:rsidRPr="00082596" w:rsidDel="00770736">
          <w:rPr>
            <w:rFonts w:eastAsiaTheme="minorHAnsi"/>
          </w:rPr>
          <w:delText>Hennig, C. 2019. fpc: Flexible Procedures for Clustering. https://cran.r-project.org/package=fpc</w:delText>
        </w:r>
      </w:del>
    </w:p>
    <w:p w14:paraId="5998F387" w14:textId="5ABB3C1D" w:rsidR="00082596" w:rsidRPr="00082596" w:rsidDel="00770736" w:rsidRDefault="00082596" w:rsidP="00D26510">
      <w:pPr>
        <w:spacing w:line="480" w:lineRule="auto"/>
        <w:ind w:left="720" w:hanging="720"/>
        <w:rPr>
          <w:del w:id="1193" w:author="Lewis.Barnett" w:date="2020-06-26T18:20:00Z"/>
          <w:rFonts w:eastAsiaTheme="minorHAnsi"/>
        </w:rPr>
      </w:pPr>
      <w:del w:id="1194" w:author="Lewis.Barnett" w:date="2020-06-26T18:20:00Z">
        <w:r w:rsidRPr="00082596" w:rsidDel="00770736">
          <w:rPr>
            <w:rFonts w:eastAsiaTheme="minorHAnsi"/>
          </w:rPr>
          <w:delText>Hitch, A. T., and P. L. Leberg. 2007. Breeding distributions of North American bird species moving north as a result of climate change. Conservation Biology 21:534–539.</w:delText>
        </w:r>
      </w:del>
    </w:p>
    <w:p w14:paraId="5BC36CE4" w14:textId="39CC9DC8" w:rsidR="00082596" w:rsidRPr="00082596" w:rsidDel="00770736" w:rsidRDefault="00082596" w:rsidP="00D26510">
      <w:pPr>
        <w:spacing w:line="480" w:lineRule="auto"/>
        <w:ind w:left="720" w:hanging="720"/>
        <w:rPr>
          <w:del w:id="1195" w:author="Lewis.Barnett" w:date="2020-06-26T18:20:00Z"/>
          <w:rFonts w:eastAsiaTheme="minorHAnsi"/>
        </w:rPr>
      </w:pPr>
      <w:del w:id="1196" w:author="Lewis.Barnett" w:date="2020-06-26T18:20:00Z">
        <w:r w:rsidRPr="00082596" w:rsidDel="00770736">
          <w:rPr>
            <w:rFonts w:eastAsiaTheme="minorHAnsi"/>
          </w:rPr>
          <w:delText>Huffaker, C. B. 1958. Experimental studies on predation: dispersion factors and predator-prey oscillations. Hilgardia 27:795–835.</w:delText>
        </w:r>
      </w:del>
    </w:p>
    <w:p w14:paraId="7335416A" w14:textId="79CDCEFB" w:rsidR="00082596" w:rsidRPr="00082596" w:rsidDel="00770736" w:rsidRDefault="00082596" w:rsidP="00D26510">
      <w:pPr>
        <w:spacing w:line="480" w:lineRule="auto"/>
        <w:ind w:left="720" w:hanging="720"/>
        <w:rPr>
          <w:del w:id="1197" w:author="Lewis.Barnett" w:date="2020-06-26T18:20:00Z"/>
          <w:rFonts w:eastAsiaTheme="minorHAnsi"/>
        </w:rPr>
      </w:pPr>
      <w:del w:id="1198" w:author="Lewis.Barnett" w:date="2020-06-26T18:20:00Z">
        <w:r w:rsidRPr="00082596" w:rsidDel="00770736">
          <w:rPr>
            <w:rFonts w:eastAsiaTheme="minorHAnsi"/>
          </w:rPr>
          <w:delText>Johnson, K. F., J. T. Thorson, and A. E. Punt. 2019. Investigating the value of including depth during spatiotemporal index standardization. Fisheries Research 216:126–137.</w:delText>
        </w:r>
      </w:del>
    </w:p>
    <w:p w14:paraId="5D1B7080" w14:textId="425492EC" w:rsidR="00082596" w:rsidRPr="00082596" w:rsidDel="00770736" w:rsidRDefault="00082596" w:rsidP="00D26510">
      <w:pPr>
        <w:spacing w:line="480" w:lineRule="auto"/>
        <w:ind w:left="720" w:hanging="720"/>
        <w:rPr>
          <w:del w:id="1199" w:author="Lewis.Barnett" w:date="2020-06-26T18:20:00Z"/>
          <w:rFonts w:eastAsiaTheme="minorHAnsi"/>
        </w:rPr>
      </w:pPr>
      <w:del w:id="1200" w:author="Lewis.Barnett" w:date="2020-06-26T18:20:00Z">
        <w:r w:rsidRPr="00082596" w:rsidDel="00770736">
          <w:rPr>
            <w:rFonts w:eastAsiaTheme="minorHAnsi"/>
          </w:rPr>
          <w:delText>Kaufman, L., and P. J. Rousseeuw. 2009. Finding groups in data: an Introduction to cluster analysis. John Wiley &amp; Sons.</w:delText>
        </w:r>
      </w:del>
    </w:p>
    <w:p w14:paraId="00B7B50C" w14:textId="176E85A7" w:rsidR="00082596" w:rsidRPr="00082596" w:rsidDel="00770736" w:rsidRDefault="00082596" w:rsidP="00D26510">
      <w:pPr>
        <w:spacing w:line="480" w:lineRule="auto"/>
        <w:ind w:left="720" w:hanging="720"/>
        <w:rPr>
          <w:del w:id="1201" w:author="Lewis.Barnett" w:date="2020-06-26T18:20:00Z"/>
          <w:rFonts w:eastAsiaTheme="minorHAnsi"/>
        </w:rPr>
      </w:pPr>
      <w:del w:id="1202" w:author="Lewis.Barnett" w:date="2020-06-26T18:20:00Z">
        <w:r w:rsidRPr="00082596" w:rsidDel="00770736">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4C572539" w:rsidR="00082596" w:rsidRPr="00082596" w:rsidDel="00770736" w:rsidRDefault="00082596" w:rsidP="00D26510">
      <w:pPr>
        <w:spacing w:line="480" w:lineRule="auto"/>
        <w:ind w:left="720" w:hanging="720"/>
        <w:rPr>
          <w:del w:id="1203" w:author="Lewis.Barnett" w:date="2020-06-26T18:20:00Z"/>
          <w:rFonts w:eastAsiaTheme="minorHAnsi"/>
        </w:rPr>
      </w:pPr>
      <w:del w:id="1204" w:author="Lewis.Barnett" w:date="2020-06-26T18:20:00Z">
        <w:r w:rsidRPr="00082596" w:rsidDel="00770736">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056CF37" w:rsidR="00082596" w:rsidRPr="00082596" w:rsidDel="00770736" w:rsidRDefault="00082596" w:rsidP="00D26510">
      <w:pPr>
        <w:spacing w:line="480" w:lineRule="auto"/>
        <w:ind w:left="720" w:hanging="720"/>
        <w:rPr>
          <w:del w:id="1205" w:author="Lewis.Barnett" w:date="2020-06-26T18:20:00Z"/>
          <w:rFonts w:eastAsiaTheme="minorHAnsi"/>
        </w:rPr>
      </w:pPr>
      <w:del w:id="1206" w:author="Lewis.Barnett" w:date="2020-06-26T18:20:00Z">
        <w:r w:rsidRPr="00082596" w:rsidDel="00770736">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5BB1B4B3" w:rsidR="00082596" w:rsidRPr="00082596" w:rsidDel="00770736" w:rsidRDefault="00082596" w:rsidP="00D26510">
      <w:pPr>
        <w:spacing w:line="480" w:lineRule="auto"/>
        <w:ind w:left="720" w:hanging="720"/>
        <w:rPr>
          <w:del w:id="1207" w:author="Lewis.Barnett" w:date="2020-06-26T18:20:00Z"/>
          <w:rFonts w:eastAsiaTheme="minorHAnsi"/>
        </w:rPr>
      </w:pPr>
      <w:del w:id="1208" w:author="Lewis.Barnett" w:date="2020-06-26T18:20:00Z">
        <w:r w:rsidRPr="00082596" w:rsidDel="00770736">
          <w:rPr>
            <w:rFonts w:eastAsiaTheme="minorHAnsi"/>
          </w:rPr>
          <w:lastRenderedPageBreak/>
          <w:delText>Kristensen, K., A. Nielsen, C. W. Berg, H. Skaug, and B. M. Bell. 2016. TMB: Automatic differentiation and Laplace approximation. Journal of Statistical Software 70:1–21.</w:delText>
        </w:r>
      </w:del>
    </w:p>
    <w:p w14:paraId="5DF10699" w14:textId="59B1F900" w:rsidR="00082596" w:rsidRPr="00082596" w:rsidDel="00770736" w:rsidRDefault="00082596" w:rsidP="00D26510">
      <w:pPr>
        <w:spacing w:line="480" w:lineRule="auto"/>
        <w:ind w:left="720" w:hanging="720"/>
        <w:rPr>
          <w:del w:id="1209" w:author="Lewis.Barnett" w:date="2020-06-26T18:20:00Z"/>
          <w:rFonts w:eastAsiaTheme="minorHAnsi"/>
        </w:rPr>
      </w:pPr>
      <w:del w:id="1210" w:author="Lewis.Barnett" w:date="2020-06-26T18:20:00Z">
        <w:r w:rsidRPr="00082596" w:rsidDel="00770736">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1BAA4BEB" w:rsidR="00082596" w:rsidRPr="00082596" w:rsidDel="00770736" w:rsidRDefault="00082596" w:rsidP="00D26510">
      <w:pPr>
        <w:spacing w:line="480" w:lineRule="auto"/>
        <w:ind w:left="720" w:hanging="720"/>
        <w:rPr>
          <w:del w:id="1211" w:author="Lewis.Barnett" w:date="2020-06-26T18:20:00Z"/>
          <w:rFonts w:eastAsiaTheme="minorHAnsi"/>
        </w:rPr>
      </w:pPr>
      <w:del w:id="1212" w:author="Lewis.Barnett" w:date="2020-06-26T18:20:00Z">
        <w:r w:rsidRPr="00082596" w:rsidDel="00770736">
          <w:rPr>
            <w:rFonts w:eastAsiaTheme="minorHAnsi"/>
          </w:rPr>
          <w:delText>Lenoir, J., J. C. Gégout, P. A. Marquet, P. de Ruffray, and H. Brisse. 2008. A Significant upward shift in plant species optimum elevation during the 20th century. Science 320:1768.</w:delText>
        </w:r>
      </w:del>
    </w:p>
    <w:p w14:paraId="784B941F" w14:textId="03700CF3" w:rsidR="00082596" w:rsidRPr="00082596" w:rsidDel="00770736" w:rsidRDefault="00082596" w:rsidP="00D26510">
      <w:pPr>
        <w:spacing w:line="480" w:lineRule="auto"/>
        <w:ind w:left="720" w:hanging="720"/>
        <w:rPr>
          <w:del w:id="1213" w:author="Lewis.Barnett" w:date="2020-06-26T18:20:00Z"/>
          <w:rFonts w:eastAsiaTheme="minorHAnsi"/>
        </w:rPr>
      </w:pPr>
      <w:del w:id="1214" w:author="Lewis.Barnett" w:date="2020-06-26T18:20:00Z">
        <w:r w:rsidRPr="00082596" w:rsidDel="00770736">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27FC1D94" w:rsidR="00082596" w:rsidRPr="00082596" w:rsidDel="00770736" w:rsidRDefault="00082596" w:rsidP="00D26510">
      <w:pPr>
        <w:spacing w:line="480" w:lineRule="auto"/>
        <w:ind w:left="720" w:hanging="720"/>
        <w:rPr>
          <w:del w:id="1215" w:author="Lewis.Barnett" w:date="2020-06-26T18:20:00Z"/>
          <w:rFonts w:eastAsiaTheme="minorHAnsi"/>
        </w:rPr>
      </w:pPr>
      <w:del w:id="1216" w:author="Lewis.Barnett" w:date="2020-06-26T18:20:00Z">
        <w:r w:rsidRPr="00082596" w:rsidDel="00770736">
          <w:rPr>
            <w:rFonts w:eastAsiaTheme="minorHAnsi"/>
          </w:rPr>
          <w:delText>Levin, S. A. 1992. The problem of pattern and scale in ecology: the Robert H. MacArthur Award Lecture. Ecology 73:1943–1967.</w:delText>
        </w:r>
      </w:del>
    </w:p>
    <w:p w14:paraId="3A67657E" w14:textId="4FAB855D" w:rsidR="00082596" w:rsidRPr="00082596" w:rsidDel="00770736" w:rsidRDefault="00082596" w:rsidP="00D26510">
      <w:pPr>
        <w:spacing w:line="480" w:lineRule="auto"/>
        <w:ind w:left="720" w:hanging="720"/>
        <w:rPr>
          <w:del w:id="1217" w:author="Lewis.Barnett" w:date="2020-06-26T18:20:00Z"/>
          <w:rFonts w:eastAsiaTheme="minorHAnsi"/>
        </w:rPr>
      </w:pPr>
      <w:del w:id="1218" w:author="Lewis.Barnett" w:date="2020-06-26T18:20:00Z">
        <w:r w:rsidRPr="00082596" w:rsidDel="00770736">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59A8E5BE" w:rsidR="00082596" w:rsidRPr="00082596" w:rsidDel="00770736" w:rsidRDefault="00082596" w:rsidP="00D26510">
      <w:pPr>
        <w:spacing w:line="480" w:lineRule="auto"/>
        <w:ind w:left="720" w:hanging="720"/>
        <w:rPr>
          <w:del w:id="1219" w:author="Lewis.Barnett" w:date="2020-06-26T18:20:00Z"/>
          <w:rFonts w:eastAsiaTheme="minorHAnsi"/>
        </w:rPr>
      </w:pPr>
      <w:del w:id="1220" w:author="Lewis.Barnett" w:date="2020-06-26T18:20:00Z">
        <w:r w:rsidRPr="00082596" w:rsidDel="00770736">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3F82842A" w:rsidR="00082596" w:rsidRPr="00082596" w:rsidDel="00770736" w:rsidRDefault="00082596" w:rsidP="00D26510">
      <w:pPr>
        <w:spacing w:line="480" w:lineRule="auto"/>
        <w:ind w:left="720" w:hanging="720"/>
        <w:rPr>
          <w:del w:id="1221" w:author="Lewis.Barnett" w:date="2020-06-26T18:20:00Z"/>
          <w:rFonts w:eastAsiaTheme="minorHAnsi"/>
        </w:rPr>
      </w:pPr>
      <w:del w:id="1222" w:author="Lewis.Barnett" w:date="2020-06-26T18:20:00Z">
        <w:r w:rsidRPr="00082596" w:rsidDel="00770736">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0D151D72" w:rsidR="00082596" w:rsidRPr="00082596" w:rsidDel="00770736" w:rsidRDefault="00082596" w:rsidP="00D26510">
      <w:pPr>
        <w:spacing w:line="480" w:lineRule="auto"/>
        <w:ind w:left="720" w:hanging="720"/>
        <w:rPr>
          <w:del w:id="1223" w:author="Lewis.Barnett" w:date="2020-06-26T18:20:00Z"/>
          <w:rFonts w:eastAsiaTheme="minorHAnsi"/>
        </w:rPr>
      </w:pPr>
      <w:del w:id="1224" w:author="Lewis.Barnett" w:date="2020-06-26T18:20:00Z">
        <w:r w:rsidRPr="00082596" w:rsidDel="00770736">
          <w:rPr>
            <w:rFonts w:eastAsiaTheme="minorHAnsi"/>
          </w:rPr>
          <w:lastRenderedPageBreak/>
          <w:delText>Lowerre-Barbieri, S. K., I. A. Catalán, A. Frugård Opdal, and C. Jørgensen. 2019. Preparing for the future: Integrating spatial ecology into ecosystem-based management. ICES Journal of Marine Science 76:467–476.</w:delText>
        </w:r>
      </w:del>
    </w:p>
    <w:p w14:paraId="669E0853" w14:textId="6187B429" w:rsidR="00082596" w:rsidRPr="00082596" w:rsidDel="00770736" w:rsidRDefault="00082596" w:rsidP="00D26510">
      <w:pPr>
        <w:spacing w:line="480" w:lineRule="auto"/>
        <w:ind w:left="720" w:hanging="720"/>
        <w:rPr>
          <w:del w:id="1225" w:author="Lewis.Barnett" w:date="2020-06-26T18:20:00Z"/>
          <w:rFonts w:eastAsiaTheme="minorHAnsi"/>
        </w:rPr>
      </w:pPr>
      <w:del w:id="1226" w:author="Lewis.Barnett" w:date="2020-06-26T18:20:00Z">
        <w:r w:rsidRPr="00082596" w:rsidDel="00770736">
          <w:rPr>
            <w:rFonts w:eastAsiaTheme="minorHAnsi"/>
          </w:rPr>
          <w:delText>Maechler, M., P. Rousseeuw, A. Struyf, M. Hubert, and K. Hornik. 2019. Cluster: Cluster Analysis Basics and Extensions. R package version 2.1.0.</w:delText>
        </w:r>
      </w:del>
    </w:p>
    <w:p w14:paraId="57B23E0E" w14:textId="53BA8661" w:rsidR="00082596" w:rsidRPr="00082596" w:rsidDel="00770736" w:rsidRDefault="00082596" w:rsidP="00D26510">
      <w:pPr>
        <w:spacing w:line="480" w:lineRule="auto"/>
        <w:ind w:left="720" w:hanging="720"/>
        <w:rPr>
          <w:del w:id="1227" w:author="Lewis.Barnett" w:date="2020-06-26T18:20:00Z"/>
          <w:rFonts w:eastAsiaTheme="minorHAnsi"/>
        </w:rPr>
      </w:pPr>
      <w:del w:id="1228" w:author="Lewis.Barnett" w:date="2020-06-26T18:20:00Z">
        <w:r w:rsidRPr="00082596" w:rsidDel="00770736">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35C21F9D" w:rsidR="00082596" w:rsidRPr="00082596" w:rsidDel="00770736" w:rsidRDefault="00082596" w:rsidP="00D26510">
      <w:pPr>
        <w:spacing w:line="480" w:lineRule="auto"/>
        <w:ind w:left="720" w:hanging="720"/>
        <w:rPr>
          <w:del w:id="1229" w:author="Lewis.Barnett" w:date="2020-06-26T18:20:00Z"/>
          <w:rFonts w:eastAsiaTheme="minorHAnsi"/>
        </w:rPr>
      </w:pPr>
      <w:del w:id="1230" w:author="Lewis.Barnett" w:date="2020-06-26T18:20:00Z">
        <w:r w:rsidRPr="00082596" w:rsidDel="00770736">
          <w:rPr>
            <w:rFonts w:eastAsiaTheme="minorHAnsi"/>
          </w:rPr>
          <w:delText>Pinsky, M. L., B. Worm, M. J. Fogarty, J. L. Sarmiento, and S. A. Levin. 2013. Marine taxa track local climate velocities. Science 341:1239–1242.</w:delText>
        </w:r>
      </w:del>
    </w:p>
    <w:p w14:paraId="5C70EBB3" w14:textId="0517F85F" w:rsidR="00082596" w:rsidRPr="00082596" w:rsidDel="00770736" w:rsidRDefault="00082596" w:rsidP="00D26510">
      <w:pPr>
        <w:spacing w:line="480" w:lineRule="auto"/>
        <w:ind w:left="720" w:hanging="720"/>
        <w:rPr>
          <w:del w:id="1231" w:author="Lewis.Barnett" w:date="2020-06-26T18:20:00Z"/>
          <w:rFonts w:eastAsiaTheme="minorHAnsi"/>
        </w:rPr>
      </w:pPr>
      <w:del w:id="1232" w:author="Lewis.Barnett" w:date="2020-06-26T18:20:00Z">
        <w:r w:rsidRPr="00082596" w:rsidDel="00770736">
          <w:rPr>
            <w:rFonts w:eastAsiaTheme="minorHAnsi"/>
          </w:rPr>
          <w:delText>R Core Team. 2019. R: A Language and Environment for Statistical Computing. R Foundation for Statistical Computing, Vienna, Austria.</w:delText>
        </w:r>
      </w:del>
    </w:p>
    <w:p w14:paraId="730F165B" w14:textId="2B09617C" w:rsidR="00082596" w:rsidRPr="00082596" w:rsidDel="00770736" w:rsidRDefault="00082596" w:rsidP="00D26510">
      <w:pPr>
        <w:spacing w:line="480" w:lineRule="auto"/>
        <w:ind w:left="720" w:hanging="720"/>
        <w:rPr>
          <w:del w:id="1233" w:author="Lewis.Barnett" w:date="2020-06-26T18:20:00Z"/>
          <w:rFonts w:eastAsiaTheme="minorHAnsi"/>
        </w:rPr>
      </w:pPr>
      <w:del w:id="1234" w:author="Lewis.Barnett" w:date="2020-06-26T18:20:00Z">
        <w:r w:rsidRPr="00082596" w:rsidDel="00770736">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3210E15E" w:rsidR="00082596" w:rsidRPr="00082596" w:rsidDel="00770736" w:rsidRDefault="00082596" w:rsidP="00D26510">
      <w:pPr>
        <w:spacing w:line="480" w:lineRule="auto"/>
        <w:ind w:left="720" w:hanging="720"/>
        <w:rPr>
          <w:del w:id="1235" w:author="Lewis.Barnett" w:date="2020-06-26T18:20:00Z"/>
          <w:rFonts w:eastAsiaTheme="minorHAnsi"/>
        </w:rPr>
      </w:pPr>
      <w:del w:id="1236" w:author="Lewis.Barnett" w:date="2020-06-26T18:20:00Z">
        <w:r w:rsidRPr="00082596" w:rsidDel="00770736">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1640C9B1" w:rsidR="00082596" w:rsidRPr="00082596" w:rsidDel="00770736" w:rsidRDefault="00082596" w:rsidP="00D26510">
      <w:pPr>
        <w:spacing w:line="480" w:lineRule="auto"/>
        <w:ind w:left="720" w:hanging="720"/>
        <w:rPr>
          <w:del w:id="1237" w:author="Lewis.Barnett" w:date="2020-06-26T18:20:00Z"/>
          <w:rFonts w:eastAsiaTheme="minorHAnsi"/>
        </w:rPr>
      </w:pPr>
      <w:del w:id="1238" w:author="Lewis.Barnett" w:date="2020-06-26T18:20:00Z">
        <w:r w:rsidRPr="00082596" w:rsidDel="00770736">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E863FD3" w:rsidR="00082596" w:rsidRPr="00082596" w:rsidDel="00770736" w:rsidRDefault="00082596" w:rsidP="00D26510">
      <w:pPr>
        <w:spacing w:line="480" w:lineRule="auto"/>
        <w:ind w:left="720" w:hanging="720"/>
        <w:rPr>
          <w:del w:id="1239" w:author="Lewis.Barnett" w:date="2020-06-26T18:20:00Z"/>
          <w:rFonts w:eastAsiaTheme="minorHAnsi"/>
        </w:rPr>
      </w:pPr>
      <w:del w:id="1240" w:author="Lewis.Barnett" w:date="2020-06-26T18:20:00Z">
        <w:r w:rsidRPr="00082596" w:rsidDel="00770736">
          <w:rPr>
            <w:rFonts w:eastAsiaTheme="minorHAnsi"/>
          </w:rPr>
          <w:lastRenderedPageBreak/>
          <w:delText>Ruiz-Cárdenas, R., E. T. Krainski, and H. Rue. 2012. Direct fitting of dynamic models using integrated nested Laplace approximations — INLA. Computational Statistics &amp; Data Analysis 56:1808–1828.</w:delText>
        </w:r>
      </w:del>
    </w:p>
    <w:p w14:paraId="54A5EC61" w14:textId="5AE78C96" w:rsidR="00082596" w:rsidRPr="00082596" w:rsidDel="00770736" w:rsidRDefault="00082596" w:rsidP="00D26510">
      <w:pPr>
        <w:spacing w:line="480" w:lineRule="auto"/>
        <w:ind w:left="720" w:hanging="720"/>
        <w:rPr>
          <w:del w:id="1241" w:author="Lewis.Barnett" w:date="2020-06-26T18:20:00Z"/>
          <w:rFonts w:eastAsiaTheme="minorHAnsi"/>
        </w:rPr>
      </w:pPr>
      <w:del w:id="1242" w:author="Lewis.Barnett" w:date="2020-06-26T18:20:00Z">
        <w:r w:rsidRPr="00082596" w:rsidDel="00770736">
          <w:rPr>
            <w:rFonts w:eastAsiaTheme="minorHAnsi"/>
          </w:rPr>
          <w:delText>Sagarin, R. D., S. D. Gaines, and B. Gaylord. 2006. Moving beyond assumptions to understand abundance distributions across the ranges of species. Trends in Ecology &amp; Evolution 21:524–530.</w:delText>
        </w:r>
      </w:del>
    </w:p>
    <w:p w14:paraId="7C6A30D5" w14:textId="005B6755" w:rsidR="00082596" w:rsidRPr="00082596" w:rsidDel="00770736" w:rsidRDefault="00082596" w:rsidP="00D26510">
      <w:pPr>
        <w:spacing w:line="480" w:lineRule="auto"/>
        <w:ind w:left="720" w:hanging="720"/>
        <w:rPr>
          <w:del w:id="1243" w:author="Lewis.Barnett" w:date="2020-06-26T18:20:00Z"/>
          <w:rFonts w:eastAsiaTheme="minorHAnsi"/>
        </w:rPr>
      </w:pPr>
      <w:del w:id="1244" w:author="Lewis.Barnett" w:date="2020-06-26T18:20:00Z">
        <w:r w:rsidRPr="00082596" w:rsidDel="00770736">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4D97DFED" w:rsidR="00082596" w:rsidRPr="00082596" w:rsidDel="00770736" w:rsidRDefault="00082596" w:rsidP="00D26510">
      <w:pPr>
        <w:spacing w:line="480" w:lineRule="auto"/>
        <w:ind w:left="720" w:hanging="720"/>
        <w:rPr>
          <w:del w:id="1245" w:author="Lewis.Barnett" w:date="2020-06-26T18:20:00Z"/>
          <w:rFonts w:eastAsiaTheme="minorHAnsi"/>
        </w:rPr>
      </w:pPr>
      <w:del w:id="1246" w:author="Lewis.Barnett" w:date="2020-06-26T18:20:00Z">
        <w:r w:rsidRPr="00082596" w:rsidDel="00770736">
          <w:rPr>
            <w:rFonts w:eastAsiaTheme="minorHAnsi"/>
          </w:rPr>
          <w:delText>Shono, H. 2008. Application of the Tweedie distribution to zero-catch data in CPUE analysis. Fisheries Research 93:154–162.</w:delText>
        </w:r>
      </w:del>
    </w:p>
    <w:p w14:paraId="0934BFBE" w14:textId="17BA0F38" w:rsidR="00082596" w:rsidRPr="00082596" w:rsidDel="00770736" w:rsidRDefault="00082596" w:rsidP="00D26510">
      <w:pPr>
        <w:spacing w:line="480" w:lineRule="auto"/>
        <w:ind w:left="720" w:hanging="720"/>
        <w:rPr>
          <w:del w:id="1247" w:author="Lewis.Barnett" w:date="2020-06-26T18:20:00Z"/>
          <w:rFonts w:eastAsiaTheme="minorHAnsi"/>
        </w:rPr>
      </w:pPr>
      <w:del w:id="1248" w:author="Lewis.Barnett" w:date="2020-06-26T18:20:00Z">
        <w:r w:rsidRPr="00082596" w:rsidDel="00770736">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46D21923" w:rsidR="00082596" w:rsidRPr="00082596" w:rsidDel="00770736" w:rsidRDefault="00082596" w:rsidP="00D26510">
      <w:pPr>
        <w:spacing w:line="480" w:lineRule="auto"/>
        <w:ind w:left="720" w:hanging="720"/>
        <w:rPr>
          <w:del w:id="1249" w:author="Lewis.Barnett" w:date="2020-06-26T18:20:00Z"/>
          <w:rFonts w:eastAsiaTheme="minorHAnsi"/>
        </w:rPr>
      </w:pPr>
      <w:del w:id="1250" w:author="Lewis.Barnett" w:date="2020-06-26T18:20:00Z">
        <w:r w:rsidRPr="00082596" w:rsidDel="00770736">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7D5F2163" w:rsidR="00082596" w:rsidRPr="00082596" w:rsidDel="00770736" w:rsidRDefault="00082596" w:rsidP="00D26510">
      <w:pPr>
        <w:spacing w:line="480" w:lineRule="auto"/>
        <w:ind w:left="720" w:hanging="720"/>
        <w:rPr>
          <w:del w:id="1251" w:author="Lewis.Barnett" w:date="2020-06-26T18:20:00Z"/>
          <w:rFonts w:eastAsiaTheme="minorHAnsi"/>
        </w:rPr>
      </w:pPr>
      <w:del w:id="1252" w:author="Lewis.Barnett" w:date="2020-06-26T18:20:00Z">
        <w:r w:rsidRPr="00082596" w:rsidDel="00770736">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5D7567A6" w:rsidR="00082596" w:rsidRPr="00082596" w:rsidDel="00770736" w:rsidRDefault="00082596" w:rsidP="00D26510">
      <w:pPr>
        <w:spacing w:line="480" w:lineRule="auto"/>
        <w:ind w:left="720" w:hanging="720"/>
        <w:rPr>
          <w:del w:id="1253" w:author="Lewis.Barnett" w:date="2020-06-26T18:20:00Z"/>
          <w:rFonts w:eastAsiaTheme="minorHAnsi"/>
        </w:rPr>
      </w:pPr>
      <w:del w:id="1254" w:author="Lewis.Barnett" w:date="2020-06-26T18:20:00Z">
        <w:r w:rsidRPr="00082596" w:rsidDel="00770736">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7AC0D569" w:rsidR="00082596" w:rsidRPr="00082596" w:rsidDel="00770736" w:rsidRDefault="00082596" w:rsidP="00D26510">
      <w:pPr>
        <w:spacing w:line="480" w:lineRule="auto"/>
        <w:ind w:left="720" w:hanging="720"/>
        <w:rPr>
          <w:del w:id="1255" w:author="Lewis.Barnett" w:date="2020-06-26T18:20:00Z"/>
          <w:rFonts w:eastAsiaTheme="minorHAnsi"/>
        </w:rPr>
      </w:pPr>
      <w:del w:id="1256" w:author="Lewis.Barnett" w:date="2020-06-26T18:20:00Z">
        <w:r w:rsidRPr="00082596" w:rsidDel="00770736">
          <w:rPr>
            <w:rFonts w:eastAsiaTheme="minorHAnsi"/>
          </w:rPr>
          <w:lastRenderedPageBreak/>
          <w:delText>Thorson, J. T., M. L. Pinsky, and E. J. Ward. 2016. Model-based inference for estimating shifts in species distribution, area occupied and centre of gravity. Methods in Ecology and Evolution 7:990–1002.</w:delText>
        </w:r>
      </w:del>
    </w:p>
    <w:p w14:paraId="52253FBA" w14:textId="5F1293FF" w:rsidR="00082596" w:rsidRPr="00082596" w:rsidDel="00770736" w:rsidRDefault="00082596" w:rsidP="00D26510">
      <w:pPr>
        <w:spacing w:line="480" w:lineRule="auto"/>
        <w:ind w:left="720" w:hanging="720"/>
        <w:rPr>
          <w:del w:id="1257" w:author="Lewis.Barnett" w:date="2020-06-26T18:20:00Z"/>
          <w:rFonts w:eastAsiaTheme="minorHAnsi"/>
        </w:rPr>
      </w:pPr>
      <w:del w:id="1258" w:author="Lewis.Barnett" w:date="2020-06-26T18:20:00Z">
        <w:r w:rsidRPr="00082596" w:rsidDel="00770736">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66C47E24" w:rsidR="00082596" w:rsidRPr="00082596" w:rsidDel="00770736" w:rsidRDefault="00082596" w:rsidP="00D26510">
      <w:pPr>
        <w:spacing w:line="480" w:lineRule="auto"/>
        <w:ind w:left="720" w:hanging="720"/>
        <w:rPr>
          <w:del w:id="1259" w:author="Lewis.Barnett" w:date="2020-06-26T18:20:00Z"/>
          <w:rFonts w:eastAsiaTheme="minorHAnsi"/>
        </w:rPr>
      </w:pPr>
      <w:del w:id="1260" w:author="Lewis.Barnett" w:date="2020-06-26T18:20:00Z">
        <w:r w:rsidRPr="00082596" w:rsidDel="00770736">
          <w:rPr>
            <w:rFonts w:eastAsiaTheme="minorHAnsi"/>
          </w:rPr>
          <w:delText>Tilman, D., and P. M. Kareiva. 1997. Spatial Ecology: The Role of Space in Population Dynamics and Interspecific Interactions. Princeton University Press.</w:delText>
        </w:r>
      </w:del>
    </w:p>
    <w:p w14:paraId="06CB5B0A" w14:textId="6ECC3DEE" w:rsidR="00082596" w:rsidRPr="00082596" w:rsidDel="00770736" w:rsidRDefault="00082596" w:rsidP="00D26510">
      <w:pPr>
        <w:spacing w:line="480" w:lineRule="auto"/>
        <w:ind w:left="720" w:hanging="720"/>
        <w:rPr>
          <w:del w:id="1261" w:author="Lewis.Barnett" w:date="2020-06-26T18:20:00Z"/>
          <w:rFonts w:eastAsiaTheme="minorHAnsi"/>
        </w:rPr>
      </w:pPr>
      <w:del w:id="1262" w:author="Lewis.Barnett" w:date="2020-06-26T18:20:00Z">
        <w:r w:rsidRPr="00082596" w:rsidDel="00770736">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7CF6CF36" w:rsidR="00082596" w:rsidRPr="00082596" w:rsidDel="00770736" w:rsidRDefault="00082596" w:rsidP="00D26510">
      <w:pPr>
        <w:spacing w:line="480" w:lineRule="auto"/>
        <w:ind w:left="720" w:hanging="720"/>
        <w:rPr>
          <w:del w:id="1263" w:author="Lewis.Barnett" w:date="2020-06-26T18:20:00Z"/>
          <w:rFonts w:eastAsiaTheme="minorHAnsi"/>
        </w:rPr>
      </w:pPr>
      <w:del w:id="1264" w:author="Lewis.Barnett" w:date="2020-06-26T18:20:00Z">
        <w:r w:rsidRPr="00082596" w:rsidDel="00770736">
          <w:rPr>
            <w:rFonts w:eastAsiaTheme="minorHAnsi"/>
          </w:rPr>
          <w:delText>Walter, J. A., L. W. Sheppard, T. L. Anderson, J. H. Kastens, O. N. Bjørnstad, A. M. Liebhold, and D. C. Reuman. 2017. The Geography of spatial synchrony. Ecology Letters 20:801–814.</w:delText>
        </w:r>
      </w:del>
    </w:p>
    <w:p w14:paraId="6A11E1E8" w14:textId="58F50ACC" w:rsidR="00082596" w:rsidRPr="00082596" w:rsidDel="00770736" w:rsidRDefault="00082596" w:rsidP="00D26510">
      <w:pPr>
        <w:spacing w:line="480" w:lineRule="auto"/>
        <w:ind w:left="720" w:hanging="720"/>
        <w:rPr>
          <w:del w:id="1265" w:author="Lewis.Barnett" w:date="2020-06-26T18:20:00Z"/>
          <w:rFonts w:eastAsiaTheme="minorHAnsi"/>
        </w:rPr>
      </w:pPr>
      <w:del w:id="1266" w:author="Lewis.Barnett" w:date="2020-06-26T18:20:00Z">
        <w:r w:rsidRPr="00082596" w:rsidDel="00770736">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A8B7477" w:rsidR="00082596" w:rsidRPr="00082596" w:rsidDel="00770736" w:rsidRDefault="00082596" w:rsidP="00D26510">
      <w:pPr>
        <w:spacing w:line="480" w:lineRule="auto"/>
        <w:ind w:left="720" w:hanging="720"/>
        <w:rPr>
          <w:del w:id="1267" w:author="Lewis.Barnett" w:date="2020-06-26T18:20:00Z"/>
          <w:rFonts w:eastAsiaTheme="minorHAnsi"/>
        </w:rPr>
      </w:pPr>
      <w:del w:id="1268" w:author="Lewis.Barnett" w:date="2020-06-26T18:20:00Z">
        <w:r w:rsidRPr="00082596" w:rsidDel="00770736">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42FFCB94" w:rsidR="00082596" w:rsidRPr="00082596" w:rsidDel="00770736" w:rsidRDefault="00082596" w:rsidP="00D26510">
      <w:pPr>
        <w:spacing w:line="480" w:lineRule="auto"/>
        <w:ind w:left="720" w:hanging="720"/>
        <w:rPr>
          <w:del w:id="1269" w:author="Lewis.Barnett" w:date="2020-06-26T18:20:00Z"/>
          <w:rFonts w:eastAsiaTheme="minorHAnsi"/>
        </w:rPr>
      </w:pPr>
      <w:del w:id="1270" w:author="Lewis.Barnett" w:date="2020-06-26T18:20:00Z">
        <w:r w:rsidRPr="00082596" w:rsidDel="00770736">
          <w:rPr>
            <w:rFonts w:eastAsiaTheme="minorHAnsi"/>
          </w:rPr>
          <w:lastRenderedPageBreak/>
          <w:delText>Woillez, M., J. Rivoirard, and P. Petitgas. 2009. Notes on survey-based spatial indicators for monitoring fish populations. Aquatic Living Resources 22:155–164.</w:delText>
        </w:r>
      </w:del>
    </w:p>
    <w:p w14:paraId="11C94343" w14:textId="107232F2" w:rsidR="00082596" w:rsidRPr="00082596" w:rsidDel="00770736" w:rsidRDefault="00082596" w:rsidP="00D26510">
      <w:pPr>
        <w:spacing w:line="480" w:lineRule="auto"/>
        <w:ind w:left="720" w:hanging="720"/>
        <w:rPr>
          <w:del w:id="1271" w:author="Lewis.Barnett" w:date="2020-06-26T18:20:00Z"/>
          <w:rFonts w:eastAsiaTheme="minorHAnsi"/>
        </w:rPr>
      </w:pPr>
      <w:del w:id="1272" w:author="Lewis.Barnett" w:date="2020-06-26T18:20:00Z">
        <w:r w:rsidRPr="00082596" w:rsidDel="00770736">
          <w:rPr>
            <w:rFonts w:eastAsiaTheme="minorHAnsi"/>
          </w:rPr>
          <w:delText>Yackulic, C. B., R. Chandler, E. F. Zipkin, J. A. Royle, J. D. Nichols, E. H. Campbell Grant, and S. Veran. 2013. Presence-only modelling using MAXENT: When can we trust the inferences? 4:236–243.</w:delText>
        </w:r>
      </w:del>
    </w:p>
    <w:p w14:paraId="71262CCA" w14:textId="4587BD7E" w:rsidR="00082596" w:rsidRPr="00082596" w:rsidDel="00770736" w:rsidRDefault="00082596" w:rsidP="00D26510">
      <w:pPr>
        <w:spacing w:line="480" w:lineRule="auto"/>
        <w:ind w:left="720" w:hanging="720"/>
        <w:rPr>
          <w:del w:id="1273" w:author="Lewis.Barnett" w:date="2020-06-26T18:20:00Z"/>
          <w:rFonts w:eastAsiaTheme="minorHAnsi"/>
        </w:rPr>
      </w:pPr>
      <w:del w:id="1274" w:author="Lewis.Barnett" w:date="2020-06-26T18:20:00Z">
        <w:r w:rsidRPr="00082596" w:rsidDel="00770736">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1275" w:author="Lewis Barnett" w:date="2020-06-16T16:09:00Z"/>
          <w:rFonts w:ascii="Times" w:hAnsi="Times"/>
        </w:rPr>
      </w:pPr>
      <w:r w:rsidRPr="00082596">
        <w:rPr>
          <w:rFonts w:eastAsiaTheme="minorHAnsi"/>
          <w:lang w:val="en-US"/>
        </w:rPr>
        <w:fldChar w:fldCharType="end"/>
      </w:r>
      <w:del w:id="1276" w:author="Lewis Barnett" w:date="2020-06-16T16:09:00Z">
        <w:r w:rsidR="00344523" w:rsidDel="00E36A06">
          <w:delText>APPENDIX TABLES</w:delText>
        </w:r>
      </w:del>
    </w:p>
    <w:p w14:paraId="1D78D7BE" w14:textId="35FBF8DE" w:rsidR="0046021E" w:rsidDel="00E36A06" w:rsidRDefault="0046021E">
      <w:pPr>
        <w:spacing w:line="480" w:lineRule="auto"/>
        <w:rPr>
          <w:del w:id="1277" w:author="Lewis Barnett" w:date="2020-06-16T16:09:00Z"/>
        </w:rPr>
        <w:pPrChange w:id="1278" w:author="Lewis Barnett" w:date="2020-06-16T16:12:00Z">
          <w:pPr>
            <w:spacing w:after="160" w:line="480" w:lineRule="auto"/>
          </w:pPr>
        </w:pPrChange>
      </w:pPr>
      <w:del w:id="1279"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1280" w:author="Lewis Barnett" w:date="2020-06-16T16:09:00Z"/>
        </w:trPr>
        <w:tc>
          <w:tcPr>
            <w:tcW w:w="0" w:type="auto"/>
          </w:tcPr>
          <w:p w14:paraId="64F7E4BD" w14:textId="1E872CC0" w:rsidR="0046021E" w:rsidRPr="006C048B" w:rsidDel="00E36A06" w:rsidRDefault="0046021E">
            <w:pPr>
              <w:spacing w:line="480" w:lineRule="auto"/>
              <w:rPr>
                <w:del w:id="1281" w:author="Lewis Barnett" w:date="2020-06-16T16:09:00Z"/>
                <w:i/>
              </w:rPr>
              <w:pPrChange w:id="1282" w:author="Lewis Barnett" w:date="2020-06-16T16:12:00Z">
                <w:pPr/>
              </w:pPrChange>
            </w:pPr>
            <w:del w:id="1283"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1284" w:author="Lewis Barnett" w:date="2020-06-16T16:09:00Z"/>
                <w:i/>
              </w:rPr>
              <w:pPrChange w:id="1285" w:author="Lewis Barnett" w:date="2020-06-16T16:12:00Z">
                <w:pPr/>
              </w:pPrChange>
            </w:pPr>
            <w:del w:id="1286"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1287" w:author="Lewis Barnett" w:date="2020-06-16T16:09:00Z"/>
                <w:i/>
              </w:rPr>
              <w:pPrChange w:id="1288" w:author="Lewis Barnett" w:date="2020-06-16T16:12:00Z">
                <w:pPr/>
              </w:pPrChange>
            </w:pPr>
            <w:del w:id="1289" w:author="Lewis Barnett" w:date="2020-06-16T16:09:00Z">
              <w:r w:rsidRPr="006C048B" w:rsidDel="00E36A06">
                <w:rPr>
                  <w:i/>
                </w:rPr>
                <w:delText>Value</w:delText>
              </w:r>
            </w:del>
          </w:p>
        </w:tc>
      </w:tr>
      <w:tr w:rsidR="0046021E" w:rsidDel="00E36A06" w14:paraId="0D7913D3" w14:textId="3A6268BB" w:rsidTr="0044347D">
        <w:trPr>
          <w:del w:id="1290" w:author="Lewis Barnett" w:date="2020-06-16T16:09:00Z"/>
        </w:trPr>
        <w:tc>
          <w:tcPr>
            <w:tcW w:w="0" w:type="auto"/>
          </w:tcPr>
          <w:p w14:paraId="6AB07AA1" w14:textId="5C16B7C7" w:rsidR="0046021E" w:rsidDel="00E36A06" w:rsidRDefault="0046021E">
            <w:pPr>
              <w:spacing w:line="480" w:lineRule="auto"/>
              <w:rPr>
                <w:del w:id="1291" w:author="Lewis Barnett" w:date="2020-06-16T16:09:00Z"/>
              </w:rPr>
              <w:pPrChange w:id="1292" w:author="Lewis Barnett" w:date="2020-06-16T16:12:00Z">
                <w:pPr>
                  <w:jc w:val="center"/>
                </w:pPr>
              </w:pPrChange>
            </w:pPr>
            <w:del w:id="1293" w:author="Lewis Barnett" w:date="2020-06-16T16:09:00Z">
              <w:r w:rsidDel="00E36A06">
                <w:delText>T</w:delText>
              </w:r>
            </w:del>
          </w:p>
        </w:tc>
        <w:tc>
          <w:tcPr>
            <w:tcW w:w="0" w:type="auto"/>
          </w:tcPr>
          <w:p w14:paraId="700F78D9" w14:textId="6E9538E3" w:rsidR="0046021E" w:rsidDel="00E36A06" w:rsidRDefault="0046021E">
            <w:pPr>
              <w:spacing w:line="480" w:lineRule="auto"/>
              <w:rPr>
                <w:del w:id="1294" w:author="Lewis Barnett" w:date="2020-06-16T16:09:00Z"/>
              </w:rPr>
              <w:pPrChange w:id="1295" w:author="Lewis Barnett" w:date="2020-06-16T16:12:00Z">
                <w:pPr/>
              </w:pPrChange>
            </w:pPr>
            <w:del w:id="1296"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1297" w:author="Lewis Barnett" w:date="2020-06-16T16:09:00Z"/>
              </w:rPr>
              <w:pPrChange w:id="1298" w:author="Lewis Barnett" w:date="2020-06-16T16:12:00Z">
                <w:pPr/>
              </w:pPrChange>
            </w:pPr>
            <w:del w:id="1299" w:author="Lewis Barnett" w:date="2020-06-16T16:09:00Z">
              <w:r w:rsidDel="00E36A06">
                <w:delText>10</w:delText>
              </w:r>
            </w:del>
          </w:p>
        </w:tc>
      </w:tr>
      <w:tr w:rsidR="0046021E" w:rsidDel="00E36A06" w14:paraId="78B00F6D" w14:textId="1F56E62E" w:rsidTr="0044347D">
        <w:trPr>
          <w:del w:id="1300" w:author="Lewis Barnett" w:date="2020-06-16T16:09:00Z"/>
        </w:trPr>
        <w:tc>
          <w:tcPr>
            <w:tcW w:w="0" w:type="auto"/>
          </w:tcPr>
          <w:p w14:paraId="78FA31EF" w14:textId="21489BAC" w:rsidR="0046021E" w:rsidDel="00E36A06" w:rsidRDefault="00C31143">
            <w:pPr>
              <w:spacing w:line="480" w:lineRule="auto"/>
              <w:rPr>
                <w:del w:id="1301" w:author="Lewis Barnett" w:date="2020-06-16T16:09:00Z"/>
              </w:rPr>
              <w:pPrChange w:id="1302" w:author="Lewis Barnett" w:date="2020-06-16T16:12:00Z">
                <w:pPr/>
              </w:pPrChange>
            </w:pPr>
            <m:oMathPara>
              <m:oMath>
                <m:r>
                  <w:del w:id="1303"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1304" w:author="Lewis Barnett" w:date="2020-06-16T16:09:00Z"/>
              </w:rPr>
              <w:pPrChange w:id="1305" w:author="Lewis Barnett" w:date="2020-06-16T16:12:00Z">
                <w:pPr/>
              </w:pPrChange>
            </w:pPr>
            <w:del w:id="1306"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1307" w:author="Lewis Barnett" w:date="2020-06-16T16:09:00Z"/>
              </w:rPr>
              <w:pPrChange w:id="1308" w:author="Lewis Barnett" w:date="2020-06-16T16:12:00Z">
                <w:pPr/>
              </w:pPrChange>
            </w:pPr>
            <w:del w:id="1309" w:author="Lewis Barnett" w:date="2020-06-16T16:09:00Z">
              <w:r w:rsidDel="00E36A06">
                <w:delText>1</w:delText>
              </w:r>
            </w:del>
          </w:p>
        </w:tc>
      </w:tr>
      <w:tr w:rsidR="0046021E" w:rsidDel="00E36A06" w14:paraId="34AA5DAF" w14:textId="4B87CCFB" w:rsidTr="0044347D">
        <w:trPr>
          <w:del w:id="1310" w:author="Lewis Barnett" w:date="2020-06-16T16:09:00Z"/>
        </w:trPr>
        <w:tc>
          <w:tcPr>
            <w:tcW w:w="0" w:type="auto"/>
          </w:tcPr>
          <w:p w14:paraId="154CCD86" w14:textId="12C31D92" w:rsidR="0046021E" w:rsidDel="00E36A06" w:rsidRDefault="0083649F">
            <w:pPr>
              <w:spacing w:line="480" w:lineRule="auto"/>
              <w:rPr>
                <w:del w:id="1311" w:author="Lewis Barnett" w:date="2020-06-16T16:09:00Z"/>
              </w:rPr>
              <w:pPrChange w:id="1312" w:author="Lewis Barnett" w:date="2020-06-16T16:12:00Z">
                <w:pPr/>
              </w:pPrChange>
            </w:pPr>
            <m:oMathPara>
              <m:oMath>
                <m:sSub>
                  <m:sSubPr>
                    <m:ctrlPr>
                      <w:del w:id="1313" w:author="Lewis Barnett" w:date="2020-06-16T16:09:00Z">
                        <w:rPr>
                          <w:rFonts w:ascii="Cambria Math" w:hAnsi="Cambria Math"/>
                          <w:i/>
                        </w:rPr>
                      </w:del>
                    </m:ctrlPr>
                  </m:sSubPr>
                  <m:e>
                    <m:r>
                      <w:del w:id="1314" w:author="Lewis Barnett" w:date="2020-06-16T16:09:00Z">
                        <w:rPr>
                          <w:rFonts w:ascii="Cambria Math" w:hAnsi="Cambria Math"/>
                        </w:rPr>
                        <m:t>σ</m:t>
                      </w:del>
                    </m:r>
                  </m:e>
                  <m:sub>
                    <m:r>
                      <w:del w:id="1315"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1316" w:author="Lewis Barnett" w:date="2020-06-16T16:09:00Z"/>
              </w:rPr>
              <w:pPrChange w:id="1317" w:author="Lewis Barnett" w:date="2020-06-16T16:12:00Z">
                <w:pPr/>
              </w:pPrChange>
            </w:pPr>
            <w:del w:id="1318"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1319" w:author="Lewis Barnett" w:date="2020-06-16T16:09:00Z"/>
              </w:rPr>
              <w:pPrChange w:id="1320" w:author="Lewis Barnett" w:date="2020-06-16T16:12:00Z">
                <w:pPr/>
              </w:pPrChange>
            </w:pPr>
            <w:del w:id="1321" w:author="Lewis Barnett" w:date="2020-06-16T16:09:00Z">
              <w:r w:rsidDel="00E36A06">
                <w:delText>0.01</w:delText>
              </w:r>
            </w:del>
          </w:p>
        </w:tc>
      </w:tr>
      <w:tr w:rsidR="00C21535" w:rsidDel="00E36A06" w14:paraId="5FAA8CA2" w14:textId="38A540B2" w:rsidTr="0044347D">
        <w:trPr>
          <w:del w:id="1322" w:author="Lewis Barnett" w:date="2020-06-16T16:09:00Z"/>
        </w:trPr>
        <w:tc>
          <w:tcPr>
            <w:tcW w:w="0" w:type="auto"/>
          </w:tcPr>
          <w:p w14:paraId="06D8E02A" w14:textId="77C727D1" w:rsidR="00C21535" w:rsidDel="00E36A06" w:rsidRDefault="0083649F">
            <w:pPr>
              <w:spacing w:line="480" w:lineRule="auto"/>
              <w:rPr>
                <w:del w:id="1323" w:author="Lewis Barnett" w:date="2020-06-16T16:09:00Z"/>
              </w:rPr>
              <w:pPrChange w:id="1324" w:author="Lewis Barnett" w:date="2020-06-16T16:12:00Z">
                <w:pPr/>
              </w:pPrChange>
            </w:pPr>
            <m:oMathPara>
              <m:oMath>
                <m:sSub>
                  <m:sSubPr>
                    <m:ctrlPr>
                      <w:del w:id="1325" w:author="Lewis Barnett" w:date="2020-06-16T16:09:00Z">
                        <w:rPr>
                          <w:rFonts w:ascii="Cambria Math" w:hAnsi="Cambria Math"/>
                          <w:i/>
                        </w:rPr>
                      </w:del>
                    </m:ctrlPr>
                  </m:sSubPr>
                  <m:e>
                    <m:r>
                      <w:del w:id="1326" w:author="Lewis Barnett" w:date="2020-06-16T16:09:00Z">
                        <w:rPr>
                          <w:rFonts w:ascii="Cambria Math" w:hAnsi="Cambria Math"/>
                        </w:rPr>
                        <m:t>σ</m:t>
                      </w:del>
                    </m:r>
                  </m:e>
                  <m:sub>
                    <m:r>
                      <w:del w:id="1327"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1328" w:author="Lewis Barnett" w:date="2020-06-16T16:09:00Z"/>
              </w:rPr>
              <w:pPrChange w:id="1329" w:author="Lewis Barnett" w:date="2020-06-16T16:12:00Z">
                <w:pPr/>
              </w:pPrChange>
            </w:pPr>
            <w:del w:id="1330"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1331" w:author="Lewis Barnett" w:date="2020-06-16T16:09:00Z"/>
              </w:rPr>
              <w:pPrChange w:id="1332" w:author="Lewis Barnett" w:date="2020-06-16T16:12:00Z">
                <w:pPr/>
              </w:pPrChange>
            </w:pPr>
            <w:del w:id="1333"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1334" w:author="Lewis Barnett" w:date="2020-06-16T16:09:00Z"/>
        </w:trPr>
        <w:tc>
          <w:tcPr>
            <w:tcW w:w="0" w:type="auto"/>
          </w:tcPr>
          <w:p w14:paraId="2CE203CF" w14:textId="7DEC3ED5" w:rsidR="00C21535" w:rsidDel="00E36A06" w:rsidRDefault="00C31143">
            <w:pPr>
              <w:spacing w:line="480" w:lineRule="auto"/>
              <w:rPr>
                <w:del w:id="1335" w:author="Lewis Barnett" w:date="2020-06-16T16:09:00Z"/>
              </w:rPr>
              <w:pPrChange w:id="1336" w:author="Lewis Barnett" w:date="2020-06-16T16:12:00Z">
                <w:pPr/>
              </w:pPrChange>
            </w:pPr>
            <w:commentRangeStart w:id="1337"/>
            <m:oMathPara>
              <m:oMath>
                <m:r>
                  <w:del w:id="1338" w:author="Lewis Barnett" w:date="2020-06-16T16:09:00Z">
                    <w:rPr>
                      <w:rFonts w:ascii="Cambria Math" w:hAnsi="Cambria Math"/>
                    </w:rPr>
                    <m:t>ϕ</m:t>
                  </w:del>
                </m:r>
                <w:commentRangeEnd w:id="1337"/>
                <m:r>
                  <w:del w:id="1339" w:author="Lewis Barnett" w:date="2020-06-16T16:09:00Z">
                    <m:rPr>
                      <m:sty m:val="p"/>
                    </m:rPr>
                    <w:rPr>
                      <w:rStyle w:val="CommentReference"/>
                      <w:rFonts w:ascii="Cambria Math" w:eastAsiaTheme="minorHAnsi" w:hAnsi="Cambria Math" w:cstheme="minorBidi"/>
                      <w:lang w:val="en-US"/>
                    </w:rPr>
                    <w:commentReference w:id="1337"/>
                  </w:del>
                </m:r>
              </m:oMath>
            </m:oMathPara>
          </w:p>
        </w:tc>
        <w:tc>
          <w:tcPr>
            <w:tcW w:w="0" w:type="auto"/>
          </w:tcPr>
          <w:p w14:paraId="4B0A1BAD" w14:textId="2DD0275D" w:rsidR="00C21535" w:rsidDel="00E36A06" w:rsidRDefault="00C21535">
            <w:pPr>
              <w:spacing w:line="480" w:lineRule="auto"/>
              <w:rPr>
                <w:del w:id="1340" w:author="Lewis Barnett" w:date="2020-06-16T16:09:00Z"/>
              </w:rPr>
              <w:pPrChange w:id="1341" w:author="Lewis Barnett" w:date="2020-06-16T16:12:00Z">
                <w:pPr/>
              </w:pPrChange>
            </w:pPr>
            <w:del w:id="1342"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1343" w:author="Lewis Barnett" w:date="2020-06-16T16:09:00Z"/>
              </w:rPr>
              <w:pPrChange w:id="1344" w:author="Lewis Barnett" w:date="2020-06-16T16:12:00Z">
                <w:pPr/>
              </w:pPrChange>
            </w:pPr>
            <w:del w:id="1345"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1346" w:author="Lewis Barnett" w:date="2020-06-16T16:09:00Z"/>
        </w:trPr>
        <w:tc>
          <w:tcPr>
            <w:tcW w:w="0" w:type="auto"/>
          </w:tcPr>
          <w:p w14:paraId="7FC5FCC3" w14:textId="79FCE784" w:rsidR="00C31143" w:rsidDel="00E36A06" w:rsidRDefault="0083649F">
            <w:pPr>
              <w:spacing w:line="480" w:lineRule="auto"/>
              <w:rPr>
                <w:del w:id="1347" w:author="Lewis Barnett" w:date="2020-06-16T16:09:00Z"/>
              </w:rPr>
              <w:pPrChange w:id="1348" w:author="Lewis Barnett" w:date="2020-06-16T16:12:00Z">
                <w:pPr/>
              </w:pPrChange>
            </w:pPr>
            <m:oMathPara>
              <m:oMath>
                <m:sSub>
                  <m:sSubPr>
                    <m:ctrlPr>
                      <w:del w:id="1349" w:author="Lewis Barnett" w:date="2020-06-16T16:09:00Z">
                        <w:rPr>
                          <w:rFonts w:ascii="Cambria Math" w:hAnsi="Cambria Math"/>
                          <w:i/>
                        </w:rPr>
                      </w:del>
                    </m:ctrlPr>
                  </m:sSubPr>
                  <m:e>
                    <m:r>
                      <w:del w:id="1350" w:author="Lewis Barnett" w:date="2020-06-16T16:09:00Z">
                        <w:rPr>
                          <w:rFonts w:ascii="Cambria Math" w:hAnsi="Cambria Math"/>
                        </w:rPr>
                        <m:t>κ</m:t>
                      </w:del>
                    </m:r>
                  </m:e>
                  <m:sub>
                    <m:r>
                      <w:del w:id="1351"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1352" w:author="Lewis Barnett" w:date="2020-06-16T16:09:00Z"/>
              </w:rPr>
              <w:pPrChange w:id="1353" w:author="Lewis Barnett" w:date="2020-06-16T16:12:00Z">
                <w:pPr/>
              </w:pPrChange>
            </w:pPr>
            <w:del w:id="1354"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1355" w:author="Lewis Barnett" w:date="2020-06-16T16:09:00Z"/>
              </w:rPr>
              <w:pPrChange w:id="1356" w:author="Lewis Barnett" w:date="2020-06-16T16:12:00Z">
                <w:pPr/>
              </w:pPrChange>
            </w:pPr>
            <w:del w:id="1357" w:author="Lewis Barnett" w:date="2020-06-16T16:09:00Z">
              <w:r w:rsidDel="00E36A06">
                <w:delText>0.1</w:delText>
              </w:r>
            </w:del>
          </w:p>
        </w:tc>
      </w:tr>
      <w:tr w:rsidR="00C31143" w:rsidDel="00E36A06" w14:paraId="2768D920" w14:textId="769D2559" w:rsidTr="0044347D">
        <w:trPr>
          <w:del w:id="1358" w:author="Lewis Barnett" w:date="2020-06-16T16:09:00Z"/>
        </w:trPr>
        <w:tc>
          <w:tcPr>
            <w:tcW w:w="0" w:type="auto"/>
          </w:tcPr>
          <w:p w14:paraId="4568DB18" w14:textId="54672C37" w:rsidR="00C31143" w:rsidDel="00E36A06" w:rsidRDefault="0083649F">
            <w:pPr>
              <w:spacing w:line="480" w:lineRule="auto"/>
              <w:rPr>
                <w:del w:id="1359" w:author="Lewis Barnett" w:date="2020-06-16T16:09:00Z"/>
              </w:rPr>
              <w:pPrChange w:id="1360" w:author="Lewis Barnett" w:date="2020-06-16T16:12:00Z">
                <w:pPr/>
              </w:pPrChange>
            </w:pPr>
            <m:oMathPara>
              <m:oMath>
                <m:sSub>
                  <m:sSubPr>
                    <m:ctrlPr>
                      <w:del w:id="1361" w:author="Lewis Barnett" w:date="2020-06-16T16:09:00Z">
                        <w:rPr>
                          <w:rFonts w:ascii="Cambria Math" w:hAnsi="Cambria Math"/>
                          <w:i/>
                        </w:rPr>
                      </w:del>
                    </m:ctrlPr>
                  </m:sSubPr>
                  <m:e>
                    <m:r>
                      <w:del w:id="1362" w:author="Lewis Barnett" w:date="2020-06-16T16:09:00Z">
                        <w:rPr>
                          <w:rFonts w:ascii="Cambria Math" w:hAnsi="Cambria Math"/>
                        </w:rPr>
                        <m:t>σ</m:t>
                      </w:del>
                    </m:r>
                  </m:e>
                  <m:sub>
                    <m:r>
                      <w:del w:id="1363"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1364" w:author="Lewis Barnett" w:date="2020-06-16T16:09:00Z"/>
              </w:rPr>
              <w:pPrChange w:id="1365" w:author="Lewis Barnett" w:date="2020-06-16T16:12:00Z">
                <w:pPr/>
              </w:pPrChange>
            </w:pPr>
            <w:del w:id="1366"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1367" w:author="Lewis Barnett" w:date="2020-06-16T16:09:00Z"/>
              </w:rPr>
              <w:pPrChange w:id="1368" w:author="Lewis Barnett" w:date="2020-06-16T16:12:00Z">
                <w:pPr/>
              </w:pPrChange>
            </w:pPr>
            <w:del w:id="1369" w:author="Lewis Barnett" w:date="2020-06-16T16:09:00Z">
              <w:r w:rsidDel="00E36A06">
                <w:delText>0.01</w:delText>
              </w:r>
            </w:del>
          </w:p>
        </w:tc>
      </w:tr>
    </w:tbl>
    <w:p w14:paraId="51617391" w14:textId="05AEB1CF" w:rsidR="0046021E" w:rsidDel="00E36A06" w:rsidRDefault="0046021E">
      <w:pPr>
        <w:spacing w:line="480" w:lineRule="auto"/>
        <w:rPr>
          <w:del w:id="1370" w:author="Lewis Barnett" w:date="2020-06-16T16:09:00Z"/>
        </w:rPr>
        <w:pPrChange w:id="1371" w:author="Lewis Barnett" w:date="2020-06-16T16:12:00Z">
          <w:pPr>
            <w:spacing w:after="160" w:line="480" w:lineRule="auto"/>
          </w:pPr>
        </w:pPrChange>
      </w:pPr>
    </w:p>
    <w:p w14:paraId="0D391DEF" w14:textId="5DE3E6A9" w:rsidR="00344523" w:rsidDel="00E36A06" w:rsidRDefault="0008062F">
      <w:pPr>
        <w:spacing w:line="480" w:lineRule="auto"/>
        <w:rPr>
          <w:del w:id="1372" w:author="Lewis Barnett" w:date="2020-06-16T16:09:00Z"/>
        </w:rPr>
        <w:pPrChange w:id="1373" w:author="Lewis Barnett" w:date="2020-06-16T16:12:00Z">
          <w:pPr>
            <w:spacing w:after="160" w:line="480" w:lineRule="auto"/>
          </w:pPr>
        </w:pPrChange>
      </w:pPr>
      <w:del w:id="1374"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1375"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1376" w:author="Lewis Barnett" w:date="2020-06-16T16:09:00Z"/>
                <w:i/>
                <w:color w:val="000000"/>
              </w:rPr>
              <w:pPrChange w:id="1377" w:author="Lewis Barnett" w:date="2020-06-16T16:12:00Z">
                <w:pPr/>
              </w:pPrChange>
            </w:pPr>
            <w:del w:id="1378"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1379" w:author="Lewis Barnett" w:date="2020-06-16T16:09:00Z"/>
                <w:i/>
                <w:color w:val="000000"/>
              </w:rPr>
              <w:pPrChange w:id="1380" w:author="Lewis Barnett" w:date="2020-06-16T16:12:00Z">
                <w:pPr/>
              </w:pPrChange>
            </w:pPr>
            <w:del w:id="1381"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1382" w:author="Lewis Barnett" w:date="2020-06-16T16:09:00Z"/>
                <w:i/>
                <w:color w:val="000000"/>
              </w:rPr>
              <w:pPrChange w:id="1383" w:author="Lewis Barnett" w:date="2020-06-16T16:12:00Z">
                <w:pPr/>
              </w:pPrChange>
            </w:pPr>
            <w:del w:id="1384"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1385" w:author="Lewis Barnett" w:date="2020-06-16T16:09:00Z"/>
                <w:i/>
                <w:color w:val="000000"/>
              </w:rPr>
              <w:pPrChange w:id="1386" w:author="Lewis Barnett" w:date="2020-06-16T16:12:00Z">
                <w:pPr/>
              </w:pPrChange>
            </w:pPr>
            <w:del w:id="1387"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138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1389" w:author="Lewis Barnett" w:date="2020-06-16T16:09:00Z"/>
                <w:color w:val="000000"/>
              </w:rPr>
              <w:pPrChange w:id="1390" w:author="Lewis Barnett" w:date="2020-06-16T16:12:00Z">
                <w:pPr/>
              </w:pPrChange>
            </w:pPr>
            <w:del w:id="1391"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1392" w:author="Lewis Barnett" w:date="2020-06-16T16:09:00Z"/>
                <w:i/>
                <w:color w:val="000000"/>
              </w:rPr>
              <w:pPrChange w:id="1393" w:author="Lewis Barnett" w:date="2020-06-16T16:12:00Z">
                <w:pPr/>
              </w:pPrChange>
            </w:pPr>
            <w:del w:id="1394"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1395" w:author="Lewis Barnett" w:date="2020-06-16T16:09:00Z"/>
                <w:color w:val="000000"/>
              </w:rPr>
              <w:pPrChange w:id="1396" w:author="Lewis Barnett" w:date="2020-06-16T16:12:00Z">
                <w:pPr>
                  <w:jc w:val="center"/>
                </w:pPr>
              </w:pPrChange>
            </w:pPr>
            <w:del w:id="1397"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1398" w:author="Lewis Barnett" w:date="2020-06-16T16:09:00Z"/>
                <w:color w:val="000000"/>
              </w:rPr>
              <w:pPrChange w:id="1399" w:author="Lewis Barnett" w:date="2020-06-16T16:12:00Z">
                <w:pPr>
                  <w:jc w:val="center"/>
                </w:pPr>
              </w:pPrChange>
            </w:pPr>
            <w:del w:id="1400"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140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1402" w:author="Lewis Barnett" w:date="2020-06-16T16:09:00Z"/>
                <w:color w:val="000000"/>
              </w:rPr>
              <w:pPrChange w:id="1403" w:author="Lewis Barnett" w:date="2020-06-16T16:12:00Z">
                <w:pPr/>
              </w:pPrChange>
            </w:pPr>
            <w:del w:id="1404" w:author="Lewis Barnett" w:date="2020-06-16T16:09:00Z">
              <w:r w:rsidRPr="006C048B" w:rsidDel="00E36A06">
                <w:rPr>
                  <w:color w:val="000000"/>
                </w:rPr>
                <w:lastRenderedPageBreak/>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1405" w:author="Lewis Barnett" w:date="2020-06-16T16:09:00Z"/>
                <w:i/>
                <w:color w:val="000000"/>
              </w:rPr>
              <w:pPrChange w:id="1406" w:author="Lewis Barnett" w:date="2020-06-16T16:12:00Z">
                <w:pPr>
                  <w:tabs>
                    <w:tab w:val="left" w:pos="1215"/>
                  </w:tabs>
                </w:pPr>
              </w:pPrChange>
            </w:pPr>
            <w:del w:id="1407"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1408" w:author="Lewis Barnett" w:date="2020-06-16T16:09:00Z"/>
                <w:color w:val="000000"/>
              </w:rPr>
              <w:pPrChange w:id="1409" w:author="Lewis Barnett" w:date="2020-06-16T16:12:00Z">
                <w:pPr>
                  <w:jc w:val="center"/>
                </w:pPr>
              </w:pPrChange>
            </w:pPr>
            <w:del w:id="1410"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1411" w:author="Lewis Barnett" w:date="2020-06-16T16:09:00Z"/>
                <w:color w:val="000000"/>
              </w:rPr>
              <w:pPrChange w:id="1412" w:author="Lewis Barnett" w:date="2020-06-16T16:12:00Z">
                <w:pPr>
                  <w:jc w:val="center"/>
                </w:pPr>
              </w:pPrChange>
            </w:pPr>
            <w:del w:id="1413"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141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1415" w:author="Lewis Barnett" w:date="2020-06-16T16:09:00Z"/>
                <w:color w:val="000000"/>
              </w:rPr>
              <w:pPrChange w:id="1416" w:author="Lewis Barnett" w:date="2020-06-16T16:12:00Z">
                <w:pPr/>
              </w:pPrChange>
            </w:pPr>
            <w:del w:id="1417"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1418" w:author="Lewis Barnett" w:date="2020-06-16T16:09:00Z"/>
                <w:i/>
                <w:color w:val="000000"/>
              </w:rPr>
              <w:pPrChange w:id="1419" w:author="Lewis Barnett" w:date="2020-06-16T16:12:00Z">
                <w:pPr/>
              </w:pPrChange>
            </w:pPr>
            <w:del w:id="1420"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1421" w:author="Lewis Barnett" w:date="2020-06-16T16:09:00Z"/>
                <w:color w:val="000000"/>
              </w:rPr>
              <w:pPrChange w:id="1422" w:author="Lewis Barnett" w:date="2020-06-16T16:12:00Z">
                <w:pPr>
                  <w:jc w:val="center"/>
                </w:pPr>
              </w:pPrChange>
            </w:pPr>
            <w:del w:id="1423"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1424" w:author="Lewis Barnett" w:date="2020-06-16T16:09:00Z"/>
                <w:color w:val="000000"/>
              </w:rPr>
              <w:pPrChange w:id="1425" w:author="Lewis Barnett" w:date="2020-06-16T16:12:00Z">
                <w:pPr>
                  <w:jc w:val="center"/>
                </w:pPr>
              </w:pPrChange>
            </w:pPr>
            <w:del w:id="1426"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142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1428" w:author="Lewis Barnett" w:date="2020-06-16T16:09:00Z"/>
                <w:color w:val="000000"/>
              </w:rPr>
              <w:pPrChange w:id="1429" w:author="Lewis Barnett" w:date="2020-06-16T16:12:00Z">
                <w:pPr/>
              </w:pPrChange>
            </w:pPr>
            <w:del w:id="1430"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1431" w:author="Lewis Barnett" w:date="2020-06-16T16:09:00Z"/>
                <w:i/>
                <w:color w:val="000000"/>
              </w:rPr>
              <w:pPrChange w:id="1432" w:author="Lewis Barnett" w:date="2020-06-16T16:12:00Z">
                <w:pPr/>
              </w:pPrChange>
            </w:pPr>
            <w:del w:id="1433"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1434" w:author="Lewis Barnett" w:date="2020-06-16T16:09:00Z"/>
                <w:color w:val="000000"/>
              </w:rPr>
              <w:pPrChange w:id="1435" w:author="Lewis Barnett" w:date="2020-06-16T16:12:00Z">
                <w:pPr>
                  <w:jc w:val="center"/>
                </w:pPr>
              </w:pPrChange>
            </w:pPr>
            <w:del w:id="1436"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1437" w:author="Lewis Barnett" w:date="2020-06-16T16:09:00Z"/>
                <w:color w:val="000000"/>
              </w:rPr>
              <w:pPrChange w:id="1438" w:author="Lewis Barnett" w:date="2020-06-16T16:12:00Z">
                <w:pPr>
                  <w:jc w:val="center"/>
                </w:pPr>
              </w:pPrChange>
            </w:pPr>
            <w:del w:id="1439"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144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1441" w:author="Lewis Barnett" w:date="2020-06-16T16:09:00Z"/>
                <w:color w:val="000000"/>
              </w:rPr>
              <w:pPrChange w:id="1442" w:author="Lewis Barnett" w:date="2020-06-16T16:12:00Z">
                <w:pPr/>
              </w:pPrChange>
            </w:pPr>
            <w:del w:id="1443"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1444" w:author="Lewis Barnett" w:date="2020-06-16T16:09:00Z"/>
                <w:i/>
                <w:color w:val="000000"/>
              </w:rPr>
              <w:pPrChange w:id="1445" w:author="Lewis Barnett" w:date="2020-06-16T16:12:00Z">
                <w:pPr/>
              </w:pPrChange>
            </w:pPr>
            <w:del w:id="1446"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1447" w:author="Lewis Barnett" w:date="2020-06-16T16:09:00Z"/>
                <w:color w:val="000000"/>
              </w:rPr>
              <w:pPrChange w:id="1448" w:author="Lewis Barnett" w:date="2020-06-16T16:12:00Z">
                <w:pPr>
                  <w:jc w:val="center"/>
                </w:pPr>
              </w:pPrChange>
            </w:pPr>
            <w:del w:id="1449"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1450" w:author="Lewis Barnett" w:date="2020-06-16T16:09:00Z"/>
                <w:color w:val="000000"/>
              </w:rPr>
              <w:pPrChange w:id="1451" w:author="Lewis Barnett" w:date="2020-06-16T16:12:00Z">
                <w:pPr>
                  <w:jc w:val="center"/>
                </w:pPr>
              </w:pPrChange>
            </w:pPr>
            <w:del w:id="1452"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145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1454" w:author="Lewis Barnett" w:date="2020-06-16T16:09:00Z"/>
                <w:color w:val="000000"/>
              </w:rPr>
              <w:pPrChange w:id="1455" w:author="Lewis Barnett" w:date="2020-06-16T16:12:00Z">
                <w:pPr/>
              </w:pPrChange>
            </w:pPr>
            <w:del w:id="1456"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1457" w:author="Lewis Barnett" w:date="2020-06-16T16:09:00Z"/>
                <w:i/>
                <w:color w:val="000000"/>
              </w:rPr>
              <w:pPrChange w:id="1458" w:author="Lewis Barnett" w:date="2020-06-16T16:12:00Z">
                <w:pPr>
                  <w:tabs>
                    <w:tab w:val="left" w:pos="285"/>
                  </w:tabs>
                </w:pPr>
              </w:pPrChange>
            </w:pPr>
            <w:del w:id="1459"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1460" w:author="Lewis Barnett" w:date="2020-06-16T16:09:00Z"/>
                <w:color w:val="000000"/>
              </w:rPr>
              <w:pPrChange w:id="1461" w:author="Lewis Barnett" w:date="2020-06-16T16:12:00Z">
                <w:pPr>
                  <w:jc w:val="center"/>
                </w:pPr>
              </w:pPrChange>
            </w:pPr>
            <w:del w:id="1462"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1463" w:author="Lewis Barnett" w:date="2020-06-16T16:09:00Z"/>
                <w:color w:val="000000"/>
              </w:rPr>
              <w:pPrChange w:id="1464" w:author="Lewis Barnett" w:date="2020-06-16T16:12:00Z">
                <w:pPr>
                  <w:jc w:val="center"/>
                </w:pPr>
              </w:pPrChange>
            </w:pPr>
            <w:del w:id="1465"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146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1467" w:author="Lewis Barnett" w:date="2020-06-16T16:09:00Z"/>
                <w:color w:val="000000"/>
              </w:rPr>
              <w:pPrChange w:id="1468" w:author="Lewis Barnett" w:date="2020-06-16T16:12:00Z">
                <w:pPr/>
              </w:pPrChange>
            </w:pPr>
            <w:del w:id="1469"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1470" w:author="Lewis Barnett" w:date="2020-06-16T16:09:00Z"/>
                <w:i/>
                <w:color w:val="000000"/>
              </w:rPr>
              <w:pPrChange w:id="1471" w:author="Lewis Barnett" w:date="2020-06-16T16:12:00Z">
                <w:pPr/>
              </w:pPrChange>
            </w:pPr>
            <w:del w:id="1472"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1473" w:author="Lewis Barnett" w:date="2020-06-16T16:09:00Z"/>
                <w:color w:val="000000"/>
              </w:rPr>
              <w:pPrChange w:id="1474" w:author="Lewis Barnett" w:date="2020-06-16T16:12:00Z">
                <w:pPr>
                  <w:jc w:val="center"/>
                </w:pPr>
              </w:pPrChange>
            </w:pPr>
            <w:del w:id="1475"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1476" w:author="Lewis Barnett" w:date="2020-06-16T16:09:00Z"/>
                <w:color w:val="000000"/>
              </w:rPr>
              <w:pPrChange w:id="1477" w:author="Lewis Barnett" w:date="2020-06-16T16:12:00Z">
                <w:pPr>
                  <w:jc w:val="center"/>
                </w:pPr>
              </w:pPrChange>
            </w:pPr>
            <w:del w:id="1478"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147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1480" w:author="Lewis Barnett" w:date="2020-06-16T16:09:00Z"/>
                <w:color w:val="000000"/>
              </w:rPr>
              <w:pPrChange w:id="1481" w:author="Lewis Barnett" w:date="2020-06-16T16:12:00Z">
                <w:pPr/>
              </w:pPrChange>
            </w:pPr>
            <w:del w:id="1482"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1483" w:author="Lewis Barnett" w:date="2020-06-16T16:09:00Z"/>
                <w:i/>
                <w:color w:val="000000"/>
              </w:rPr>
              <w:pPrChange w:id="1484" w:author="Lewis Barnett" w:date="2020-06-16T16:12:00Z">
                <w:pPr/>
              </w:pPrChange>
            </w:pPr>
            <w:del w:id="1485"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1486" w:author="Lewis Barnett" w:date="2020-06-16T16:09:00Z"/>
                <w:color w:val="000000"/>
              </w:rPr>
              <w:pPrChange w:id="1487" w:author="Lewis Barnett" w:date="2020-06-16T16:12:00Z">
                <w:pPr>
                  <w:jc w:val="center"/>
                </w:pPr>
              </w:pPrChange>
            </w:pPr>
            <w:del w:id="1488"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1489" w:author="Lewis Barnett" w:date="2020-06-16T16:09:00Z"/>
                <w:color w:val="000000"/>
              </w:rPr>
              <w:pPrChange w:id="1490" w:author="Lewis Barnett" w:date="2020-06-16T16:12:00Z">
                <w:pPr>
                  <w:jc w:val="center"/>
                </w:pPr>
              </w:pPrChange>
            </w:pPr>
            <w:del w:id="1491"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149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1493" w:author="Lewis Barnett" w:date="2020-06-16T16:09:00Z"/>
                <w:color w:val="000000"/>
              </w:rPr>
              <w:pPrChange w:id="1494" w:author="Lewis Barnett" w:date="2020-06-16T16:12:00Z">
                <w:pPr/>
              </w:pPrChange>
            </w:pPr>
            <w:del w:id="1495"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1496" w:author="Lewis Barnett" w:date="2020-06-16T16:09:00Z"/>
                <w:i/>
                <w:color w:val="000000"/>
              </w:rPr>
              <w:pPrChange w:id="1497" w:author="Lewis Barnett" w:date="2020-06-16T16:12:00Z">
                <w:pPr/>
              </w:pPrChange>
            </w:pPr>
            <w:del w:id="1498"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1499" w:author="Lewis Barnett" w:date="2020-06-16T16:09:00Z"/>
                <w:color w:val="000000"/>
              </w:rPr>
              <w:pPrChange w:id="1500" w:author="Lewis Barnett" w:date="2020-06-16T16:12:00Z">
                <w:pPr>
                  <w:jc w:val="center"/>
                </w:pPr>
              </w:pPrChange>
            </w:pPr>
            <w:del w:id="1501"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1502" w:author="Lewis Barnett" w:date="2020-06-16T16:09:00Z"/>
                <w:color w:val="000000"/>
              </w:rPr>
              <w:pPrChange w:id="1503" w:author="Lewis Barnett" w:date="2020-06-16T16:12:00Z">
                <w:pPr>
                  <w:jc w:val="center"/>
                </w:pPr>
              </w:pPrChange>
            </w:pPr>
            <w:del w:id="1504"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150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1506" w:author="Lewis Barnett" w:date="2020-06-16T16:09:00Z"/>
                <w:color w:val="000000"/>
              </w:rPr>
              <w:pPrChange w:id="1507" w:author="Lewis Barnett" w:date="2020-06-16T16:12:00Z">
                <w:pPr/>
              </w:pPrChange>
            </w:pPr>
            <w:del w:id="1508"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1509" w:author="Lewis Barnett" w:date="2020-06-16T16:09:00Z"/>
                <w:i/>
                <w:color w:val="000000"/>
              </w:rPr>
              <w:pPrChange w:id="1510" w:author="Lewis Barnett" w:date="2020-06-16T16:12:00Z">
                <w:pPr/>
              </w:pPrChange>
            </w:pPr>
            <w:del w:id="1511"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1512" w:author="Lewis Barnett" w:date="2020-06-16T16:09:00Z"/>
                <w:color w:val="000000"/>
              </w:rPr>
              <w:pPrChange w:id="1513" w:author="Lewis Barnett" w:date="2020-06-16T16:12:00Z">
                <w:pPr>
                  <w:jc w:val="center"/>
                </w:pPr>
              </w:pPrChange>
            </w:pPr>
            <w:del w:id="1514"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1515" w:author="Lewis Barnett" w:date="2020-06-16T16:09:00Z"/>
                <w:color w:val="000000"/>
              </w:rPr>
              <w:pPrChange w:id="1516" w:author="Lewis Barnett" w:date="2020-06-16T16:12:00Z">
                <w:pPr>
                  <w:jc w:val="center"/>
                </w:pPr>
              </w:pPrChange>
            </w:pPr>
            <w:del w:id="1517"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151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1519" w:author="Lewis Barnett" w:date="2020-06-16T16:09:00Z"/>
                <w:color w:val="000000"/>
              </w:rPr>
              <w:pPrChange w:id="1520" w:author="Lewis Barnett" w:date="2020-06-16T16:12:00Z">
                <w:pPr/>
              </w:pPrChange>
            </w:pPr>
            <w:del w:id="1521"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1522" w:author="Lewis Barnett" w:date="2020-06-16T16:09:00Z"/>
                <w:i/>
                <w:color w:val="000000"/>
              </w:rPr>
              <w:pPrChange w:id="1523" w:author="Lewis Barnett" w:date="2020-06-16T16:12:00Z">
                <w:pPr/>
              </w:pPrChange>
            </w:pPr>
            <w:del w:id="1524"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1525" w:author="Lewis Barnett" w:date="2020-06-16T16:09:00Z"/>
                <w:color w:val="000000"/>
              </w:rPr>
              <w:pPrChange w:id="1526" w:author="Lewis Barnett" w:date="2020-06-16T16:12:00Z">
                <w:pPr>
                  <w:jc w:val="center"/>
                </w:pPr>
              </w:pPrChange>
            </w:pPr>
            <w:del w:id="1527"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1528" w:author="Lewis Barnett" w:date="2020-06-16T16:09:00Z"/>
                <w:color w:val="000000"/>
              </w:rPr>
              <w:pPrChange w:id="1529" w:author="Lewis Barnett" w:date="2020-06-16T16:12:00Z">
                <w:pPr>
                  <w:jc w:val="center"/>
                </w:pPr>
              </w:pPrChange>
            </w:pPr>
            <w:del w:id="1530"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153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1532" w:author="Lewis Barnett" w:date="2020-06-16T16:09:00Z"/>
                <w:color w:val="000000"/>
              </w:rPr>
              <w:pPrChange w:id="1533" w:author="Lewis Barnett" w:date="2020-06-16T16:12:00Z">
                <w:pPr/>
              </w:pPrChange>
            </w:pPr>
            <w:del w:id="1534"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1535" w:author="Lewis Barnett" w:date="2020-06-16T16:09:00Z"/>
                <w:i/>
                <w:color w:val="000000"/>
              </w:rPr>
              <w:pPrChange w:id="1536" w:author="Lewis Barnett" w:date="2020-06-16T16:12:00Z">
                <w:pPr/>
              </w:pPrChange>
            </w:pPr>
            <w:del w:id="1537"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1538" w:author="Lewis Barnett" w:date="2020-06-16T16:09:00Z"/>
                <w:color w:val="000000"/>
              </w:rPr>
              <w:pPrChange w:id="1539" w:author="Lewis Barnett" w:date="2020-06-16T16:12:00Z">
                <w:pPr>
                  <w:jc w:val="center"/>
                </w:pPr>
              </w:pPrChange>
            </w:pPr>
            <w:del w:id="1540"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1541" w:author="Lewis Barnett" w:date="2020-06-16T16:09:00Z"/>
                <w:color w:val="000000"/>
              </w:rPr>
              <w:pPrChange w:id="1542" w:author="Lewis Barnett" w:date="2020-06-16T16:12:00Z">
                <w:pPr>
                  <w:jc w:val="center"/>
                </w:pPr>
              </w:pPrChange>
            </w:pPr>
            <w:del w:id="1543"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154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1545" w:author="Lewis Barnett" w:date="2020-06-16T16:09:00Z"/>
                <w:color w:val="000000"/>
              </w:rPr>
              <w:pPrChange w:id="1546" w:author="Lewis Barnett" w:date="2020-06-16T16:12:00Z">
                <w:pPr/>
              </w:pPrChange>
            </w:pPr>
            <w:del w:id="1547"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1548" w:author="Lewis Barnett" w:date="2020-06-16T16:09:00Z"/>
                <w:i/>
                <w:color w:val="000000"/>
              </w:rPr>
              <w:pPrChange w:id="1549" w:author="Lewis Barnett" w:date="2020-06-16T16:12:00Z">
                <w:pPr/>
              </w:pPrChange>
            </w:pPr>
            <w:del w:id="1550"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1551" w:author="Lewis Barnett" w:date="2020-06-16T16:09:00Z"/>
                <w:color w:val="000000"/>
              </w:rPr>
              <w:pPrChange w:id="1552" w:author="Lewis Barnett" w:date="2020-06-16T16:12:00Z">
                <w:pPr>
                  <w:jc w:val="center"/>
                </w:pPr>
              </w:pPrChange>
            </w:pPr>
            <w:del w:id="1553"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1554" w:author="Lewis Barnett" w:date="2020-06-16T16:09:00Z"/>
                <w:color w:val="000000"/>
              </w:rPr>
              <w:pPrChange w:id="1555" w:author="Lewis Barnett" w:date="2020-06-16T16:12:00Z">
                <w:pPr>
                  <w:jc w:val="center"/>
                </w:pPr>
              </w:pPrChange>
            </w:pPr>
            <w:del w:id="1556"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155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1558" w:author="Lewis Barnett" w:date="2020-06-16T16:09:00Z"/>
                <w:color w:val="000000"/>
              </w:rPr>
              <w:pPrChange w:id="1559" w:author="Lewis Barnett" w:date="2020-06-16T16:12:00Z">
                <w:pPr/>
              </w:pPrChange>
            </w:pPr>
            <w:del w:id="1560"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1561" w:author="Lewis Barnett" w:date="2020-06-16T16:09:00Z"/>
                <w:i/>
                <w:color w:val="000000"/>
              </w:rPr>
              <w:pPrChange w:id="1562" w:author="Lewis Barnett" w:date="2020-06-16T16:12:00Z">
                <w:pPr/>
              </w:pPrChange>
            </w:pPr>
            <w:del w:id="1563"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1564" w:author="Lewis Barnett" w:date="2020-06-16T16:09:00Z"/>
                <w:color w:val="000000"/>
              </w:rPr>
              <w:pPrChange w:id="1565" w:author="Lewis Barnett" w:date="2020-06-16T16:12:00Z">
                <w:pPr>
                  <w:jc w:val="center"/>
                </w:pPr>
              </w:pPrChange>
            </w:pPr>
            <w:del w:id="1566"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1567" w:author="Lewis Barnett" w:date="2020-06-16T16:09:00Z"/>
                <w:color w:val="000000"/>
              </w:rPr>
              <w:pPrChange w:id="1568" w:author="Lewis Barnett" w:date="2020-06-16T16:12:00Z">
                <w:pPr>
                  <w:jc w:val="center"/>
                </w:pPr>
              </w:pPrChange>
            </w:pPr>
            <w:del w:id="1569"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157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1571" w:author="Lewis Barnett" w:date="2020-06-16T16:09:00Z"/>
                <w:color w:val="000000"/>
              </w:rPr>
              <w:pPrChange w:id="1572" w:author="Lewis Barnett" w:date="2020-06-16T16:12:00Z">
                <w:pPr/>
              </w:pPrChange>
            </w:pPr>
            <w:del w:id="1573"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1574" w:author="Lewis Barnett" w:date="2020-06-16T16:09:00Z"/>
                <w:i/>
                <w:color w:val="000000"/>
              </w:rPr>
              <w:pPrChange w:id="1575" w:author="Lewis Barnett" w:date="2020-06-16T16:12:00Z">
                <w:pPr/>
              </w:pPrChange>
            </w:pPr>
            <w:del w:id="1576"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1577" w:author="Lewis Barnett" w:date="2020-06-16T16:09:00Z"/>
                <w:color w:val="000000"/>
              </w:rPr>
              <w:pPrChange w:id="1578" w:author="Lewis Barnett" w:date="2020-06-16T16:12:00Z">
                <w:pPr>
                  <w:jc w:val="center"/>
                </w:pPr>
              </w:pPrChange>
            </w:pPr>
            <w:del w:id="1579"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1580" w:author="Lewis Barnett" w:date="2020-06-16T16:09:00Z"/>
                <w:color w:val="000000"/>
              </w:rPr>
              <w:pPrChange w:id="1581" w:author="Lewis Barnett" w:date="2020-06-16T16:12:00Z">
                <w:pPr>
                  <w:jc w:val="center"/>
                </w:pPr>
              </w:pPrChange>
            </w:pPr>
            <w:del w:id="1582"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158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1584" w:author="Lewis Barnett" w:date="2020-06-16T16:09:00Z"/>
                <w:color w:val="000000"/>
              </w:rPr>
              <w:pPrChange w:id="1585" w:author="Lewis Barnett" w:date="2020-06-16T16:12:00Z">
                <w:pPr/>
              </w:pPrChange>
            </w:pPr>
            <w:del w:id="1586"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1587" w:author="Lewis Barnett" w:date="2020-06-16T16:09:00Z"/>
                <w:i/>
                <w:color w:val="000000"/>
              </w:rPr>
              <w:pPrChange w:id="1588" w:author="Lewis Barnett" w:date="2020-06-16T16:12:00Z">
                <w:pPr/>
              </w:pPrChange>
            </w:pPr>
            <w:del w:id="1589"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1590" w:author="Lewis Barnett" w:date="2020-06-16T16:09:00Z"/>
                <w:color w:val="000000"/>
              </w:rPr>
              <w:pPrChange w:id="1591" w:author="Lewis Barnett" w:date="2020-06-16T16:12:00Z">
                <w:pPr>
                  <w:jc w:val="center"/>
                </w:pPr>
              </w:pPrChange>
            </w:pPr>
            <w:del w:id="1592"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1593" w:author="Lewis Barnett" w:date="2020-06-16T16:09:00Z"/>
                <w:color w:val="000000"/>
              </w:rPr>
              <w:pPrChange w:id="1594" w:author="Lewis Barnett" w:date="2020-06-16T16:12:00Z">
                <w:pPr>
                  <w:jc w:val="center"/>
                </w:pPr>
              </w:pPrChange>
            </w:pPr>
            <w:del w:id="1595"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159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1597" w:author="Lewis Barnett" w:date="2020-06-16T16:09:00Z"/>
                <w:color w:val="000000"/>
              </w:rPr>
              <w:pPrChange w:id="1598" w:author="Lewis Barnett" w:date="2020-06-16T16:12:00Z">
                <w:pPr/>
              </w:pPrChange>
            </w:pPr>
            <w:del w:id="1599"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1600" w:author="Lewis Barnett" w:date="2020-06-16T16:09:00Z"/>
                <w:i/>
                <w:color w:val="000000"/>
              </w:rPr>
              <w:pPrChange w:id="1601" w:author="Lewis Barnett" w:date="2020-06-16T16:12:00Z">
                <w:pPr/>
              </w:pPrChange>
            </w:pPr>
            <w:del w:id="1602"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1603" w:author="Lewis Barnett" w:date="2020-06-16T16:09:00Z"/>
                <w:color w:val="000000"/>
              </w:rPr>
              <w:pPrChange w:id="1604" w:author="Lewis Barnett" w:date="2020-06-16T16:12:00Z">
                <w:pPr>
                  <w:jc w:val="center"/>
                </w:pPr>
              </w:pPrChange>
            </w:pPr>
            <w:del w:id="1605"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1606" w:author="Lewis Barnett" w:date="2020-06-16T16:09:00Z"/>
                <w:color w:val="000000"/>
              </w:rPr>
              <w:pPrChange w:id="1607" w:author="Lewis Barnett" w:date="2020-06-16T16:12:00Z">
                <w:pPr>
                  <w:jc w:val="center"/>
                </w:pPr>
              </w:pPrChange>
            </w:pPr>
            <w:del w:id="1608"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160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1610" w:author="Lewis Barnett" w:date="2020-06-16T16:09:00Z"/>
                <w:color w:val="000000"/>
              </w:rPr>
              <w:pPrChange w:id="1611" w:author="Lewis Barnett" w:date="2020-06-16T16:12:00Z">
                <w:pPr/>
              </w:pPrChange>
            </w:pPr>
            <w:del w:id="1612"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1613" w:author="Lewis Barnett" w:date="2020-06-16T16:09:00Z"/>
                <w:i/>
                <w:color w:val="000000"/>
              </w:rPr>
              <w:pPrChange w:id="1614" w:author="Lewis Barnett" w:date="2020-06-16T16:12:00Z">
                <w:pPr/>
              </w:pPrChange>
            </w:pPr>
            <w:del w:id="1615"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1616" w:author="Lewis Barnett" w:date="2020-06-16T16:09:00Z"/>
                <w:color w:val="000000"/>
              </w:rPr>
              <w:pPrChange w:id="1617" w:author="Lewis Barnett" w:date="2020-06-16T16:12:00Z">
                <w:pPr>
                  <w:jc w:val="center"/>
                </w:pPr>
              </w:pPrChange>
            </w:pPr>
            <w:del w:id="1618"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1619" w:author="Lewis Barnett" w:date="2020-06-16T16:09:00Z"/>
                <w:color w:val="000000"/>
              </w:rPr>
              <w:pPrChange w:id="1620" w:author="Lewis Barnett" w:date="2020-06-16T16:12:00Z">
                <w:pPr>
                  <w:jc w:val="center"/>
                </w:pPr>
              </w:pPrChange>
            </w:pPr>
            <w:del w:id="1621"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162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1623" w:author="Lewis Barnett" w:date="2020-06-16T16:09:00Z"/>
                <w:color w:val="000000"/>
              </w:rPr>
              <w:pPrChange w:id="1624" w:author="Lewis Barnett" w:date="2020-06-16T16:12:00Z">
                <w:pPr/>
              </w:pPrChange>
            </w:pPr>
            <w:del w:id="1625"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1626" w:author="Lewis Barnett" w:date="2020-06-16T16:09:00Z"/>
                <w:i/>
                <w:color w:val="000000"/>
              </w:rPr>
              <w:pPrChange w:id="1627" w:author="Lewis Barnett" w:date="2020-06-16T16:12:00Z">
                <w:pPr/>
              </w:pPrChange>
            </w:pPr>
            <w:del w:id="1628"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1629" w:author="Lewis Barnett" w:date="2020-06-16T16:09:00Z"/>
                <w:color w:val="000000"/>
              </w:rPr>
              <w:pPrChange w:id="1630" w:author="Lewis Barnett" w:date="2020-06-16T16:12:00Z">
                <w:pPr>
                  <w:jc w:val="center"/>
                </w:pPr>
              </w:pPrChange>
            </w:pPr>
            <w:del w:id="1631"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1632" w:author="Lewis Barnett" w:date="2020-06-16T16:09:00Z"/>
                <w:color w:val="000000"/>
              </w:rPr>
              <w:pPrChange w:id="1633" w:author="Lewis Barnett" w:date="2020-06-16T16:12:00Z">
                <w:pPr>
                  <w:jc w:val="center"/>
                </w:pPr>
              </w:pPrChange>
            </w:pPr>
            <w:del w:id="1634"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1635" w:author="Lewis Barnett" w:date="2020-06-16T16:09:00Z"/>
        </w:rPr>
        <w:pPrChange w:id="1636" w:author="Lewis Barnett" w:date="2020-06-16T16:12:00Z">
          <w:pPr>
            <w:spacing w:after="160" w:line="480" w:lineRule="auto"/>
          </w:pPr>
        </w:pPrChange>
      </w:pPr>
      <w:del w:id="1637"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1638"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1639" w:author="Lewis Barnett" w:date="2020-06-16T16:09:00Z"/>
                <w:i/>
                <w:color w:val="000000"/>
              </w:rPr>
              <w:pPrChange w:id="1640" w:author="Lewis Barnett" w:date="2020-06-16T16:12:00Z">
                <w:pPr/>
              </w:pPrChange>
            </w:pPr>
            <w:del w:id="1641"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1642" w:author="Lewis Barnett" w:date="2020-06-16T16:09:00Z"/>
                <w:i/>
                <w:color w:val="000000"/>
              </w:rPr>
              <w:pPrChange w:id="1643" w:author="Lewis Barnett" w:date="2020-06-16T16:12:00Z">
                <w:pPr>
                  <w:jc w:val="center"/>
                </w:pPr>
              </w:pPrChange>
            </w:pPr>
            <w:del w:id="1644"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1645" w:author="Lewis Barnett" w:date="2020-06-16T16:09:00Z"/>
                <w:i/>
                <w:color w:val="000000"/>
              </w:rPr>
              <w:pPrChange w:id="1646" w:author="Lewis Barnett" w:date="2020-06-16T16:12:00Z">
                <w:pPr>
                  <w:jc w:val="center"/>
                </w:pPr>
              </w:pPrChange>
            </w:pPr>
            <w:del w:id="1647"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164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1649" w:author="Lewis Barnett" w:date="2020-06-16T16:09:00Z"/>
                <w:color w:val="000000"/>
              </w:rPr>
              <w:pPrChange w:id="1650" w:author="Lewis Barnett" w:date="2020-06-16T16:12:00Z">
                <w:pPr/>
              </w:pPrChange>
            </w:pPr>
            <w:del w:id="1651"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1652" w:author="Lewis Barnett" w:date="2020-06-16T16:09:00Z"/>
                <w:color w:val="000000"/>
              </w:rPr>
              <w:pPrChange w:id="1653" w:author="Lewis Barnett" w:date="2020-06-16T16:12:00Z">
                <w:pPr>
                  <w:jc w:val="center"/>
                </w:pPr>
              </w:pPrChange>
            </w:pPr>
            <w:del w:id="1654"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1655" w:author="Lewis Barnett" w:date="2020-06-16T16:09:00Z"/>
                <w:b/>
                <w:color w:val="000000"/>
              </w:rPr>
              <w:pPrChange w:id="1656" w:author="Lewis Barnett" w:date="2020-06-16T16:12:00Z">
                <w:pPr>
                  <w:jc w:val="center"/>
                </w:pPr>
              </w:pPrChange>
            </w:pPr>
            <w:del w:id="1657"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165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1659" w:author="Lewis Barnett" w:date="2020-06-16T16:09:00Z"/>
                <w:color w:val="000000"/>
              </w:rPr>
              <w:pPrChange w:id="1660" w:author="Lewis Barnett" w:date="2020-06-16T16:12:00Z">
                <w:pPr/>
              </w:pPrChange>
            </w:pPr>
            <w:del w:id="1661" w:author="Lewis Barnett" w:date="2020-06-16T16:09:00Z">
              <w:r w:rsidRPr="006C048B" w:rsidDel="00E36A06">
                <w:rPr>
                  <w:color w:val="000000"/>
                </w:rPr>
                <w:lastRenderedPageBreak/>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1662" w:author="Lewis Barnett" w:date="2020-06-16T16:09:00Z"/>
                <w:b/>
                <w:color w:val="000000"/>
              </w:rPr>
              <w:pPrChange w:id="1663" w:author="Lewis Barnett" w:date="2020-06-16T16:12:00Z">
                <w:pPr>
                  <w:jc w:val="center"/>
                </w:pPr>
              </w:pPrChange>
            </w:pPr>
            <w:del w:id="1664"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1665" w:author="Lewis Barnett" w:date="2020-06-16T16:09:00Z"/>
                <w:color w:val="000000"/>
              </w:rPr>
              <w:pPrChange w:id="1666" w:author="Lewis Barnett" w:date="2020-06-16T16:12:00Z">
                <w:pPr>
                  <w:jc w:val="center"/>
                </w:pPr>
              </w:pPrChange>
            </w:pPr>
            <w:del w:id="1667"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166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1669" w:author="Lewis Barnett" w:date="2020-06-16T16:09:00Z"/>
                <w:color w:val="000000"/>
              </w:rPr>
              <w:pPrChange w:id="1670" w:author="Lewis Barnett" w:date="2020-06-16T16:12:00Z">
                <w:pPr/>
              </w:pPrChange>
            </w:pPr>
            <w:del w:id="1671"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1672" w:author="Lewis Barnett" w:date="2020-06-16T16:09:00Z"/>
                <w:color w:val="000000"/>
              </w:rPr>
              <w:pPrChange w:id="1673" w:author="Lewis Barnett" w:date="2020-06-16T16:12:00Z">
                <w:pPr>
                  <w:jc w:val="center"/>
                </w:pPr>
              </w:pPrChange>
            </w:pPr>
            <w:del w:id="1674"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1675" w:author="Lewis Barnett" w:date="2020-06-16T16:09:00Z"/>
                <w:b/>
                <w:color w:val="000000"/>
              </w:rPr>
              <w:pPrChange w:id="1676" w:author="Lewis Barnett" w:date="2020-06-16T16:12:00Z">
                <w:pPr>
                  <w:jc w:val="center"/>
                </w:pPr>
              </w:pPrChange>
            </w:pPr>
            <w:del w:id="1677"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167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1679" w:author="Lewis Barnett" w:date="2020-06-16T16:09:00Z"/>
                <w:color w:val="000000"/>
              </w:rPr>
              <w:pPrChange w:id="1680" w:author="Lewis Barnett" w:date="2020-06-16T16:12:00Z">
                <w:pPr/>
              </w:pPrChange>
            </w:pPr>
            <w:del w:id="1681"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1682" w:author="Lewis Barnett" w:date="2020-06-16T16:09:00Z"/>
                <w:color w:val="000000"/>
              </w:rPr>
              <w:pPrChange w:id="1683" w:author="Lewis Barnett" w:date="2020-06-16T16:12:00Z">
                <w:pPr>
                  <w:jc w:val="center"/>
                </w:pPr>
              </w:pPrChange>
            </w:pPr>
            <w:del w:id="1684"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1685" w:author="Lewis Barnett" w:date="2020-06-16T16:09:00Z"/>
                <w:b/>
                <w:color w:val="000000"/>
              </w:rPr>
              <w:pPrChange w:id="1686" w:author="Lewis Barnett" w:date="2020-06-16T16:12:00Z">
                <w:pPr>
                  <w:jc w:val="center"/>
                </w:pPr>
              </w:pPrChange>
            </w:pPr>
            <w:del w:id="1687"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168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1689" w:author="Lewis Barnett" w:date="2020-06-16T16:09:00Z"/>
                <w:color w:val="000000"/>
              </w:rPr>
              <w:pPrChange w:id="1690" w:author="Lewis Barnett" w:date="2020-06-16T16:12:00Z">
                <w:pPr/>
              </w:pPrChange>
            </w:pPr>
            <w:del w:id="1691"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1692" w:author="Lewis Barnett" w:date="2020-06-16T16:09:00Z"/>
                <w:color w:val="000000"/>
              </w:rPr>
              <w:pPrChange w:id="1693" w:author="Lewis Barnett" w:date="2020-06-16T16:12:00Z">
                <w:pPr>
                  <w:jc w:val="center"/>
                </w:pPr>
              </w:pPrChange>
            </w:pPr>
            <w:del w:id="1694"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1695" w:author="Lewis Barnett" w:date="2020-06-16T16:09:00Z"/>
                <w:b/>
                <w:color w:val="000000"/>
              </w:rPr>
              <w:pPrChange w:id="1696" w:author="Lewis Barnett" w:date="2020-06-16T16:12:00Z">
                <w:pPr>
                  <w:jc w:val="center"/>
                </w:pPr>
              </w:pPrChange>
            </w:pPr>
            <w:del w:id="1697"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16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1699" w:author="Lewis Barnett" w:date="2020-06-16T16:09:00Z"/>
                <w:color w:val="000000"/>
              </w:rPr>
              <w:pPrChange w:id="1700" w:author="Lewis Barnett" w:date="2020-06-16T16:12:00Z">
                <w:pPr/>
              </w:pPrChange>
            </w:pPr>
            <w:del w:id="1701"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1702" w:author="Lewis Barnett" w:date="2020-06-16T16:09:00Z"/>
                <w:color w:val="000000"/>
              </w:rPr>
              <w:pPrChange w:id="1703" w:author="Lewis Barnett" w:date="2020-06-16T16:12:00Z">
                <w:pPr>
                  <w:jc w:val="center"/>
                </w:pPr>
              </w:pPrChange>
            </w:pPr>
            <w:del w:id="1704"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1705" w:author="Lewis Barnett" w:date="2020-06-16T16:09:00Z"/>
                <w:b/>
                <w:color w:val="000000"/>
              </w:rPr>
              <w:pPrChange w:id="1706" w:author="Lewis Barnett" w:date="2020-06-16T16:12:00Z">
                <w:pPr>
                  <w:jc w:val="center"/>
                </w:pPr>
              </w:pPrChange>
            </w:pPr>
            <w:del w:id="1707"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170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1709" w:author="Lewis Barnett" w:date="2020-06-16T16:09:00Z"/>
                <w:color w:val="000000"/>
              </w:rPr>
              <w:pPrChange w:id="1710" w:author="Lewis Barnett" w:date="2020-06-16T16:12:00Z">
                <w:pPr/>
              </w:pPrChange>
            </w:pPr>
            <w:del w:id="1711"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1712" w:author="Lewis Barnett" w:date="2020-06-16T16:09:00Z"/>
                <w:color w:val="000000"/>
              </w:rPr>
              <w:pPrChange w:id="1713" w:author="Lewis Barnett" w:date="2020-06-16T16:12:00Z">
                <w:pPr>
                  <w:jc w:val="center"/>
                </w:pPr>
              </w:pPrChange>
            </w:pPr>
            <w:del w:id="1714"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1715" w:author="Lewis Barnett" w:date="2020-06-16T16:09:00Z"/>
                <w:b/>
                <w:color w:val="000000"/>
              </w:rPr>
              <w:pPrChange w:id="1716" w:author="Lewis Barnett" w:date="2020-06-16T16:12:00Z">
                <w:pPr>
                  <w:jc w:val="center"/>
                </w:pPr>
              </w:pPrChange>
            </w:pPr>
            <w:del w:id="1717"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171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1719" w:author="Lewis Barnett" w:date="2020-06-16T16:09:00Z"/>
                <w:color w:val="000000"/>
              </w:rPr>
              <w:pPrChange w:id="1720" w:author="Lewis Barnett" w:date="2020-06-16T16:12:00Z">
                <w:pPr/>
              </w:pPrChange>
            </w:pPr>
            <w:del w:id="1721"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1722" w:author="Lewis Barnett" w:date="2020-06-16T16:09:00Z"/>
                <w:color w:val="000000"/>
              </w:rPr>
              <w:pPrChange w:id="1723" w:author="Lewis Barnett" w:date="2020-06-16T16:12:00Z">
                <w:pPr>
                  <w:jc w:val="center"/>
                </w:pPr>
              </w:pPrChange>
            </w:pPr>
            <w:del w:id="1724"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1725" w:author="Lewis Barnett" w:date="2020-06-16T16:09:00Z"/>
                <w:b/>
                <w:color w:val="000000"/>
              </w:rPr>
              <w:pPrChange w:id="1726" w:author="Lewis Barnett" w:date="2020-06-16T16:12:00Z">
                <w:pPr>
                  <w:jc w:val="center"/>
                </w:pPr>
              </w:pPrChange>
            </w:pPr>
            <w:del w:id="1727"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17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1729" w:author="Lewis Barnett" w:date="2020-06-16T16:09:00Z"/>
                <w:color w:val="000000"/>
              </w:rPr>
              <w:pPrChange w:id="1730" w:author="Lewis Barnett" w:date="2020-06-16T16:12:00Z">
                <w:pPr/>
              </w:pPrChange>
            </w:pPr>
            <w:del w:id="1731"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1732" w:author="Lewis Barnett" w:date="2020-06-16T16:09:00Z"/>
                <w:color w:val="000000"/>
              </w:rPr>
              <w:pPrChange w:id="1733" w:author="Lewis Barnett" w:date="2020-06-16T16:12:00Z">
                <w:pPr>
                  <w:jc w:val="center"/>
                </w:pPr>
              </w:pPrChange>
            </w:pPr>
            <w:del w:id="1734"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1735" w:author="Lewis Barnett" w:date="2020-06-16T16:09:00Z"/>
                <w:b/>
                <w:color w:val="000000"/>
              </w:rPr>
              <w:pPrChange w:id="1736" w:author="Lewis Barnett" w:date="2020-06-16T16:12:00Z">
                <w:pPr>
                  <w:jc w:val="center"/>
                </w:pPr>
              </w:pPrChange>
            </w:pPr>
            <w:del w:id="1737"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173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1739" w:author="Lewis Barnett" w:date="2020-06-16T16:09:00Z"/>
                <w:color w:val="000000"/>
              </w:rPr>
              <w:pPrChange w:id="1740" w:author="Lewis Barnett" w:date="2020-06-16T16:12:00Z">
                <w:pPr/>
              </w:pPrChange>
            </w:pPr>
            <w:del w:id="1741"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1742" w:author="Lewis Barnett" w:date="2020-06-16T16:09:00Z"/>
                <w:b/>
                <w:color w:val="000000"/>
              </w:rPr>
              <w:pPrChange w:id="1743" w:author="Lewis Barnett" w:date="2020-06-16T16:12:00Z">
                <w:pPr>
                  <w:jc w:val="center"/>
                </w:pPr>
              </w:pPrChange>
            </w:pPr>
            <w:del w:id="1744"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1745" w:author="Lewis Barnett" w:date="2020-06-16T16:09:00Z"/>
                <w:color w:val="000000"/>
              </w:rPr>
              <w:pPrChange w:id="1746" w:author="Lewis Barnett" w:date="2020-06-16T16:12:00Z">
                <w:pPr>
                  <w:jc w:val="center"/>
                </w:pPr>
              </w:pPrChange>
            </w:pPr>
            <w:del w:id="1747"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174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1749" w:author="Lewis Barnett" w:date="2020-06-16T16:09:00Z"/>
                <w:color w:val="000000"/>
              </w:rPr>
              <w:pPrChange w:id="1750" w:author="Lewis Barnett" w:date="2020-06-16T16:12:00Z">
                <w:pPr/>
              </w:pPrChange>
            </w:pPr>
            <w:del w:id="1751"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1752" w:author="Lewis Barnett" w:date="2020-06-16T16:09:00Z"/>
                <w:color w:val="000000"/>
              </w:rPr>
              <w:pPrChange w:id="1753" w:author="Lewis Barnett" w:date="2020-06-16T16:12:00Z">
                <w:pPr>
                  <w:jc w:val="center"/>
                </w:pPr>
              </w:pPrChange>
            </w:pPr>
            <w:del w:id="1754"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1755" w:author="Lewis Barnett" w:date="2020-06-16T16:09:00Z"/>
                <w:b/>
                <w:color w:val="000000"/>
              </w:rPr>
              <w:pPrChange w:id="1756" w:author="Lewis Barnett" w:date="2020-06-16T16:12:00Z">
                <w:pPr>
                  <w:jc w:val="center"/>
                </w:pPr>
              </w:pPrChange>
            </w:pPr>
            <w:del w:id="1757"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175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1759" w:author="Lewis Barnett" w:date="2020-06-16T16:09:00Z"/>
                <w:color w:val="000000"/>
              </w:rPr>
              <w:pPrChange w:id="1760" w:author="Lewis Barnett" w:date="2020-06-16T16:12:00Z">
                <w:pPr/>
              </w:pPrChange>
            </w:pPr>
            <w:del w:id="1761"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1762" w:author="Lewis Barnett" w:date="2020-06-16T16:09:00Z"/>
                <w:color w:val="000000"/>
              </w:rPr>
              <w:pPrChange w:id="1763" w:author="Lewis Barnett" w:date="2020-06-16T16:12:00Z">
                <w:pPr>
                  <w:jc w:val="center"/>
                </w:pPr>
              </w:pPrChange>
            </w:pPr>
            <w:del w:id="1764"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1765" w:author="Lewis Barnett" w:date="2020-06-16T16:09:00Z"/>
                <w:b/>
                <w:color w:val="000000"/>
              </w:rPr>
              <w:pPrChange w:id="1766" w:author="Lewis Barnett" w:date="2020-06-16T16:12:00Z">
                <w:pPr>
                  <w:jc w:val="center"/>
                </w:pPr>
              </w:pPrChange>
            </w:pPr>
            <w:del w:id="1767"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176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1769" w:author="Lewis Barnett" w:date="2020-06-16T16:09:00Z"/>
                <w:color w:val="000000"/>
              </w:rPr>
              <w:pPrChange w:id="1770" w:author="Lewis Barnett" w:date="2020-06-16T16:12:00Z">
                <w:pPr/>
              </w:pPrChange>
            </w:pPr>
            <w:del w:id="1771"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1772" w:author="Lewis Barnett" w:date="2020-06-16T16:09:00Z"/>
                <w:color w:val="000000"/>
              </w:rPr>
              <w:pPrChange w:id="1773" w:author="Lewis Barnett" w:date="2020-06-16T16:12:00Z">
                <w:pPr>
                  <w:jc w:val="center"/>
                </w:pPr>
              </w:pPrChange>
            </w:pPr>
            <w:del w:id="1774"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1775" w:author="Lewis Barnett" w:date="2020-06-16T16:09:00Z"/>
                <w:b/>
                <w:color w:val="000000"/>
              </w:rPr>
              <w:pPrChange w:id="1776" w:author="Lewis Barnett" w:date="2020-06-16T16:12:00Z">
                <w:pPr>
                  <w:jc w:val="center"/>
                </w:pPr>
              </w:pPrChange>
            </w:pPr>
            <w:del w:id="1777"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177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1779" w:author="Lewis Barnett" w:date="2020-06-16T16:09:00Z"/>
                <w:color w:val="000000"/>
              </w:rPr>
              <w:pPrChange w:id="1780" w:author="Lewis Barnett" w:date="2020-06-16T16:12:00Z">
                <w:pPr/>
              </w:pPrChange>
            </w:pPr>
            <w:del w:id="1781"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1782" w:author="Lewis Barnett" w:date="2020-06-16T16:09:00Z"/>
                <w:color w:val="000000"/>
              </w:rPr>
              <w:pPrChange w:id="1783" w:author="Lewis Barnett" w:date="2020-06-16T16:12:00Z">
                <w:pPr>
                  <w:jc w:val="center"/>
                </w:pPr>
              </w:pPrChange>
            </w:pPr>
            <w:del w:id="1784"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1785" w:author="Lewis Barnett" w:date="2020-06-16T16:09:00Z"/>
                <w:b/>
                <w:color w:val="000000"/>
              </w:rPr>
              <w:pPrChange w:id="1786" w:author="Lewis Barnett" w:date="2020-06-16T16:12:00Z">
                <w:pPr>
                  <w:jc w:val="center"/>
                </w:pPr>
              </w:pPrChange>
            </w:pPr>
            <w:del w:id="1787"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178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1789" w:author="Lewis Barnett" w:date="2020-06-16T16:09:00Z"/>
                <w:color w:val="000000"/>
              </w:rPr>
              <w:pPrChange w:id="1790" w:author="Lewis Barnett" w:date="2020-06-16T16:12:00Z">
                <w:pPr/>
              </w:pPrChange>
            </w:pPr>
            <w:del w:id="1791"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1792" w:author="Lewis Barnett" w:date="2020-06-16T16:09:00Z"/>
                <w:color w:val="000000"/>
              </w:rPr>
              <w:pPrChange w:id="1793" w:author="Lewis Barnett" w:date="2020-06-16T16:12:00Z">
                <w:pPr>
                  <w:jc w:val="center"/>
                </w:pPr>
              </w:pPrChange>
            </w:pPr>
            <w:del w:id="1794"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1795" w:author="Lewis Barnett" w:date="2020-06-16T16:09:00Z"/>
                <w:b/>
                <w:color w:val="000000"/>
              </w:rPr>
              <w:pPrChange w:id="1796" w:author="Lewis Barnett" w:date="2020-06-16T16:12:00Z">
                <w:pPr>
                  <w:jc w:val="center"/>
                </w:pPr>
              </w:pPrChange>
            </w:pPr>
            <w:del w:id="1797"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17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1799" w:author="Lewis Barnett" w:date="2020-06-16T16:09:00Z"/>
                <w:color w:val="000000"/>
              </w:rPr>
              <w:pPrChange w:id="1800" w:author="Lewis Barnett" w:date="2020-06-16T16:12:00Z">
                <w:pPr/>
              </w:pPrChange>
            </w:pPr>
            <w:del w:id="1801"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1802" w:author="Lewis Barnett" w:date="2020-06-16T16:09:00Z"/>
                <w:color w:val="000000"/>
              </w:rPr>
              <w:pPrChange w:id="1803" w:author="Lewis Barnett" w:date="2020-06-16T16:12:00Z">
                <w:pPr>
                  <w:jc w:val="center"/>
                </w:pPr>
              </w:pPrChange>
            </w:pPr>
            <w:del w:id="1804"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1805" w:author="Lewis Barnett" w:date="2020-06-16T16:09:00Z"/>
                <w:b/>
                <w:color w:val="000000"/>
              </w:rPr>
              <w:pPrChange w:id="1806" w:author="Lewis Barnett" w:date="2020-06-16T16:12:00Z">
                <w:pPr>
                  <w:jc w:val="center"/>
                </w:pPr>
              </w:pPrChange>
            </w:pPr>
            <w:del w:id="1807"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180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1809" w:author="Lewis Barnett" w:date="2020-06-16T16:09:00Z"/>
                <w:color w:val="000000"/>
              </w:rPr>
              <w:pPrChange w:id="1810" w:author="Lewis Barnett" w:date="2020-06-16T16:12:00Z">
                <w:pPr/>
              </w:pPrChange>
            </w:pPr>
            <w:del w:id="1811"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1812" w:author="Lewis Barnett" w:date="2020-06-16T16:09:00Z"/>
                <w:color w:val="000000"/>
              </w:rPr>
              <w:pPrChange w:id="1813" w:author="Lewis Barnett" w:date="2020-06-16T16:12:00Z">
                <w:pPr>
                  <w:jc w:val="center"/>
                </w:pPr>
              </w:pPrChange>
            </w:pPr>
            <w:del w:id="1814"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1815" w:author="Lewis Barnett" w:date="2020-06-16T16:09:00Z"/>
                <w:b/>
                <w:color w:val="000000"/>
              </w:rPr>
              <w:pPrChange w:id="1816" w:author="Lewis Barnett" w:date="2020-06-16T16:12:00Z">
                <w:pPr>
                  <w:jc w:val="center"/>
                </w:pPr>
              </w:pPrChange>
            </w:pPr>
            <w:del w:id="1817"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181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1819" w:author="Lewis Barnett" w:date="2020-06-16T16:09:00Z"/>
                <w:color w:val="000000"/>
              </w:rPr>
              <w:pPrChange w:id="1820" w:author="Lewis Barnett" w:date="2020-06-16T16:12:00Z">
                <w:pPr/>
              </w:pPrChange>
            </w:pPr>
            <w:del w:id="1821"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1822" w:author="Lewis Barnett" w:date="2020-06-16T16:09:00Z"/>
                <w:color w:val="000000"/>
              </w:rPr>
              <w:pPrChange w:id="1823" w:author="Lewis Barnett" w:date="2020-06-16T16:12:00Z">
                <w:pPr>
                  <w:jc w:val="center"/>
                </w:pPr>
              </w:pPrChange>
            </w:pPr>
            <w:del w:id="1824"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1825" w:author="Lewis Barnett" w:date="2020-06-16T16:09:00Z"/>
                <w:b/>
                <w:color w:val="000000"/>
              </w:rPr>
              <w:pPrChange w:id="1826" w:author="Lewis Barnett" w:date="2020-06-16T16:12:00Z">
                <w:pPr>
                  <w:jc w:val="center"/>
                </w:pPr>
              </w:pPrChange>
            </w:pPr>
            <w:del w:id="1827"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18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1829" w:author="Lewis Barnett" w:date="2020-06-16T16:09:00Z"/>
                <w:color w:val="000000"/>
              </w:rPr>
              <w:pPrChange w:id="1830" w:author="Lewis Barnett" w:date="2020-06-16T16:12:00Z">
                <w:pPr/>
              </w:pPrChange>
            </w:pPr>
            <w:del w:id="1831"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1832" w:author="Lewis Barnett" w:date="2020-06-16T16:09:00Z"/>
                <w:color w:val="000000"/>
              </w:rPr>
              <w:pPrChange w:id="1833" w:author="Lewis Barnett" w:date="2020-06-16T16:12:00Z">
                <w:pPr>
                  <w:jc w:val="center"/>
                </w:pPr>
              </w:pPrChange>
            </w:pPr>
            <w:del w:id="1834"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1835" w:author="Lewis Barnett" w:date="2020-06-16T16:09:00Z"/>
                <w:b/>
                <w:color w:val="000000"/>
              </w:rPr>
              <w:pPrChange w:id="1836" w:author="Lewis Barnett" w:date="2020-06-16T16:12:00Z">
                <w:pPr>
                  <w:jc w:val="center"/>
                </w:pPr>
              </w:pPrChange>
            </w:pPr>
            <w:del w:id="1837"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1838" w:author="Lewis Barnett" w:date="2020-06-16T16:09:00Z"/>
        </w:rPr>
        <w:pPrChange w:id="1839" w:author="Lewis Barnett" w:date="2020-06-16T16:12:00Z">
          <w:pPr>
            <w:spacing w:after="160" w:line="259" w:lineRule="auto"/>
          </w:pPr>
        </w:pPrChange>
      </w:pPr>
      <w:del w:id="1840" w:author="Lewis Barnett" w:date="2020-06-16T16:09:00Z">
        <w:r w:rsidDel="00E36A06">
          <w:br w:type="page"/>
        </w:r>
      </w:del>
    </w:p>
    <w:p w14:paraId="0689F0B3" w14:textId="10FBC745" w:rsidR="00876800" w:rsidDel="00E36A06" w:rsidRDefault="00F62588">
      <w:pPr>
        <w:spacing w:line="480" w:lineRule="auto"/>
        <w:rPr>
          <w:del w:id="1841" w:author="Lewis Barnett" w:date="2020-06-16T16:09:00Z"/>
        </w:rPr>
        <w:pPrChange w:id="1842" w:author="Lewis Barnett" w:date="2020-06-16T16:12:00Z">
          <w:pPr>
            <w:spacing w:after="160" w:line="480" w:lineRule="auto"/>
          </w:pPr>
        </w:pPrChange>
      </w:pPr>
      <w:del w:id="1843" w:author="Lewis Barnett" w:date="2020-06-16T16:09:00Z">
        <w:r w:rsidDel="00E36A06">
          <w:lastRenderedPageBreak/>
          <w:delText>APPENDIX FIGURES</w:delText>
        </w:r>
      </w:del>
    </w:p>
    <w:p w14:paraId="27BF4CCC" w14:textId="0ED8A432" w:rsidR="00D26510" w:rsidDel="00E36A06" w:rsidRDefault="00D26510">
      <w:pPr>
        <w:spacing w:line="480" w:lineRule="auto"/>
        <w:rPr>
          <w:del w:id="1844" w:author="Lewis Barnett" w:date="2020-06-16T16:09:00Z"/>
          <w:color w:val="000000"/>
        </w:rPr>
        <w:pPrChange w:id="1845" w:author="Lewis Barnett" w:date="2020-06-16T16:12:00Z">
          <w:pPr>
            <w:spacing w:before="100" w:after="100" w:line="480" w:lineRule="auto"/>
          </w:pPr>
        </w:pPrChange>
      </w:pPr>
      <w:del w:id="1846"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1847" w:author="Lewis Barnett" w:date="2020-06-16T16:09:00Z"/>
          <w:color w:val="000000"/>
        </w:rPr>
        <w:pPrChange w:id="1848" w:author="Lewis Barnett" w:date="2020-06-16T16:12:00Z">
          <w:pPr>
            <w:spacing w:before="100" w:after="100" w:line="480" w:lineRule="auto"/>
          </w:pPr>
        </w:pPrChange>
      </w:pPr>
      <w:del w:id="1849"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w:delText>
        </w:r>
        <w:r w:rsidR="00F83F95" w:rsidDel="00E36A06">
          <w:rPr>
            <w:color w:val="000000"/>
          </w:rPr>
          <w:lastRenderedPageBreak/>
          <w:delText xml:space="preserve">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1850" w:author="Lewis Barnett" w:date="2020-06-16T16:09:00Z"/>
          <w:color w:val="000000"/>
        </w:rPr>
        <w:pPrChange w:id="1851" w:author="Lewis Barnett" w:date="2020-06-16T16:12:00Z">
          <w:pPr>
            <w:spacing w:after="160" w:line="480" w:lineRule="auto"/>
          </w:pPr>
        </w:pPrChange>
      </w:pPr>
    </w:p>
    <w:p w14:paraId="5F2DC0EA" w14:textId="1D31BE7E" w:rsidR="00B03C50" w:rsidDel="00E36A06" w:rsidRDefault="002451DF">
      <w:pPr>
        <w:spacing w:line="480" w:lineRule="auto"/>
        <w:rPr>
          <w:del w:id="1852" w:author="Lewis Barnett" w:date="2020-06-16T16:09:00Z"/>
        </w:rPr>
        <w:pPrChange w:id="1853" w:author="Lewis Barnett" w:date="2020-06-16T16:12:00Z">
          <w:pPr>
            <w:spacing w:before="100" w:after="100" w:line="480" w:lineRule="auto"/>
          </w:pPr>
        </w:pPrChange>
      </w:pPr>
      <w:del w:id="1854"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1855" w:author="Lewis Barnett" w:date="2020-06-16T16:00:00Z">
        <w:r w:rsidR="00B87130" w:rsidDel="00C53F81">
          <w:delText>Perch</w:delText>
        </w:r>
      </w:del>
      <w:del w:id="1856"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1857" w:author="Lewis Barnett" w:date="2020-06-16T16:09:00Z"/>
        </w:rPr>
        <w:pPrChange w:id="1858" w:author="Lewis Barnett" w:date="2020-06-16T16:12:00Z">
          <w:pPr>
            <w:spacing w:before="100" w:after="100" w:line="480" w:lineRule="auto"/>
          </w:pPr>
        </w:pPrChange>
      </w:pPr>
      <w:del w:id="1859" w:author="Lewis Barnett" w:date="2020-06-16T16:09:00Z">
        <w:r w:rsidDel="00E36A06">
          <w:delText>[Figure attached as PDF]</w:delText>
        </w:r>
      </w:del>
    </w:p>
    <w:p w14:paraId="02BF0EC9" w14:textId="0CEAB8F6" w:rsidR="00B87130" w:rsidRPr="00B87130" w:rsidDel="00E36A06" w:rsidRDefault="00B87130">
      <w:pPr>
        <w:spacing w:line="480" w:lineRule="auto"/>
        <w:rPr>
          <w:del w:id="1860" w:author="Lewis Barnett" w:date="2020-06-16T16:09:00Z"/>
        </w:rPr>
        <w:pPrChange w:id="1861" w:author="Lewis Barnett" w:date="2020-06-16T16:12:00Z">
          <w:pPr>
            <w:spacing w:before="100" w:after="100" w:line="480" w:lineRule="auto"/>
          </w:pPr>
        </w:pPrChange>
      </w:pPr>
    </w:p>
    <w:p w14:paraId="2F3788B9" w14:textId="2A4B0B16" w:rsidR="00F62588" w:rsidDel="00E36A06" w:rsidRDefault="005437A8">
      <w:pPr>
        <w:spacing w:line="480" w:lineRule="auto"/>
        <w:rPr>
          <w:del w:id="1862" w:author="Lewis Barnett" w:date="2020-06-16T16:09:00Z"/>
        </w:rPr>
        <w:pPrChange w:id="1863" w:author="Lewis Barnett" w:date="2020-06-16T16:12:00Z">
          <w:pPr>
            <w:spacing w:before="100" w:after="100" w:line="480" w:lineRule="auto"/>
          </w:pPr>
        </w:pPrChange>
      </w:pPr>
      <w:del w:id="1864"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1865" w:author="Lewis Barnett" w:date="2020-06-16T16:12:00Z">
          <w:pPr>
            <w:spacing w:before="100" w:after="100" w:line="480" w:lineRule="auto"/>
          </w:pPr>
        </w:pPrChange>
      </w:pPr>
      <w:del w:id="1866" w:author="Lewis Barnett" w:date="2020-06-16T16:09:00Z">
        <w:r w:rsidDel="00E36A06">
          <w:delText>[Figure attached as PDF]</w:delText>
        </w:r>
      </w:del>
    </w:p>
    <w:sectPr w:rsidR="00EC2C67" w:rsidRPr="00EC2C67" w:rsidSect="00C62EA2">
      <w:footerReference w:type="default" r:id="rId1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4" w:author="Lewis.Barnett" w:date="2020-06-25T18:16:00Z" w:initials="L">
    <w:p w14:paraId="73E71FB6" w14:textId="202B67FB" w:rsidR="005A4192" w:rsidRDefault="005A4192">
      <w:pPr>
        <w:pStyle w:val="CommentText"/>
      </w:pPr>
      <w:r>
        <w:rPr>
          <w:rStyle w:val="CommentReference"/>
        </w:rPr>
        <w:annotationRef/>
      </w:r>
      <w:r>
        <w:t>Reference a review?</w:t>
      </w:r>
    </w:p>
  </w:comment>
  <w:comment w:id="89" w:author="Lewis.Barnett" w:date="2020-06-25T18:20:00Z" w:initials="L">
    <w:p w14:paraId="41722945" w14:textId="373C9BB8" w:rsidR="005A4192" w:rsidRDefault="005A4192">
      <w:pPr>
        <w:pStyle w:val="CommentText"/>
      </w:pPr>
      <w:r>
        <w:rPr>
          <w:rStyle w:val="CommentReference"/>
        </w:rPr>
        <w:annotationRef/>
      </w:r>
      <w:r>
        <w:t>Expand here on other examples? Or before this?</w:t>
      </w:r>
    </w:p>
  </w:comment>
  <w:comment w:id="136" w:author="Lewis.Barnett" w:date="2020-06-25T18:21:00Z" w:initials="L">
    <w:p w14:paraId="7E399B79" w14:textId="6D18C27F" w:rsidR="005A4192" w:rsidRDefault="005A4192">
      <w:pPr>
        <w:pStyle w:val="CommentText"/>
      </w:pPr>
      <w:r>
        <w:rPr>
          <w:rStyle w:val="CommentReference"/>
        </w:rPr>
        <w:annotationRef/>
      </w:r>
      <w:r>
        <w:t>Emphasize here maybe but more so in discussion.</w:t>
      </w:r>
    </w:p>
  </w:comment>
  <w:comment w:id="137" w:author="Lewis.Barnett" w:date="2020-06-25T18:22:00Z" w:initials="L">
    <w:p w14:paraId="1F61532F" w14:textId="45D7ED2F" w:rsidR="005A4192" w:rsidRDefault="005A4192">
      <w:pPr>
        <w:pStyle w:val="CommentText"/>
      </w:pPr>
      <w:r>
        <w:rPr>
          <w:rStyle w:val="CommentReference"/>
        </w:rPr>
        <w:annotationRef/>
      </w:r>
      <w:r>
        <w:t>Set this up with an objective and be explicit about what we consider fine vs coarse in later comparisons</w:t>
      </w:r>
    </w:p>
  </w:comment>
  <w:comment w:id="152" w:author="Lewis Barnett" w:date="2020-06-16T15:49:00Z" w:initials="LB">
    <w:p w14:paraId="2194C89F" w14:textId="132573F3" w:rsidR="0083649F" w:rsidRDefault="0083649F">
      <w:pPr>
        <w:pStyle w:val="CommentText"/>
      </w:pPr>
      <w:r>
        <w:rPr>
          <w:rStyle w:val="CommentReference"/>
        </w:rPr>
        <w:annotationRef/>
      </w:r>
      <w:r>
        <w:t>Add equation numbers</w:t>
      </w:r>
    </w:p>
  </w:comment>
  <w:comment w:id="161" w:author="Lewis.Barnett" w:date="2020-06-25T18:56:00Z" w:initials="L">
    <w:p w14:paraId="7F6542CD" w14:textId="3C3EA8A5" w:rsidR="00C047E1" w:rsidRDefault="00C047E1">
      <w:pPr>
        <w:pStyle w:val="CommentText"/>
      </w:pPr>
      <w:r>
        <w:rPr>
          <w:rStyle w:val="CommentReference"/>
        </w:rPr>
        <w:annotationRef/>
      </w:r>
      <w:r>
        <w:t>Update?</w:t>
      </w:r>
    </w:p>
  </w:comment>
  <w:comment w:id="317" w:author="Lewis.Barnett" w:date="2020-06-25T19:36:00Z" w:initials="L">
    <w:p w14:paraId="401823F8" w14:textId="39A0A4FF" w:rsidR="00AD5DBA" w:rsidRDefault="00AD5DBA">
      <w:pPr>
        <w:pStyle w:val="CommentText"/>
      </w:pPr>
      <w:r>
        <w:rPr>
          <w:rStyle w:val="CommentReference"/>
        </w:rPr>
        <w:annotationRef/>
      </w:r>
      <w:r>
        <w:t xml:space="preserve">Make sure earlier notation </w:t>
      </w:r>
      <w:r w:rsidR="00770736">
        <w:t xml:space="preserve">and that of appendix table S1 are </w:t>
      </w:r>
      <w:r>
        <w:t>consistent with this?</w:t>
      </w:r>
    </w:p>
    <w:p w14:paraId="3E02ECCC" w14:textId="04964AAD" w:rsidR="00770736" w:rsidRDefault="00770736">
      <w:pPr>
        <w:pStyle w:val="CommentText"/>
      </w:pPr>
    </w:p>
    <w:p w14:paraId="14BB7729" w14:textId="49FD3934" w:rsidR="00770736" w:rsidRDefault="00770736">
      <w:pPr>
        <w:pStyle w:val="CommentText"/>
      </w:pPr>
      <w:r>
        <w:t>Also consider breaking up this chunk of equations</w:t>
      </w:r>
    </w:p>
  </w:comment>
  <w:comment w:id="437" w:author="Lewis.Barnett" w:date="2020-06-25T19:11:00Z" w:initials="L">
    <w:p w14:paraId="12C939DB" w14:textId="67080AD6" w:rsidR="00465A85" w:rsidRDefault="00465A85">
      <w:pPr>
        <w:pStyle w:val="CommentText"/>
      </w:pPr>
      <w:r>
        <w:rPr>
          <w:rStyle w:val="CommentReference"/>
        </w:rPr>
        <w:annotationRef/>
      </w:r>
      <w:r w:rsidR="00770736">
        <w:t>U</w:t>
      </w:r>
      <w:r>
        <w:t>pdate</w:t>
      </w:r>
      <w:r w:rsidR="00770736">
        <w:t xml:space="preserve"> </w:t>
      </w:r>
      <w:proofErr w:type="spellStart"/>
      <w:r w:rsidR="00770736">
        <w:t>sdmTMB</w:t>
      </w:r>
      <w:proofErr w:type="spellEnd"/>
      <w:r w:rsidR="00770736">
        <w:t xml:space="preserve"> report citation</w:t>
      </w:r>
    </w:p>
  </w:comment>
  <w:comment w:id="473" w:author="Lewis.Barnett" w:date="2020-06-25T19:40:00Z" w:initials="L">
    <w:p w14:paraId="5FD4CEA4" w14:textId="4B1FEB72" w:rsidR="00730BC2" w:rsidRDefault="00730BC2">
      <w:pPr>
        <w:pStyle w:val="CommentText"/>
      </w:pPr>
      <w:r>
        <w:rPr>
          <w:rStyle w:val="CommentReference"/>
        </w:rPr>
        <w:annotationRef/>
      </w:r>
      <w:proofErr w:type="gramStart"/>
      <w:r>
        <w:t>cut</w:t>
      </w:r>
      <w:proofErr w:type="gramEnd"/>
      <w:r>
        <w:t>?</w:t>
      </w:r>
    </w:p>
  </w:comment>
  <w:comment w:id="480" w:author="Lewis.Barnett" w:date="2020-06-25T19:41:00Z" w:initials="L">
    <w:p w14:paraId="2B6C1BAF" w14:textId="3F52D6F7" w:rsidR="00730BC2" w:rsidRDefault="00730BC2">
      <w:pPr>
        <w:pStyle w:val="CommentText"/>
      </w:pPr>
      <w:r>
        <w:rPr>
          <w:rStyle w:val="CommentReference"/>
        </w:rPr>
        <w:annotationRef/>
      </w:r>
      <w:r>
        <w:t>Cut?</w:t>
      </w:r>
    </w:p>
  </w:comment>
  <w:comment w:id="503" w:author="Lewis.Barnett" w:date="2020-06-25T20:03:00Z" w:initials="L">
    <w:p w14:paraId="0CA4F785" w14:textId="0CF8EA68" w:rsidR="005724FE" w:rsidRDefault="005724FE">
      <w:pPr>
        <w:pStyle w:val="CommentText"/>
      </w:pPr>
      <w:r>
        <w:rPr>
          <w:rStyle w:val="CommentReference"/>
        </w:rPr>
        <w:annotationRef/>
      </w:r>
      <w:r>
        <w:t xml:space="preserve">Add </w:t>
      </w:r>
      <w:proofErr w:type="spellStart"/>
      <w:r>
        <w:t>aic</w:t>
      </w:r>
      <w:proofErr w:type="spellEnd"/>
      <w:r>
        <w:t xml:space="preserve"> fig results after this as fig s3</w:t>
      </w:r>
    </w:p>
  </w:comment>
  <w:comment w:id="1337" w:author="Lewis Barnett" w:date="2020-06-16T13:58:00Z" w:initials="LB">
    <w:p w14:paraId="19A99E33" w14:textId="08F91DFE" w:rsidR="0083649F" w:rsidRDefault="0083649F">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3E71FB6" w15:done="0"/>
  <w15:commentEx w15:paraId="41722945" w15:done="0"/>
  <w15:commentEx w15:paraId="7E399B79" w15:done="0"/>
  <w15:commentEx w15:paraId="1F61532F" w15:done="0"/>
  <w15:commentEx w15:paraId="2194C89F" w15:done="0"/>
  <w15:commentEx w15:paraId="7F6542CD" w15:done="0"/>
  <w15:commentEx w15:paraId="14BB7729" w15:done="0"/>
  <w15:commentEx w15:paraId="12C939DB" w15:done="0"/>
  <w15:commentEx w15:paraId="5FD4CEA4" w15:done="0"/>
  <w15:commentEx w15:paraId="2B6C1BAF" w15:done="0"/>
  <w15:commentEx w15:paraId="0CA4F785"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75DA2D" w14:textId="77777777" w:rsidR="00DB178E" w:rsidRDefault="00DB178E" w:rsidP="00217012">
      <w:r>
        <w:separator/>
      </w:r>
    </w:p>
  </w:endnote>
  <w:endnote w:type="continuationSeparator" w:id="0">
    <w:p w14:paraId="417DFF9B" w14:textId="77777777" w:rsidR="00DB178E" w:rsidRDefault="00DB178E"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7673A33F" w:rsidR="0083649F" w:rsidRDefault="0083649F">
        <w:pPr>
          <w:pStyle w:val="Footer"/>
          <w:jc w:val="center"/>
        </w:pPr>
        <w:r>
          <w:fldChar w:fldCharType="begin"/>
        </w:r>
        <w:r>
          <w:instrText xml:space="preserve"> PAGE   \* MERGEFORMAT </w:instrText>
        </w:r>
        <w:r>
          <w:fldChar w:fldCharType="separate"/>
        </w:r>
        <w:r w:rsidR="00AF32CD">
          <w:rPr>
            <w:noProof/>
          </w:rPr>
          <w:t>24</w:t>
        </w:r>
        <w:r>
          <w:rPr>
            <w:noProof/>
          </w:rPr>
          <w:fldChar w:fldCharType="end"/>
        </w:r>
      </w:p>
    </w:sdtContent>
  </w:sdt>
  <w:p w14:paraId="2FC5A1F1" w14:textId="77777777" w:rsidR="0083649F" w:rsidRDefault="00836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6BE02D" w14:textId="77777777" w:rsidR="00DB178E" w:rsidRDefault="00DB178E" w:rsidP="00217012">
      <w:r>
        <w:separator/>
      </w:r>
    </w:p>
  </w:footnote>
  <w:footnote w:type="continuationSeparator" w:id="0">
    <w:p w14:paraId="535F6BEC" w14:textId="77777777" w:rsidR="00DB178E" w:rsidRDefault="00DB178E"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6B6F"/>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87449"/>
    <w:rsid w:val="00090385"/>
    <w:rsid w:val="00096F4A"/>
    <w:rsid w:val="000A122C"/>
    <w:rsid w:val="000A2173"/>
    <w:rsid w:val="000B1287"/>
    <w:rsid w:val="000B60E5"/>
    <w:rsid w:val="000B6DF1"/>
    <w:rsid w:val="000C6F4A"/>
    <w:rsid w:val="000C7459"/>
    <w:rsid w:val="000C7592"/>
    <w:rsid w:val="000D0C41"/>
    <w:rsid w:val="000D12CA"/>
    <w:rsid w:val="000D708C"/>
    <w:rsid w:val="000E1718"/>
    <w:rsid w:val="000E5BED"/>
    <w:rsid w:val="000F5680"/>
    <w:rsid w:val="0010238F"/>
    <w:rsid w:val="00106AF8"/>
    <w:rsid w:val="001111A4"/>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2EFA"/>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C30"/>
    <w:rsid w:val="00343F2D"/>
    <w:rsid w:val="00344523"/>
    <w:rsid w:val="00346968"/>
    <w:rsid w:val="00351CCF"/>
    <w:rsid w:val="00357DAC"/>
    <w:rsid w:val="003600C1"/>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9C1"/>
    <w:rsid w:val="003F09BD"/>
    <w:rsid w:val="003F13F0"/>
    <w:rsid w:val="003F2D57"/>
    <w:rsid w:val="0040311A"/>
    <w:rsid w:val="004042A7"/>
    <w:rsid w:val="00404F89"/>
    <w:rsid w:val="00417C21"/>
    <w:rsid w:val="004207D2"/>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5A85"/>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0E72"/>
    <w:rsid w:val="00562052"/>
    <w:rsid w:val="0056525B"/>
    <w:rsid w:val="005724FE"/>
    <w:rsid w:val="0057481F"/>
    <w:rsid w:val="00574E5B"/>
    <w:rsid w:val="0057569F"/>
    <w:rsid w:val="00582B32"/>
    <w:rsid w:val="00584268"/>
    <w:rsid w:val="005923C3"/>
    <w:rsid w:val="00593E1C"/>
    <w:rsid w:val="00597FE6"/>
    <w:rsid w:val="005A35B9"/>
    <w:rsid w:val="005A4192"/>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5D91"/>
    <w:rsid w:val="00657167"/>
    <w:rsid w:val="00657174"/>
    <w:rsid w:val="0065727C"/>
    <w:rsid w:val="00664A9D"/>
    <w:rsid w:val="00672372"/>
    <w:rsid w:val="00674524"/>
    <w:rsid w:val="0067570C"/>
    <w:rsid w:val="00677097"/>
    <w:rsid w:val="006775E3"/>
    <w:rsid w:val="006804B4"/>
    <w:rsid w:val="00683F8C"/>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29C1"/>
    <w:rsid w:val="00753F70"/>
    <w:rsid w:val="0076040C"/>
    <w:rsid w:val="007623F7"/>
    <w:rsid w:val="00762D9B"/>
    <w:rsid w:val="00763B35"/>
    <w:rsid w:val="00764BA2"/>
    <w:rsid w:val="00766166"/>
    <w:rsid w:val="00770736"/>
    <w:rsid w:val="00772CAE"/>
    <w:rsid w:val="007730D8"/>
    <w:rsid w:val="007735F2"/>
    <w:rsid w:val="00774334"/>
    <w:rsid w:val="0078117C"/>
    <w:rsid w:val="00781884"/>
    <w:rsid w:val="00785990"/>
    <w:rsid w:val="007878AC"/>
    <w:rsid w:val="00797443"/>
    <w:rsid w:val="007976B7"/>
    <w:rsid w:val="007A2951"/>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1176"/>
    <w:rsid w:val="00812679"/>
    <w:rsid w:val="008130C7"/>
    <w:rsid w:val="00813FF5"/>
    <w:rsid w:val="008153CF"/>
    <w:rsid w:val="00815BD5"/>
    <w:rsid w:val="0081662B"/>
    <w:rsid w:val="00820E4B"/>
    <w:rsid w:val="0082679C"/>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4403"/>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2CCB"/>
    <w:rsid w:val="00A03B96"/>
    <w:rsid w:val="00A04BCB"/>
    <w:rsid w:val="00A10B2F"/>
    <w:rsid w:val="00A12419"/>
    <w:rsid w:val="00A125F3"/>
    <w:rsid w:val="00A14E91"/>
    <w:rsid w:val="00A1634B"/>
    <w:rsid w:val="00A22CED"/>
    <w:rsid w:val="00A26076"/>
    <w:rsid w:val="00A30109"/>
    <w:rsid w:val="00A30DC3"/>
    <w:rsid w:val="00A31FEA"/>
    <w:rsid w:val="00A349C7"/>
    <w:rsid w:val="00A378AF"/>
    <w:rsid w:val="00A37B6E"/>
    <w:rsid w:val="00A41796"/>
    <w:rsid w:val="00A46726"/>
    <w:rsid w:val="00A518CB"/>
    <w:rsid w:val="00A51946"/>
    <w:rsid w:val="00A556E5"/>
    <w:rsid w:val="00A56B2E"/>
    <w:rsid w:val="00A60381"/>
    <w:rsid w:val="00A60C03"/>
    <w:rsid w:val="00A62F88"/>
    <w:rsid w:val="00A63541"/>
    <w:rsid w:val="00A64FED"/>
    <w:rsid w:val="00A66B4D"/>
    <w:rsid w:val="00A673D4"/>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3D6C"/>
    <w:rsid w:val="00AB54E5"/>
    <w:rsid w:val="00AB5B32"/>
    <w:rsid w:val="00AC3E65"/>
    <w:rsid w:val="00AD07E1"/>
    <w:rsid w:val="00AD28B6"/>
    <w:rsid w:val="00AD5DBA"/>
    <w:rsid w:val="00AE2F97"/>
    <w:rsid w:val="00AE5F00"/>
    <w:rsid w:val="00AE7966"/>
    <w:rsid w:val="00AF32CD"/>
    <w:rsid w:val="00AF56A2"/>
    <w:rsid w:val="00AF6C2E"/>
    <w:rsid w:val="00AF73A8"/>
    <w:rsid w:val="00B03809"/>
    <w:rsid w:val="00B03C50"/>
    <w:rsid w:val="00B0437D"/>
    <w:rsid w:val="00B06BF9"/>
    <w:rsid w:val="00B06DFF"/>
    <w:rsid w:val="00B15C88"/>
    <w:rsid w:val="00B2099A"/>
    <w:rsid w:val="00B21799"/>
    <w:rsid w:val="00B21D6A"/>
    <w:rsid w:val="00B2491D"/>
    <w:rsid w:val="00B25A3D"/>
    <w:rsid w:val="00B279C9"/>
    <w:rsid w:val="00B27A54"/>
    <w:rsid w:val="00B40D5A"/>
    <w:rsid w:val="00B423BC"/>
    <w:rsid w:val="00B45260"/>
    <w:rsid w:val="00B56291"/>
    <w:rsid w:val="00B56634"/>
    <w:rsid w:val="00B610B9"/>
    <w:rsid w:val="00B6471E"/>
    <w:rsid w:val="00B676A7"/>
    <w:rsid w:val="00B769FF"/>
    <w:rsid w:val="00B8005E"/>
    <w:rsid w:val="00B83E62"/>
    <w:rsid w:val="00B87130"/>
    <w:rsid w:val="00B873B6"/>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47E1"/>
    <w:rsid w:val="00C07284"/>
    <w:rsid w:val="00C1159C"/>
    <w:rsid w:val="00C13CC1"/>
    <w:rsid w:val="00C21535"/>
    <w:rsid w:val="00C25093"/>
    <w:rsid w:val="00C30A6E"/>
    <w:rsid w:val="00C30DD6"/>
    <w:rsid w:val="00C31143"/>
    <w:rsid w:val="00C33B31"/>
    <w:rsid w:val="00C41D9E"/>
    <w:rsid w:val="00C44399"/>
    <w:rsid w:val="00C4697C"/>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1D2F"/>
    <w:rsid w:val="00D22A8D"/>
    <w:rsid w:val="00D234E0"/>
    <w:rsid w:val="00D26510"/>
    <w:rsid w:val="00D3450E"/>
    <w:rsid w:val="00D42716"/>
    <w:rsid w:val="00D4616B"/>
    <w:rsid w:val="00D5130E"/>
    <w:rsid w:val="00D52ED7"/>
    <w:rsid w:val="00D53306"/>
    <w:rsid w:val="00D53B89"/>
    <w:rsid w:val="00D53C0B"/>
    <w:rsid w:val="00D66A11"/>
    <w:rsid w:val="00D66CB2"/>
    <w:rsid w:val="00D761D6"/>
    <w:rsid w:val="00D766A8"/>
    <w:rsid w:val="00D77304"/>
    <w:rsid w:val="00D868D0"/>
    <w:rsid w:val="00D90511"/>
    <w:rsid w:val="00D93260"/>
    <w:rsid w:val="00D93385"/>
    <w:rsid w:val="00D93BDD"/>
    <w:rsid w:val="00DA0299"/>
    <w:rsid w:val="00DA0754"/>
    <w:rsid w:val="00DA0EBF"/>
    <w:rsid w:val="00DA4F72"/>
    <w:rsid w:val="00DA57C2"/>
    <w:rsid w:val="00DB178E"/>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44894"/>
    <w:rsid w:val="00E5101B"/>
    <w:rsid w:val="00E52C8E"/>
    <w:rsid w:val="00E53D46"/>
    <w:rsid w:val="00E5611D"/>
    <w:rsid w:val="00E6142A"/>
    <w:rsid w:val="00E7285D"/>
    <w:rsid w:val="00E74658"/>
    <w:rsid w:val="00E81ACF"/>
    <w:rsid w:val="00E93F77"/>
    <w:rsid w:val="00E95A46"/>
    <w:rsid w:val="00E96AC2"/>
    <w:rsid w:val="00E97C5B"/>
    <w:rsid w:val="00E97FEF"/>
    <w:rsid w:val="00EA29E1"/>
    <w:rsid w:val="00EA3E0B"/>
    <w:rsid w:val="00EA42B7"/>
    <w:rsid w:val="00EB63F8"/>
    <w:rsid w:val="00EC2C67"/>
    <w:rsid w:val="00EC4CAF"/>
    <w:rsid w:val="00ED23F3"/>
    <w:rsid w:val="00ED29CD"/>
    <w:rsid w:val="00ED4845"/>
    <w:rsid w:val="00ED6CE3"/>
    <w:rsid w:val="00EF0296"/>
    <w:rsid w:val="00EF627A"/>
    <w:rsid w:val="00EF6405"/>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4282"/>
    <w:rsid w:val="00F652C6"/>
    <w:rsid w:val="00F664D4"/>
    <w:rsid w:val="00F67548"/>
    <w:rsid w:val="00F701E3"/>
    <w:rsid w:val="00F70CC2"/>
    <w:rsid w:val="00F720DD"/>
    <w:rsid w:val="00F74DB4"/>
    <w:rsid w:val="00F80772"/>
    <w:rsid w:val="00F83F95"/>
    <w:rsid w:val="00F85B0D"/>
    <w:rsid w:val="00F86BF5"/>
    <w:rsid w:val="00F91385"/>
    <w:rsid w:val="00FA1C5D"/>
    <w:rsid w:val="00FA22FD"/>
    <w:rsid w:val="00FA2C87"/>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emf"/><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wfsc.noaa.gov/data/map"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11605</TotalTime>
  <Pages>56</Pages>
  <Words>66877</Words>
  <Characters>381200</Characters>
  <Application>Microsoft Office Word</Application>
  <DocSecurity>0</DocSecurity>
  <Lines>3176</Lines>
  <Paragraphs>894</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447183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Lewis.Barnett</cp:lastModifiedBy>
  <cp:revision>37</cp:revision>
  <dcterms:created xsi:type="dcterms:W3CDTF">2020-06-09T19:06:00Z</dcterms:created>
  <dcterms:modified xsi:type="dcterms:W3CDTF">2020-06-27T01:24:00Z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id="0RKs0yPM"/&gt;&lt;style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