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6008E4B0"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3" w:author="Lewis.Barnett" w:date="2020-06-23T14:51:00Z">
        <w:r w:rsidR="00087449">
          <w:t>ly explicit</w:t>
        </w:r>
      </w:ins>
      <w:ins w:id="14" w:author="Lewis.Barnett" w:date="2020-06-23T14:52:00Z">
        <w:r w:rsidR="00087449">
          <w:t xml:space="preserve"> temporal</w:t>
        </w:r>
      </w:ins>
      <w:r w:rsidRPr="00856D17">
        <w:t xml:space="preserve"> trend</w:t>
      </w:r>
      <w:ins w:id="15"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6" w:author="Lewis.Barnett" w:date="2020-06-23T14:53:00Z">
        <w:r w:rsidRPr="00856D17" w:rsidDel="00087449">
          <w:delText xml:space="preserve">explicitly </w:delText>
        </w:r>
      </w:del>
      <w:r w:rsidRPr="00856D17">
        <w:t xml:space="preserve">accounting for </w:t>
      </w:r>
      <w:del w:id="17" w:author="Lewis.Barnett" w:date="2020-06-23T14:54:00Z">
        <w:r w:rsidRPr="00856D17" w:rsidDel="00087449">
          <w:delText xml:space="preserve">a </w:delText>
        </w:r>
      </w:del>
      <w:del w:id="18" w:author="Lewis.Barnett" w:date="2020-06-23T14:53:00Z">
        <w:r w:rsidRPr="00856D17" w:rsidDel="00087449">
          <w:delText xml:space="preserve">spatial </w:delText>
        </w:r>
      </w:del>
      <w:ins w:id="19" w:author="Lewis.Barnett" w:date="2020-06-23T14:53:00Z">
        <w:r w:rsidR="00087449">
          <w:t>local</w:t>
        </w:r>
        <w:r w:rsidR="00087449" w:rsidRPr="00856D17">
          <w:t xml:space="preserve"> </w:t>
        </w:r>
      </w:ins>
      <w:r w:rsidRPr="00856D17">
        <w:t>trend</w:t>
      </w:r>
      <w:ins w:id="20"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w:t>
      </w:r>
      <w:del w:id="21" w:author="Lewis.Barnett" w:date="2020-06-23T14:54:00Z">
        <w:r w:rsidRPr="00856D17" w:rsidDel="00087449">
          <w:delText xml:space="preserve">spatial </w:delText>
        </w:r>
      </w:del>
      <w:ins w:id="22" w:author="Lewis.Barnett" w:date="2020-06-23T14:54:00Z">
        <w:r w:rsidR="00087449">
          <w:t>local</w:t>
        </w:r>
        <w:r w:rsidR="00087449" w:rsidRPr="00856D17">
          <w:t xml:space="preserve"> </w:t>
        </w:r>
      </w:ins>
      <w:r w:rsidRPr="00856D17">
        <w:t>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06C1FE1"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3"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4"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5"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6"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7"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8"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9"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0"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1"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2"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3"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4"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35"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36"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ins w:id="37"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38"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39"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40"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41"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42"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43"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44"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45"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46"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47"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48"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49"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50"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51"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52"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ins w:id="53"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54"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55"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56"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57"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58"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59"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60"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ins w:id="61"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62"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63"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64"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5D3BE1D"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65"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66"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67"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68"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69"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70"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71"/>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71"/>
        <m:r>
          <m:rPr>
            <m:sty m:val="p"/>
          </m:rPr>
          <w:rPr>
            <w:rStyle w:val="CommentReference"/>
            <w:rFonts w:asciiTheme="minorHAnsi" w:eastAsiaTheme="minorHAnsi" w:hAnsiTheme="minorHAnsi" w:cstheme="minorBidi"/>
            <w:lang w:val="en-US"/>
          </w:rPr>
          <w:commentReference w:id="71"/>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72"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73"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74"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75"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ins w:id="76"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77"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(Anderson et al. In press, Shono 2008)</w:t>
      </w:r>
      <w:r w:rsidR="00045217">
        <w:fldChar w:fldCharType="end"/>
      </w:r>
      <w:r w:rsidR="007730D8">
        <w:t xml:space="preserve">. </w:t>
      </w:r>
    </w:p>
    <w:p w14:paraId="77E7B0B4" w14:textId="5682358B"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78"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79" w:author="Lewis Barnett" w:date="2020-06-16T14:25:00Z">
        <w:r w:rsidR="003C0549">
          <w:t xml:space="preserve">While inclusion of covariates can </w:t>
        </w:r>
      </w:ins>
      <w:ins w:id="80" w:author="Lewis Barnett" w:date="2020-06-16T14:26:00Z">
        <w:r w:rsidR="003C0549">
          <w:t xml:space="preserve">improve predictive performance in some cases </w:t>
        </w:r>
      </w:ins>
      <w:ins w:id="81"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82" w:author="Lewis Barnett" w:date="2020-06-16T14:27:00Z">
        <w:r w:rsidR="003C0549" w:rsidRPr="003C0549">
          <w:t>(Shelton et al. 2014, Johnson et al. 2019)</w:t>
        </w:r>
        <w:r w:rsidR="003C0549">
          <w:fldChar w:fldCharType="end"/>
        </w:r>
      </w:ins>
      <w:ins w:id="83" w:author="Lewis Barnett" w:date="2020-06-16T14:26:00Z">
        <w:r w:rsidR="003C0549">
          <w:t xml:space="preserve">, </w:t>
        </w:r>
      </w:ins>
      <w:ins w:id="84" w:author="Lewis Barnett" w:date="2020-06-16T14:30:00Z">
        <w:r w:rsidR="004E72C8">
          <w:t xml:space="preserve">this requires additional data and can introduce new challenges associated with finding the most appropriate form of the covariate effect, thus </w:t>
        </w:r>
      </w:ins>
      <w:ins w:id="85" w:author="Lewis Barnett" w:date="2020-06-16T14:33:00Z">
        <w:r w:rsidR="00A46726">
          <w:t xml:space="preserve">for generality and simplicity </w:t>
        </w:r>
      </w:ins>
      <w:ins w:id="86" w:author="Lewis Barnett" w:date="2020-06-16T14:29:00Z">
        <w:r w:rsidR="004E72C8">
          <w:t xml:space="preserve">we focus here </w:t>
        </w:r>
      </w:ins>
      <w:ins w:id="87" w:author="Lewis Barnett" w:date="2020-06-16T14:33:00Z">
        <w:r w:rsidR="00A46726">
          <w:t xml:space="preserve">primarily </w:t>
        </w:r>
      </w:ins>
      <w:ins w:id="88" w:author="Lewis Barnett" w:date="2020-06-16T14:29:00Z">
        <w:r w:rsidR="004E72C8">
          <w:t xml:space="preserve">on a latent variable approach </w:t>
        </w:r>
      </w:ins>
      <w:ins w:id="89" w:author="Lewis Barnett" w:date="2020-06-16T14:31:00Z">
        <w:r w:rsidR="004E72C8">
          <w:t>for</w:t>
        </w:r>
      </w:ins>
      <w:ins w:id="90" w:author="Lewis Barnett" w:date="2020-06-16T14:32:00Z">
        <w:r w:rsidR="00A46726">
          <w:t xml:space="preserve"> describing patterns </w:t>
        </w:r>
      </w:ins>
      <w:ins w:id="91" w:author="Lewis Barnett" w:date="2020-06-16T14:34:00Z">
        <w:r w:rsidR="00A46726">
          <w:t>in spatial</w:t>
        </w:r>
      </w:ins>
      <w:ins w:id="92" w:author="Lewis.Barnett" w:date="2020-06-23T14:56:00Z">
        <w:r w:rsidR="00087449">
          <w:t>ly explicit</w:t>
        </w:r>
      </w:ins>
      <w:ins w:id="93" w:author="Lewis.Barnett" w:date="2020-06-23T14:57:00Z">
        <w:r w:rsidR="00087449">
          <w:t xml:space="preserve"> temporal</w:t>
        </w:r>
      </w:ins>
      <w:ins w:id="94" w:author="Lewis Barnett" w:date="2020-06-16T14:34:00Z">
        <w:r w:rsidR="00A46726">
          <w:t xml:space="preserve"> trends </w:t>
        </w:r>
      </w:ins>
      <w:ins w:id="95" w:author="Lewis.Barnett" w:date="2020-06-23T14:57:00Z">
        <w:r w:rsidR="00087449">
          <w:t xml:space="preserve">(hereafter local trends) </w:t>
        </w:r>
      </w:ins>
      <w:ins w:id="96" w:author="Lewis Barnett" w:date="2020-06-16T14:32:00Z">
        <w:r w:rsidR="00A46726">
          <w:t>rather than directly inferring their drivers</w:t>
        </w:r>
      </w:ins>
      <w:ins w:id="97" w:author="Lewis Barnett" w:date="2020-06-16T14:31:00Z">
        <w:r w:rsidR="00A46726">
          <w:t xml:space="preserve">. </w:t>
        </w:r>
      </w:ins>
      <w:r w:rsidR="00623C01">
        <w:t xml:space="preserve">Estimates of </w:t>
      </w:r>
      <w:del w:id="98" w:author="Lewis.Barnett" w:date="2020-06-23T14:58:00Z">
        <w:r w:rsidR="00623C01" w:rsidDel="00087449">
          <w:delText>spatial trend</w:delText>
        </w:r>
      </w:del>
      <w:ins w:id="99"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To explicitly account for non-</w:t>
      </w:r>
      <w:r w:rsidRPr="002D6DFC">
        <w:lastRenderedPageBreak/>
        <w:t xml:space="preserve">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00" w:author="Lewis Barnett" w:date="2020-06-16T15:28:00Z">
        <w:r w:rsidR="008A2168" w:rsidDel="0057481F">
          <w:rPr>
            <w:rFonts w:eastAsiaTheme="minorEastAsia"/>
          </w:rPr>
          <w:delText xml:space="preserve">entire </w:delText>
        </w:r>
      </w:del>
      <w:ins w:id="101" w:author="Lewis Barnett" w:date="2020-06-16T15:28:00Z">
        <w:r w:rsidR="0057481F">
          <w:rPr>
            <w:rFonts w:eastAsiaTheme="minorEastAsia"/>
          </w:rPr>
          <w:t xml:space="preserve">modeled </w:t>
        </w:r>
      </w:ins>
      <w:r w:rsidR="008A2168">
        <w:rPr>
          <w:rFonts w:eastAsiaTheme="minorEastAsia"/>
        </w:rPr>
        <w:t xml:space="preserve">time </w:t>
      </w:r>
      <w:del w:id="102" w:author="Lewis Barnett" w:date="2020-06-16T15:28:00Z">
        <w:r w:rsidR="008A2168" w:rsidDel="0057481F">
          <w:rPr>
            <w:rFonts w:eastAsiaTheme="minorEastAsia"/>
          </w:rPr>
          <w:delText>series</w:delText>
        </w:r>
      </w:del>
      <w:ins w:id="103"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2830B690" w:rsidR="002D6DFC" w:rsidRDefault="002D09CF" w:rsidP="00D26510">
      <w:pPr>
        <w:spacing w:after="120" w:line="480" w:lineRule="auto"/>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104" w:author="Lewis.Barnett" w:date="2020-06-23T14:58:00Z">
        <w:r w:rsidR="008A2168" w:rsidDel="00087449">
          <w:rPr>
            <w:rFonts w:eastAsiaTheme="minorEastAsia"/>
          </w:rPr>
          <w:delText>spatial trend</w:delText>
        </w:r>
      </w:del>
      <w:ins w:id="105" w:author="Lewis.Barnett" w:date="2020-06-23T14:58:00Z">
        <w:r w:rsidR="00087449">
          <w:rPr>
            <w:rFonts w:eastAsiaTheme="minorEastAsia"/>
          </w:rPr>
          <w:t>local trend</w:t>
        </w:r>
      </w:ins>
      <w:del w:id="106"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107" w:author="Lewis.Barnett" w:date="2020-06-23T17:03:00Z">
        <w:r w:rsidR="008A2168" w:rsidDel="009F2CD3">
          <w:rPr>
            <w:rFonts w:eastAsiaTheme="minorEastAsia"/>
          </w:rPr>
          <w:delText xml:space="preserve">spatial </w:delText>
        </w:r>
      </w:del>
      <w:ins w:id="108" w:author="Lewis.Barnett" w:date="2020-06-23T17:03:00Z">
        <w:r w:rsidR="009F2CD3">
          <w:rPr>
            <w:rFonts w:eastAsiaTheme="minorEastAsia"/>
          </w:rPr>
          <w:t>local</w:t>
        </w:r>
        <w:r w:rsidR="009F2CD3">
          <w:rPr>
            <w:rFonts w:eastAsiaTheme="minorEastAsia"/>
          </w:rPr>
          <w:t xml:space="preserve">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109" w:author="Lewis.Barnett" w:date="2020-06-23T17:04:00Z">
        <w:r w:rsidR="00AE2F97">
          <w:rPr>
            <w:rFonts w:eastAsiaTheme="minorEastAsia"/>
          </w:rPr>
          <w:t xml:space="preserve">, which differentiates such trends from the </w:t>
        </w:r>
      </w:ins>
      <w:ins w:id="110" w:author="Lewis.Barnett" w:date="2020-06-23T17:05:00Z">
        <w:r w:rsidR="00AE2F97">
          <w:rPr>
            <w:rFonts w:eastAsiaTheme="minorEastAsia"/>
          </w:rPr>
          <w:t>time-</w:t>
        </w:r>
      </w:ins>
      <w:ins w:id="111" w:author="Lewis.Barnett" w:date="2020-06-23T17:04:00Z">
        <w:r w:rsidR="00AE2F97">
          <w:rPr>
            <w:rFonts w:eastAsiaTheme="minorEastAsia"/>
          </w:rPr>
          <w:t>independent</w:t>
        </w:r>
      </w:ins>
      <w:ins w:id="112" w:author="Lewis.Barnett" w:date="2020-06-23T17:05:00Z">
        <w:r w:rsidR="00AE2F97">
          <w:rPr>
            <w:rFonts w:eastAsiaTheme="minorEastAsia"/>
          </w:rPr>
          <w:t xml:space="preserve"> spatiotemporal random fields</w:t>
        </w:r>
      </w:ins>
      <w:bookmarkStart w:id="113" w:name="_GoBack"/>
      <w:bookmarkEnd w:id="113"/>
      <w:r w:rsidR="007529C1">
        <w:rPr>
          <w:rFonts w:eastAsiaTheme="minorEastAsia"/>
        </w:rPr>
        <w:t xml:space="preserve"> (Fig.</w:t>
      </w:r>
      <w:r w:rsidR="0089470C">
        <w:rPr>
          <w:rFonts w:eastAsiaTheme="minorEastAsia"/>
        </w:rPr>
        <w:t xml:space="preserve"> 1). </w:t>
      </w:r>
      <w:ins w:id="114" w:author="Lewis Barnett" w:date="2020-06-16T15:29:00Z">
        <w:r w:rsidR="0057481F">
          <w:rPr>
            <w:rFonts w:eastAsiaTheme="minorEastAsia"/>
          </w:rPr>
          <w:t xml:space="preserve">Note that this framework </w:t>
        </w:r>
      </w:ins>
      <w:ins w:id="115" w:author="Lewis Barnett" w:date="2020-06-16T15:31:00Z">
        <w:r w:rsidR="0057481F">
          <w:rPr>
            <w:rFonts w:eastAsiaTheme="minorEastAsia"/>
          </w:rPr>
          <w:t>could</w:t>
        </w:r>
      </w:ins>
      <w:ins w:id="116" w:author="Lewis Barnett" w:date="2020-06-16T15:29:00Z">
        <w:r w:rsidR="0057481F">
          <w:rPr>
            <w:rFonts w:eastAsiaTheme="minorEastAsia"/>
          </w:rPr>
          <w:t xml:space="preserve"> also </w:t>
        </w:r>
      </w:ins>
      <w:ins w:id="117" w:author="Lewis Barnett" w:date="2020-06-16T15:31:00Z">
        <w:r w:rsidR="0057481F">
          <w:rPr>
            <w:rFonts w:eastAsiaTheme="minorEastAsia"/>
          </w:rPr>
          <w:t xml:space="preserve">be extended to </w:t>
        </w:r>
      </w:ins>
      <w:ins w:id="118" w:author="Lewis Barnett" w:date="2020-06-16T15:29:00Z">
        <w:r w:rsidR="0057481F">
          <w:rPr>
            <w:rFonts w:eastAsiaTheme="minorEastAsia"/>
          </w:rPr>
          <w:t xml:space="preserve">model systems in which </w:t>
        </w:r>
      </w:ins>
      <w:ins w:id="119" w:author="Lewis Barnett" w:date="2020-06-16T15:31:00Z">
        <w:r w:rsidR="00560E72">
          <w:rPr>
            <w:rFonts w:eastAsiaTheme="minorEastAsia"/>
          </w:rPr>
          <w:t xml:space="preserve">most </w:t>
        </w:r>
      </w:ins>
      <w:ins w:id="120" w:author="Lewis Barnett" w:date="2020-06-16T15:29:00Z">
        <w:r w:rsidR="0057481F">
          <w:rPr>
            <w:rFonts w:eastAsiaTheme="minorEastAsia"/>
          </w:rPr>
          <w:t>spatially-explicit responses are highly non-linear</w:t>
        </w:r>
      </w:ins>
      <w:ins w:id="121" w:author="Lewis Barnett" w:date="2020-06-16T15:32:00Z">
        <w:r w:rsidR="00560E72">
          <w:rPr>
            <w:rFonts w:eastAsiaTheme="minorEastAsia"/>
          </w:rPr>
          <w:t xml:space="preserve"> by either modifying the model structure or by fitting separate models to </w:t>
        </w:r>
      </w:ins>
      <w:ins w:id="122" w:author="Lewis Barnett" w:date="2020-06-16T15:33:00Z">
        <w:r w:rsidR="00560E72">
          <w:rPr>
            <w:rFonts w:eastAsiaTheme="minorEastAsia"/>
          </w:rPr>
          <w:t>each stanza during which a linear trend is suspected.</w:t>
        </w:r>
      </w:ins>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123" w:author="Lewis.Barnett" w:date="2020-06-23T14:59:00Z">
        <w:r w:rsidRPr="002D6DFC" w:rsidDel="00087449">
          <w:rPr>
            <w:i/>
          </w:rPr>
          <w:delText>spatial trend</w:delText>
        </w:r>
      </w:del>
      <w:ins w:id="124" w:author="Lewis.Barnett" w:date="2020-06-23T14:59:00Z">
        <w:r w:rsidR="00087449">
          <w:rPr>
            <w:i/>
          </w:rPr>
          <w:t>local trend</w:t>
        </w:r>
      </w:ins>
      <w:r w:rsidRPr="002D6DFC">
        <w:rPr>
          <w:i/>
        </w:rPr>
        <w:t>s</w:t>
      </w:r>
    </w:p>
    <w:p w14:paraId="4032B487" w14:textId="564AAC95"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 xml:space="preserve">true </w:t>
      </w:r>
      <w:del w:id="125" w:author="Lewis.Barnett" w:date="2020-06-23T14:59:00Z">
        <w:r w:rsidR="008A2168" w:rsidDel="00087449">
          <w:delText>spatial trend</w:delText>
        </w:r>
      </w:del>
      <w:ins w:id="126" w:author="Lewis.Barnett" w:date="2020-06-23T14:59:00Z">
        <w:r w:rsidR="00087449">
          <w:t>local trend</w:t>
        </w:r>
      </w:ins>
      <w:r w:rsidR="00D42716">
        <w:t>. Given results from previous work with state space models</w:t>
      </w:r>
      <w:r w:rsidR="004A4795">
        <w:t xml:space="preserve"> </w:t>
      </w:r>
      <w:r w:rsidR="004A4795">
        <w:fldChar w:fldCharType="begin"/>
      </w:r>
      <w:ins w:id="127"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128"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xml:space="preserve">, we focused our simulations on understanding how the magnitude of spatiotemporal variation or observation error variation affect our ability to recover the </w:t>
      </w:r>
      <w:del w:id="129" w:author="Lewis.Barnett" w:date="2020-06-23T14:59:00Z">
        <w:r w:rsidR="00D42716" w:rsidDel="00087449">
          <w:delText>spatial trend</w:delText>
        </w:r>
      </w:del>
      <w:ins w:id="130" w:author="Lewis.Barnett" w:date="2020-06-23T14:59:00Z">
        <w:r w:rsidR="00087449">
          <w:t>local trend</w:t>
        </w:r>
      </w:ins>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w:t>
      </w:r>
      <w:r w:rsidR="00D42716">
        <w:lastRenderedPageBreak/>
        <w:t>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131" w:author="Lewis.Barnett" w:date="2020-06-23T14:59:00Z">
        <w:r w:rsidR="008A2168" w:rsidDel="00087449">
          <w:delText>spatial trend</w:delText>
        </w:r>
      </w:del>
      <w:ins w:id="132"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133" w:author="Lewis.Barnett" w:date="2020-06-23T15:00:00Z">
        <w:r w:rsidR="001F7F7D" w:rsidDel="00087449">
          <w:delText>spatial trend</w:delText>
        </w:r>
      </w:del>
      <w:ins w:id="134"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9"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1052F42A" w:rsidR="009C4CF6" w:rsidRPr="00BA2C9A" w:rsidRDefault="006F0F50" w:rsidP="00D26510">
      <w:pPr>
        <w:spacing w:after="120" w:line="480" w:lineRule="auto"/>
      </w:pPr>
      <w:r w:rsidRPr="00BA2C9A">
        <w:t>As an example</w:t>
      </w:r>
      <w:r w:rsidR="00F10C90" w:rsidRPr="00BA2C9A">
        <w:t xml:space="preserve"> of how the </w:t>
      </w:r>
      <w:del w:id="135" w:author="Lewis.Barnett" w:date="2020-06-23T15:00:00Z">
        <w:r w:rsidR="00F10C90" w:rsidRPr="00BA2C9A" w:rsidDel="00087449">
          <w:delText>spatial trend</w:delText>
        </w:r>
      </w:del>
      <w:ins w:id="136"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137"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138"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139" w:author="Lewis.Barnett" w:date="2020-06-23T15:20:00Z">
        <w:r w:rsidR="0083649F">
          <w:t xml:space="preserve">The </w:t>
        </w:r>
      </w:ins>
      <w:ins w:id="140" w:author="Lewis.Barnett" w:date="2020-06-23T15:28:00Z">
        <w:r w:rsidR="0083649F">
          <w:t xml:space="preserve">annual </w:t>
        </w:r>
      </w:ins>
      <w:ins w:id="141" w:author="Lewis.Barnett" w:date="2020-06-23T15:20:00Z">
        <w:r w:rsidR="0083649F">
          <w:t xml:space="preserve">survey </w:t>
        </w:r>
      </w:ins>
      <w:ins w:id="142" w:author="Lewis.Barnett" w:date="2020-06-23T15:26:00Z">
        <w:r w:rsidR="0083649F">
          <w:t>uses a stratified random sampling design, with strata defined by depth and latitude</w:t>
        </w:r>
      </w:ins>
      <w:ins w:id="143" w:author="Lewis.Barnett" w:date="2020-06-23T15:27:00Z">
        <w:r w:rsidR="0083649F">
          <w:t>,</w:t>
        </w:r>
      </w:ins>
      <w:ins w:id="144" w:author="Lewis.Barnett" w:date="2020-06-23T15:26:00Z">
        <w:r w:rsidR="0083649F">
          <w:t xml:space="preserve"> </w:t>
        </w:r>
      </w:ins>
      <w:ins w:id="145" w:author="Lewis.Barnett" w:date="2020-06-23T15:27:00Z">
        <w:r w:rsidR="0083649F">
          <w:t xml:space="preserve">to estimate population density </w:t>
        </w:r>
      </w:ins>
      <w:ins w:id="146" w:author="Lewis.Barnett" w:date="2020-06-23T15:29:00Z">
        <w:r w:rsidR="0083649F">
          <w:t xml:space="preserve">(in terms of catch </w:t>
        </w:r>
        <w:r w:rsidR="00A26076">
          <w:t>per area swept by the net</w:t>
        </w:r>
        <w:r w:rsidR="0083649F">
          <w:t xml:space="preserve">) </w:t>
        </w:r>
      </w:ins>
      <w:ins w:id="147" w:author="Lewis.Barnett" w:date="2020-06-23T15:27:00Z">
        <w:r w:rsidR="0083649F">
          <w:t>along</w:t>
        </w:r>
      </w:ins>
      <w:ins w:id="148" w:author="Lewis.Barnett" w:date="2020-06-23T15:20:00Z">
        <w:r w:rsidR="0083649F">
          <w:t xml:space="preserve"> the continental shelf and upper slope </w:t>
        </w:r>
      </w:ins>
      <w:ins w:id="149" w:author="Lewis.Barnett" w:date="2020-06-23T15:26:00Z">
        <w:r w:rsidR="0083649F">
          <w:t xml:space="preserve">(from 55-1280 m depth) </w:t>
        </w:r>
      </w:ins>
      <w:ins w:id="150" w:author="Lewis.Barnett" w:date="2020-06-23T15:24:00Z">
        <w:r w:rsidR="0083649F">
          <w:t>of California, Oregon, and Washington</w:t>
        </w:r>
      </w:ins>
      <w:ins w:id="151" w:author="Lewis.Barnett" w:date="2020-06-23T15:25:00Z">
        <w:r w:rsidR="0083649F">
          <w:t xml:space="preserve"> state</w:t>
        </w:r>
      </w:ins>
      <w:ins w:id="152" w:author="Lewis.Barnett" w:date="2020-06-23T15:28:00Z">
        <w:r w:rsidR="0083649F">
          <w:t>.</w:t>
        </w:r>
      </w:ins>
      <w:ins w:id="153" w:author="Lewis.Barnett" w:date="2020-06-23T15:24:00Z">
        <w:r w:rsidR="0083649F">
          <w:t xml:space="preserve"> </w:t>
        </w:r>
      </w:ins>
      <w:ins w:id="154" w:author="Lewis.Barnett" w:date="2020-06-23T15:30:00Z">
        <w:r w:rsidR="00A26076">
          <w:t>Roughly 650 tows (</w:t>
        </w:r>
      </w:ins>
      <w:ins w:id="155" w:author="Lewis.Barnett" w:date="2020-06-23T15:31:00Z">
        <w:r w:rsidR="00A26076">
          <w:t>the unit of observation</w:t>
        </w:r>
      </w:ins>
      <w:ins w:id="156" w:author="Lewis.Barnett" w:date="2020-06-23T15:30:00Z">
        <w:r w:rsidR="00A26076">
          <w:t xml:space="preserve">) </w:t>
        </w:r>
      </w:ins>
      <w:ins w:id="157" w:author="Lewis.Barnett" w:date="2020-06-23T15:31:00Z">
        <w:r w:rsidR="00A26076">
          <w:t xml:space="preserve">are performed </w:t>
        </w:r>
      </w:ins>
      <w:ins w:id="158" w:author="Lewis.Barnett" w:date="2020-06-23T15:23:00Z">
        <w:r w:rsidR="0083649F">
          <w:t xml:space="preserve">during two passes from north to south, typically </w:t>
        </w:r>
      </w:ins>
      <w:ins w:id="159" w:author="Lewis.Barnett" w:date="2020-06-23T15:32:00Z">
        <w:r w:rsidR="00A26076">
          <w:t xml:space="preserve">occurring </w:t>
        </w:r>
      </w:ins>
      <w:ins w:id="160" w:author="Lewis.Barnett" w:date="2020-06-23T15:23:00Z">
        <w:r w:rsidR="0083649F">
          <w:t xml:space="preserve">between </w:t>
        </w:r>
        <w:r w:rsidR="00A26076">
          <w:t>late May and the end of October</w:t>
        </w:r>
      </w:ins>
      <w:ins w:id="161"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162"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63"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 xml:space="preserve">wide indicators, </w:t>
      </w:r>
      <w:r w:rsidR="009C4CF6" w:rsidRPr="00BA2C9A">
        <w:lastRenderedPageBreak/>
        <w:t>including shifts in center of gravity</w:t>
      </w:r>
      <w:r w:rsidR="00BF2CBC" w:rsidRPr="00BA2C9A">
        <w:t xml:space="preserve"> </w:t>
      </w:r>
      <w:r w:rsidR="00BF2CBC" w:rsidRPr="00BA2C9A">
        <w:fldChar w:fldCharType="begin"/>
      </w:r>
      <w:ins w:id="164"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65"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0BEB0DB5" w:rsidR="009C4CF6" w:rsidRPr="00BA2C9A" w:rsidRDefault="00047600" w:rsidP="00D26510">
      <w:pPr>
        <w:spacing w:after="120" w:line="480" w:lineRule="auto"/>
        <w:ind w:firstLine="720"/>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166" w:author="Lewis.Barnett" w:date="2020-06-23T15:00:00Z">
        <w:r w:rsidR="00584268" w:rsidRPr="00BA2C9A" w:rsidDel="00087449">
          <w:delText xml:space="preserve">spatial </w:delText>
        </w:r>
        <w:r w:rsidR="009B4FC6" w:rsidRPr="00BA2C9A" w:rsidDel="00087449">
          <w:delText>trend</w:delText>
        </w:r>
      </w:del>
      <w:ins w:id="167" w:author="Lewis.Barnett" w:date="2020-06-23T15:00:00Z">
        <w:r w:rsidR="00087449">
          <w:t>local trend</w:t>
        </w:r>
      </w:ins>
      <w:r w:rsidR="009B4FC6" w:rsidRPr="00BA2C9A">
        <w:t xml:space="preserve"> to each species</w:t>
      </w:r>
      <w:r w:rsidRPr="00BA2C9A">
        <w:t xml:space="preserve"> to evaluate whether the </w:t>
      </w:r>
      <w:del w:id="168" w:author="Lewis.Barnett" w:date="2020-06-23T15:00:00Z">
        <w:r w:rsidRPr="00BA2C9A" w:rsidDel="00087449">
          <w:delText>spatial trend</w:delText>
        </w:r>
      </w:del>
      <w:ins w:id="169"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170"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71"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ins w:id="172" w:author="Lewis Barnett" w:date="2020-06-16T14:27:00Z">
        <w:r w:rsidR="003C0549">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del w:id="173" w:author="Lewis Barnett" w:date="2020-06-16T14:27:00Z">
        <w:r w:rsidR="00D15182" w:rsidRPr="00BA2C9A" w:rsidDel="003C0549">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del>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174"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175"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76"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77"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78"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179"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ins w:id="180"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181"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82"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183"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ins w:id="184"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85"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00584268" w:rsidRPr="00BA2C9A">
        <w:t xml:space="preserve"> to generate </w:t>
      </w:r>
      <w:proofErr w:type="spellStart"/>
      <w:r w:rsidR="00584268" w:rsidRPr="00BA2C9A">
        <w:rPr>
          <w:rFonts w:eastAsiaTheme="minorEastAsia"/>
        </w:rPr>
        <w:lastRenderedPageBreak/>
        <w:t>Akaike’s</w:t>
      </w:r>
      <w:proofErr w:type="spellEnd"/>
      <w:r w:rsidR="00584268" w:rsidRPr="00BA2C9A">
        <w:rPr>
          <w:rFonts w:eastAsiaTheme="minorEastAsia"/>
        </w:rPr>
        <w:t xml:space="preserve"> Information Criterion values for each </w:t>
      </w:r>
      <w:r w:rsidR="005B0DAC" w:rsidRPr="00BA2C9A">
        <w:rPr>
          <w:rFonts w:eastAsiaTheme="minorEastAsia"/>
        </w:rPr>
        <w:t xml:space="preserve">model </w:t>
      </w:r>
      <w:r w:rsidR="00584268" w:rsidRPr="00BA2C9A">
        <w:rPr>
          <w:rFonts w:eastAsiaTheme="minorEastAsia"/>
        </w:rPr>
        <w:fldChar w:fldCharType="begin"/>
      </w:r>
      <w:ins w:id="186"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187"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w:t>
      </w:r>
      <w:del w:id="188" w:author="Lewis.Barnett" w:date="2020-06-23T15:00:00Z">
        <w:r w:rsidR="00584268" w:rsidRPr="00BA2C9A" w:rsidDel="00087449">
          <w:delText>spatial trend</w:delText>
        </w:r>
      </w:del>
      <w:ins w:id="189" w:author="Lewis.Barnett" w:date="2020-06-23T15:00:00Z">
        <w:r w:rsidR="00087449">
          <w:t>local trend</w:t>
        </w:r>
      </w:ins>
      <w:r w:rsidR="00584268" w:rsidRPr="00BA2C9A">
        <w:t xml:space="preserve">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2E29F332"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190" w:author="Lewis.Barnett" w:date="2020-06-23T15:00:00Z">
        <w:r w:rsidR="00A37B6E" w:rsidRPr="00BA2C9A" w:rsidDel="00087449">
          <w:delText>spatial trend</w:delText>
        </w:r>
      </w:del>
      <w:ins w:id="191"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192" w:author="Lewis.Barnett" w:date="2020-06-23T15:00:00Z">
        <w:r w:rsidRPr="00BA2C9A" w:rsidDel="00087449">
          <w:rPr>
            <w:i/>
          </w:rPr>
          <w:delText>spatial trend</w:delText>
        </w:r>
      </w:del>
      <w:ins w:id="193" w:author="Lewis.Barnett" w:date="2020-06-23T15:00:00Z">
        <w:r w:rsidR="00087449">
          <w:rPr>
            <w:i/>
          </w:rPr>
          <w:t>local trend</w:t>
        </w:r>
      </w:ins>
      <w:r w:rsidRPr="00BA2C9A">
        <w:rPr>
          <w:i/>
        </w:rPr>
        <w:t>s as indicators of change</w:t>
      </w:r>
    </w:p>
    <w:p w14:paraId="43D39E36" w14:textId="5F036E9D"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194" w:author="Lewis.Barnett" w:date="2020-06-23T15:00:00Z">
        <w:r w:rsidR="00032B0B" w:rsidRPr="00BA2C9A" w:rsidDel="00087449">
          <w:rPr>
            <w:rFonts w:ascii="Times New Roman" w:hAnsi="Times New Roman" w:cs="Times New Roman"/>
          </w:rPr>
          <w:delText>spatial trend</w:delText>
        </w:r>
      </w:del>
      <w:ins w:id="195"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196" w:author="Lewis.Barnett" w:date="2020-06-23T15:00:00Z">
        <w:r w:rsidR="00C63E8E" w:rsidRPr="00BA2C9A" w:rsidDel="00087449">
          <w:rPr>
            <w:rFonts w:ascii="Times New Roman" w:hAnsi="Times New Roman" w:cs="Times New Roman"/>
          </w:rPr>
          <w:delText>spatial trend</w:delText>
        </w:r>
      </w:del>
      <w:ins w:id="197"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lastRenderedPageBreak/>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98"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99"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200"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201"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202" w:author="Lewis.Barnett" w:date="2020-06-23T15:00:00Z">
        <w:r w:rsidR="0089470C" w:rsidRPr="00BA2C9A" w:rsidDel="00087449">
          <w:rPr>
            <w:rFonts w:ascii="Times New Roman" w:hAnsi="Times New Roman" w:cs="Times New Roman"/>
          </w:rPr>
          <w:delText>spatial trend</w:delText>
        </w:r>
      </w:del>
      <w:ins w:id="203"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204"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205"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02B6F5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206" w:author="Lewis.Barnett" w:date="2020-06-23T15:00:00Z">
        <w:r w:rsidDel="00087449">
          <w:delText>spatial trend</w:delText>
        </w:r>
      </w:del>
      <w:ins w:id="207"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w:t>
      </w:r>
      <w:r>
        <w:lastRenderedPageBreak/>
        <w:t xml:space="preserve">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65E7C68F"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208" w:author="Lewis.Barnett" w:date="2020-06-23T15:00:00Z">
        <w:r w:rsidR="0089470C" w:rsidDel="00087449">
          <w:delText>spatial trend</w:delText>
        </w:r>
      </w:del>
      <w:ins w:id="209"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501529D9"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w:t>
      </w:r>
      <w:r w:rsidR="00CF6BCC">
        <w:lastRenderedPageBreak/>
        <w:t xml:space="preserve">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210" w:author="Lewis.Barnett" w:date="2020-06-23T15:00:00Z">
        <w:r w:rsidR="00F664D4" w:rsidDel="00087449">
          <w:delText>spatial trend</w:delText>
        </w:r>
      </w:del>
      <w:ins w:id="211"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78456091" w:rsidR="00386DC1" w:rsidRDefault="000631C2" w:rsidP="00D26510">
      <w:pPr>
        <w:spacing w:after="120" w:line="480" w:lineRule="auto"/>
      </w:pPr>
      <w:r>
        <w:tab/>
      </w:r>
      <w:r w:rsidR="0089470C">
        <w:t>Examining the</w:t>
      </w:r>
      <w:r>
        <w:t xml:space="preserve"> predictions of the </w:t>
      </w:r>
      <w:del w:id="212" w:author="Lewis.Barnett" w:date="2020-06-23T15:00:00Z">
        <w:r w:rsidDel="00087449">
          <w:delText>spatial trend</w:delText>
        </w:r>
      </w:del>
      <w:ins w:id="213"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214" w:name="_Hlk27058813"/>
      <w:proofErr w:type="spellStart"/>
      <w:r>
        <w:t>shortspine</w:t>
      </w:r>
      <w:proofErr w:type="spellEnd"/>
      <w:r>
        <w:t xml:space="preserve"> </w:t>
      </w:r>
      <w:proofErr w:type="spellStart"/>
      <w:r>
        <w:t>thornyh</w:t>
      </w:r>
      <w:bookmarkEnd w:id="214"/>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 xml:space="preserve">while the northern </w:t>
      </w:r>
      <w:r w:rsidR="009367A8">
        <w:lastRenderedPageBreak/>
        <w:t>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26DB8490"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215" w:author="Lewis.Barnett" w:date="2020-06-23T15:00:00Z">
        <w:r w:rsidR="007A6870" w:rsidDel="00087449">
          <w:delText>spatial trend</w:delText>
        </w:r>
      </w:del>
      <w:ins w:id="216"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9C9295D"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217" w:author="Lewis.Barnett" w:date="2020-06-23T15:00:00Z">
        <w:r w:rsidR="00397D39" w:rsidDel="00087449">
          <w:delText>spatial trend</w:delText>
        </w:r>
      </w:del>
      <w:ins w:id="218"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lastRenderedPageBreak/>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219" w:author="Lewis.Barnett" w:date="2020-06-23T15:00:00Z">
        <w:r w:rsidR="00DE015F" w:rsidDel="00087449">
          <w:delText>spatial trend</w:delText>
        </w:r>
      </w:del>
      <w:ins w:id="220"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F91416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221" w:author="Lewis.Barnett" w:date="2020-06-23T15:00:00Z">
        <w:r w:rsidR="00DE7E57" w:rsidDel="00087449">
          <w:delText>spatial trend</w:delText>
        </w:r>
      </w:del>
      <w:ins w:id="222" w:author="Lewis.Barnett" w:date="2020-06-23T15:00:00Z">
        <w:r w:rsidR="00087449">
          <w:t>local trend</w:t>
        </w:r>
      </w:ins>
      <w:r w:rsidR="00DE7E57">
        <w:t xml:space="preserve">s </w:t>
      </w:r>
      <w:r w:rsidR="0089470C">
        <w:t xml:space="preserve">in simulated data and reveal </w:t>
      </w:r>
      <w:r w:rsidR="00DE7E57">
        <w:t xml:space="preserve">nuanced </w:t>
      </w:r>
      <w:del w:id="223" w:author="Lewis.Barnett" w:date="2020-06-23T15:00:00Z">
        <w:r w:rsidR="00DE7E57" w:rsidDel="00087449">
          <w:delText>spatial trend</w:delText>
        </w:r>
      </w:del>
      <w:ins w:id="224"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225"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226"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 xml:space="preserve">(Woillez et al. 2009, </w:t>
      </w:r>
      <w:r w:rsidR="005B0BF6" w:rsidRPr="005B0BF6">
        <w:lastRenderedPageBreak/>
        <w:t>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227" w:author="Lewis.Barnett" w:date="2020-06-23T15:00:00Z">
        <w:r w:rsidR="00853945" w:rsidDel="00087449">
          <w:delText>spatial trend</w:delText>
        </w:r>
      </w:del>
      <w:ins w:id="228"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2D8CBFB4"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 xml:space="preserve">ose without a </w:t>
      </w:r>
      <w:del w:id="229" w:author="Lewis.Barnett" w:date="2020-06-23T15:00:00Z">
        <w:r w:rsidDel="00087449">
          <w:delText>spatial trend</w:delText>
        </w:r>
      </w:del>
      <w:ins w:id="230"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231"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232"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233" w:author="Lewis.Barnett" w:date="2020-06-23T15:00:00Z">
        <w:r w:rsidR="003C71A3" w:rsidDel="00087449">
          <w:delText>spatial trend</w:delText>
        </w:r>
      </w:del>
      <w:ins w:id="234" w:author="Lewis.Barnett" w:date="2020-06-23T15:00:00Z">
        <w:r w:rsidR="00087449">
          <w:t>local trend</w:t>
        </w:r>
      </w:ins>
      <w:r w:rsidR="003C71A3">
        <w:t xml:space="preserve">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w:t>
      </w:r>
      <w:del w:id="235" w:author="Lewis.Barnett" w:date="2020-06-23T15:00:00Z">
        <w:r w:rsidR="00A77853" w:rsidDel="00087449">
          <w:delText>spatial trend</w:delText>
        </w:r>
      </w:del>
      <w:ins w:id="236"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237"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238"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 xml:space="preserve">We expect that the </w:t>
      </w:r>
      <w:r w:rsidR="004D7818">
        <w:lastRenderedPageBreak/>
        <w:t>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239"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240"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241" w:author="Lewis.Barnett" w:date="2020-06-23T15:00:00Z">
        <w:r w:rsidR="00EF627A" w:rsidDel="00087449">
          <w:delText xml:space="preserve">spatial </w:delText>
        </w:r>
        <w:r w:rsidR="009200D7" w:rsidDel="00087449">
          <w:delText>trend</w:delText>
        </w:r>
      </w:del>
      <w:ins w:id="242" w:author="Lewis.Barnett" w:date="2020-06-23T15:00:00Z">
        <w:r w:rsidR="00087449">
          <w:t>local trend</w:t>
        </w:r>
      </w:ins>
      <w:r w:rsidR="009200D7">
        <w:t xml:space="preserve">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243"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244"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7AF238D"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w:t>
      </w:r>
      <w:r w:rsidR="00F17B01">
        <w:lastRenderedPageBreak/>
        <w:t xml:space="preserve">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245"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246"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247"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248"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249" w:author="Lewis.Barnett" w:date="2020-06-23T15:00:00Z">
        <w:r w:rsidR="00772CAE" w:rsidDel="00087449">
          <w:delText>spatial trend</w:delText>
        </w:r>
      </w:del>
      <w:ins w:id="250"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251"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252"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253"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254"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w:t>
      </w:r>
      <w:r>
        <w:lastRenderedPageBreak/>
        <w:t xml:space="preserve">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255"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256"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257"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258"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259"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260"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261" w:author="Lewis Barnett" w:date="2020-06-16T16:15:00Z"/>
        </w:rPr>
      </w:pPr>
      <w:del w:id="262"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263" w:author="Lewis Barnett" w:date="2020-06-16T16:15:00Z"/>
          <w:b/>
          <w:rPrChange w:id="264" w:author="Lewis Barnett" w:date="2020-06-16T16:15:00Z">
            <w:rPr>
              <w:ins w:id="265" w:author="Lewis Barnett" w:date="2020-06-16T16:15:00Z"/>
            </w:rPr>
          </w:rPrChange>
        </w:rPr>
      </w:pPr>
      <w:ins w:id="266" w:author="Lewis Barnett" w:date="2020-06-16T16:15:00Z">
        <w:r w:rsidRPr="00D10A48">
          <w:rPr>
            <w:b/>
            <w:rPrChange w:id="267" w:author="Lewis Barnett" w:date="2020-06-16T16:15:00Z">
              <w:rPr/>
            </w:rPrChange>
          </w:rPr>
          <w:t>Figure Captions</w:t>
        </w:r>
      </w:ins>
    </w:p>
    <w:p w14:paraId="35472989" w14:textId="6774B819" w:rsidR="0051393F" w:rsidRDefault="0051393F">
      <w:pPr>
        <w:spacing w:line="480" w:lineRule="auto"/>
        <w:rPr>
          <w:ins w:id="268" w:author="Lewis Barnett" w:date="2020-06-16T16:16:00Z"/>
        </w:rPr>
        <w:pPrChange w:id="269" w:author="Lewis Barnett" w:date="2020-06-16T16:16:00Z">
          <w:pPr>
            <w:spacing w:after="160" w:line="480" w:lineRule="auto"/>
          </w:pPr>
        </w:pPrChange>
      </w:pPr>
      <w:r>
        <w:t xml:space="preserve">Figure 1. Visualization of </w:t>
      </w:r>
      <w:ins w:id="270" w:author="Lewis.Barnett" w:date="2020-06-23T16:51:00Z">
        <w:r w:rsidR="00B8005E">
          <w:t>how</w:t>
        </w:r>
      </w:ins>
      <w:ins w:id="271" w:author="Lewis.Barnett" w:date="2020-06-23T16:55:00Z">
        <w:r w:rsidR="009F2CD3">
          <w:t xml:space="preserve"> the spatial distribution of population density changes over time when</w:t>
        </w:r>
      </w:ins>
      <w:ins w:id="272" w:author="Lewis.Barnett" w:date="2020-06-23T16:51:00Z">
        <w:r w:rsidR="00B8005E">
          <w:t xml:space="preserve"> </w:t>
        </w:r>
      </w:ins>
      <w:ins w:id="273" w:author="Lewis.Barnett" w:date="2020-06-23T17:00:00Z">
        <w:r w:rsidR="009F2CD3">
          <w:t xml:space="preserve">the </w:t>
        </w:r>
      </w:ins>
      <w:ins w:id="274" w:author="Lewis.Barnett" w:date="2020-06-23T16:54:00Z">
        <w:r w:rsidR="009F2CD3">
          <w:t xml:space="preserve">temporal response </w:t>
        </w:r>
      </w:ins>
      <w:ins w:id="275" w:author="Lewis.Barnett" w:date="2020-06-23T16:56:00Z">
        <w:r w:rsidR="009F2CD3">
          <w:t>differ</w:t>
        </w:r>
      </w:ins>
      <w:ins w:id="276" w:author="Lewis.Barnett" w:date="2020-06-23T17:00:00Z">
        <w:r w:rsidR="009F2CD3">
          <w:t>s</w:t>
        </w:r>
      </w:ins>
      <w:ins w:id="277" w:author="Lewis.Barnett" w:date="2020-06-23T16:56:00Z">
        <w:r w:rsidR="009F2CD3">
          <w:t xml:space="preserve"> </w:t>
        </w:r>
      </w:ins>
      <w:ins w:id="278" w:author="Lewis.Barnett" w:date="2020-06-23T16:55:00Z">
        <w:r w:rsidR="009F2CD3">
          <w:t>among locations</w:t>
        </w:r>
      </w:ins>
      <w:ins w:id="279" w:author="Lewis.Barnett" w:date="2020-06-23T16:56:00Z">
        <w:r w:rsidR="009F2CD3">
          <w:t>.</w:t>
        </w:r>
      </w:ins>
      <w:ins w:id="280" w:author="Lewis.Barnett" w:date="2020-06-23T16:55:00Z">
        <w:r w:rsidR="009F2CD3">
          <w:t xml:space="preserve"> </w:t>
        </w:r>
      </w:ins>
      <w:ins w:id="281" w:author="Lewis.Barnett" w:date="2020-06-23T16:58:00Z">
        <w:r w:rsidR="009F2CD3">
          <w:t>P</w:t>
        </w:r>
      </w:ins>
      <w:del w:id="282" w:author="Lewis.Barnett" w:date="2020-06-23T16:44:00Z">
        <w:r w:rsidDel="00B8005E">
          <w:delText xml:space="preserve">the </w:delText>
        </w:r>
      </w:del>
      <w:ins w:id="283" w:author="Lewis.Barnett" w:date="2020-06-23T16:43:00Z">
        <w:r w:rsidR="00B8005E">
          <w:t xml:space="preserve">redictions </w:t>
        </w:r>
      </w:ins>
      <w:ins w:id="284" w:author="Lewis.Barnett" w:date="2020-06-23T16:59:00Z">
        <w:r w:rsidR="009F2CD3">
          <w:t xml:space="preserve">are shown </w:t>
        </w:r>
      </w:ins>
      <w:ins w:id="285" w:author="Lewis.Barnett" w:date="2020-06-23T16:43:00Z">
        <w:r w:rsidR="00B8005E">
          <w:t xml:space="preserve">from </w:t>
        </w:r>
      </w:ins>
      <w:ins w:id="286" w:author="Lewis.Barnett" w:date="2020-06-23T16:44:00Z">
        <w:r w:rsidR="00B8005E">
          <w:t xml:space="preserve">the </w:t>
        </w:r>
      </w:ins>
      <w:del w:id="287" w:author="Lewis.Barnett" w:date="2020-06-23T16:45:00Z">
        <w:r w:rsidDel="00B8005E">
          <w:delText xml:space="preserve">spatiotemporal </w:delText>
        </w:r>
      </w:del>
      <w:ins w:id="288" w:author="Lewis.Barnett" w:date="2020-06-23T16:45:00Z">
        <w:r w:rsidR="00B8005E">
          <w:t>spatial and temporal</w:t>
        </w:r>
        <w:r w:rsidR="00B8005E">
          <w:t xml:space="preserve"> </w:t>
        </w:r>
      </w:ins>
      <w:del w:id="289" w:author="Lewis.Barnett" w:date="2020-06-23T16:44:00Z">
        <w:r w:rsidDel="00B8005E">
          <w:delText xml:space="preserve">component </w:delText>
        </w:r>
      </w:del>
      <w:ins w:id="290" w:author="Lewis.Barnett" w:date="2020-06-23T16:44:00Z">
        <w:r w:rsidR="00B8005E">
          <w:t>random effects</w:t>
        </w:r>
        <w:r w:rsidR="00B8005E">
          <w:t xml:space="preserve"> </w:t>
        </w:r>
      </w:ins>
      <w:r>
        <w:t xml:space="preserve">of a GLMM with </w:t>
      </w:r>
      <w:r w:rsidR="00B25A3D">
        <w:t xml:space="preserve">(top row) </w:t>
      </w:r>
      <w:r>
        <w:t xml:space="preserve">and without </w:t>
      </w:r>
      <w:r w:rsidR="00B25A3D">
        <w:t xml:space="preserve">(bottom row) </w:t>
      </w:r>
      <w:r>
        <w:t xml:space="preserve">a </w:t>
      </w:r>
      <w:ins w:id="291" w:author="Lewis.Barnett" w:date="2020-06-23T16:05:00Z">
        <w:r w:rsidR="00DA0EBF">
          <w:t>spatially varying temporal trend</w:t>
        </w:r>
      </w:ins>
      <w:del w:id="292" w:author="Lewis.Barnett" w:date="2020-06-23T15:01:00Z">
        <w:r w:rsidDel="00087449">
          <w:delText>spatial trend</w:delText>
        </w:r>
      </w:del>
      <w:ins w:id="293" w:author="Lewis.Barnett" w:date="2020-06-23T16:05:00Z">
        <w:r w:rsidR="00DA0EBF">
          <w:t xml:space="preserve"> (i.e., </w:t>
        </w:r>
      </w:ins>
      <w:ins w:id="294" w:author="Lewis.Barnett" w:date="2020-06-23T15:01:00Z">
        <w:r w:rsidR="00087449">
          <w:t>local trend</w:t>
        </w:r>
      </w:ins>
      <w:ins w:id="295" w:author="Lewis.Barnett" w:date="2020-06-23T16:05:00Z">
        <w:r w:rsidR="00DA0EBF">
          <w:t>)</w:t>
        </w:r>
      </w:ins>
      <w:r w:rsidR="00B25A3D">
        <w:t xml:space="preserve">. </w:t>
      </w:r>
      <w:del w:id="296" w:author="Lewis.Barnett" w:date="2020-06-23T16:07:00Z">
        <w:r w:rsidR="008A1E11" w:rsidDel="00DA0EBF">
          <w:delText xml:space="preserve">The </w:delText>
        </w:r>
      </w:del>
      <w:ins w:id="297" w:author="Lewis.Barnett" w:date="2020-06-23T16:07:00Z">
        <w:r w:rsidR="00DA0EBF">
          <w:t>Each</w:t>
        </w:r>
        <w:r w:rsidR="00DA0EBF">
          <w:t xml:space="preserve"> </w:t>
        </w:r>
      </w:ins>
      <w:r w:rsidR="008A1E11">
        <w:t>panel</w:t>
      </w:r>
      <w:del w:id="298" w:author="Lewis.Barnett" w:date="2020-06-23T16:07:00Z">
        <w:r w:rsidR="008A1E11" w:rsidDel="00DA0EBF">
          <w:delText>s</w:delText>
        </w:r>
      </w:del>
      <w:r w:rsidR="008A1E11">
        <w:t xml:space="preserve"> show</w:t>
      </w:r>
      <w:ins w:id="299" w:author="Lewis.Barnett" w:date="2020-06-23T16:07:00Z">
        <w:r w:rsidR="00DA0EBF">
          <w:t>s a</w:t>
        </w:r>
      </w:ins>
      <w:r w:rsidR="008A1E11">
        <w:t xml:space="preserve"> </w:t>
      </w:r>
      <w:del w:id="300" w:author="Lewis.Barnett" w:date="2020-06-23T16:06:00Z">
        <w:r w:rsidR="008A1E11" w:rsidDel="00DA0EBF">
          <w:delText>s</w:delText>
        </w:r>
        <w:r w:rsidDel="00DA0EBF">
          <w:delText xml:space="preserve">patiotemporal </w:delText>
        </w:r>
      </w:del>
      <w:r>
        <w:t>field</w:t>
      </w:r>
      <w:del w:id="301" w:author="Lewis.Barnett" w:date="2020-06-23T16:07:00Z">
        <w:r w:rsidDel="00DA0EBF">
          <w:delText>s</w:delText>
        </w:r>
      </w:del>
      <w:r>
        <w:t xml:space="preserve"> </w:t>
      </w:r>
      <w:r w:rsidR="008A1E11">
        <w:t xml:space="preserve">representing </w:t>
      </w:r>
      <w:ins w:id="302" w:author="Lewis.Barnett" w:date="2020-06-23T16:08:00Z">
        <w:r w:rsidR="00DA0EBF">
          <w:t xml:space="preserve">the spatial </w:t>
        </w:r>
      </w:ins>
      <w:r w:rsidR="008A1E11">
        <w:t xml:space="preserve">variation in </w:t>
      </w:r>
      <w:r w:rsidR="00DC79BC">
        <w:t xml:space="preserve">population </w:t>
      </w:r>
      <w:r w:rsidR="00DD4113">
        <w:t>density</w:t>
      </w:r>
      <w:del w:id="303" w:author="Lewis.Barnett" w:date="2020-06-23T16:46:00Z">
        <w:r w:rsidR="00D000A1" w:rsidDel="00B8005E">
          <w:delText xml:space="preserve"> </w:delText>
        </w:r>
      </w:del>
      <w:ins w:id="304" w:author="Lewis.Barnett" w:date="2020-06-23T16:08:00Z">
        <w:r w:rsidR="00DA0EBF">
          <w:t xml:space="preserve">, </w:t>
        </w:r>
      </w:ins>
      <w:ins w:id="305" w:author="Lewis.Barnett" w:date="2020-06-23T16:46:00Z">
        <w:r w:rsidR="00B8005E">
          <w:t xml:space="preserve">and the columns show how these patterns change over </w:t>
        </w:r>
      </w:ins>
      <w:ins w:id="306" w:author="Lewis.Barnett" w:date="2020-06-23T16:48:00Z">
        <w:r w:rsidR="00B8005E">
          <w:t xml:space="preserve">time (e.g., </w:t>
        </w:r>
      </w:ins>
      <w:ins w:id="307" w:author="Lewis.Barnett" w:date="2020-06-23T16:49:00Z">
        <w:r w:rsidR="00B8005E">
          <w:t xml:space="preserve">five </w:t>
        </w:r>
      </w:ins>
      <w:ins w:id="308" w:author="Lewis.Barnett" w:date="2020-06-23T16:48:00Z">
        <w:r w:rsidR="00B8005E">
          <w:t>years).</w:t>
        </w:r>
      </w:ins>
      <w:ins w:id="309" w:author="Lewis.Barnett" w:date="2020-06-23T16:49:00Z">
        <w:r w:rsidR="00B8005E" w:rsidDel="001111A4">
          <w:t xml:space="preserve"> </w:t>
        </w:r>
      </w:ins>
      <w:del w:id="310" w:author="Lewis.Barnett" w:date="2020-06-23T16:22:00Z">
        <w:r w:rsidR="008A1E11" w:rsidDel="001111A4">
          <w:delText>over five years</w:delText>
        </w:r>
      </w:del>
      <w:del w:id="311" w:author="Lewis.Barnett" w:date="2020-06-23T16:48:00Z">
        <w:r w:rsidDel="00B8005E">
          <w:delText>.</w:delText>
        </w:r>
        <w:r w:rsidR="00B25A3D" w:rsidDel="00B8005E">
          <w:delText xml:space="preserve"> </w:delText>
        </w:r>
      </w:del>
      <w:r w:rsidR="00B25A3D">
        <w:t xml:space="preserve">When a </w:t>
      </w:r>
      <w:ins w:id="312" w:author="Lewis.Barnett" w:date="2020-06-23T16:24:00Z">
        <w:r w:rsidR="001111A4">
          <w:t>spatially varying temporal trend</w:t>
        </w:r>
      </w:ins>
      <w:ins w:id="313" w:author="Lewis.Barnett" w:date="2020-06-23T16:49:00Z">
        <w:r w:rsidR="00B8005E">
          <w:t xml:space="preserve"> </w:t>
        </w:r>
      </w:ins>
      <w:del w:id="314" w:author="Lewis.Barnett" w:date="2020-06-23T15:01:00Z">
        <w:r w:rsidR="00B25A3D" w:rsidDel="00087449">
          <w:delText>spatial trend</w:delText>
        </w:r>
      </w:del>
      <w:del w:id="315"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316" w:author="Lewis.Barnett" w:date="2020-06-23T16:24:00Z">
        <w:r w:rsidR="00B8005E">
          <w:t>In con</w:t>
        </w:r>
        <w:r w:rsidR="001111A4">
          <w:t>trast, w</w:t>
        </w:r>
      </w:ins>
      <w:del w:id="317" w:author="Lewis.Barnett" w:date="2020-06-23T16:24:00Z">
        <w:r w:rsidR="00B25A3D" w:rsidDel="001111A4">
          <w:delText>W</w:delText>
        </w:r>
      </w:del>
      <w:r w:rsidR="00B25A3D">
        <w:t xml:space="preserve">hen a </w:t>
      </w:r>
      <w:ins w:id="318" w:author="Lewis.Barnett" w:date="2020-06-23T16:24:00Z">
        <w:r w:rsidR="001111A4">
          <w:t>spatially varying temporal trend</w:t>
        </w:r>
      </w:ins>
      <w:ins w:id="319" w:author="Lewis.Barnett" w:date="2020-06-23T16:50:00Z">
        <w:r w:rsidR="00B8005E">
          <w:t xml:space="preserve"> </w:t>
        </w:r>
      </w:ins>
      <w:del w:id="320" w:author="Lewis.Barnett" w:date="2020-06-23T15:01:00Z">
        <w:r w:rsidR="00B25A3D" w:rsidDel="00087449">
          <w:delText>spatial trend</w:delText>
        </w:r>
      </w:del>
      <w:del w:id="321"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322" w:author="Lewis Barnett" w:date="2020-06-16T16:16:00Z">
          <w:pPr>
            <w:spacing w:after="160" w:line="480" w:lineRule="auto"/>
          </w:pPr>
        </w:pPrChange>
      </w:pPr>
    </w:p>
    <w:p w14:paraId="579516D2" w14:textId="0081A7CF" w:rsidR="00B83E62" w:rsidDel="00D10A48" w:rsidRDefault="00B83E62">
      <w:pPr>
        <w:spacing w:line="480" w:lineRule="auto"/>
        <w:rPr>
          <w:del w:id="323" w:author="Lewis Barnett" w:date="2020-06-16T16:15:00Z"/>
        </w:rPr>
        <w:pPrChange w:id="324" w:author="Lewis Barnett" w:date="2020-06-16T16:16:00Z">
          <w:pPr>
            <w:spacing w:after="160" w:line="480" w:lineRule="auto"/>
          </w:pPr>
        </w:pPrChange>
      </w:pPr>
    </w:p>
    <w:p w14:paraId="63345EBB" w14:textId="090F70A4" w:rsidR="00A939E4" w:rsidDel="00D10A48" w:rsidRDefault="00F4316E">
      <w:pPr>
        <w:spacing w:line="480" w:lineRule="auto"/>
        <w:rPr>
          <w:del w:id="325" w:author="Lewis Barnett" w:date="2020-06-16T16:15:00Z"/>
          <w:vertAlign w:val="subscript"/>
        </w:rPr>
        <w:pPrChange w:id="326" w:author="Lewis Barnett" w:date="2020-06-16T16:16:00Z">
          <w:pPr>
            <w:spacing w:after="160" w:line="480" w:lineRule="auto"/>
            <w:jc w:val="center"/>
          </w:pPr>
        </w:pPrChange>
      </w:pPr>
      <w:del w:id="327"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328" w:author="Lewis Barnett" w:date="2020-06-16T16:16:00Z"/>
        </w:rPr>
        <w:pPrChange w:id="329"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330" w:author="Lewis Barnett" w:date="2020-06-16T16:16:00Z"/>
        </w:rPr>
        <w:pPrChange w:id="331" w:author="Lewis Barnett" w:date="2020-06-16T16:16:00Z">
          <w:pPr>
            <w:spacing w:after="160" w:line="480" w:lineRule="auto"/>
          </w:pPr>
        </w:pPrChange>
      </w:pPr>
    </w:p>
    <w:p w14:paraId="0AA39DC8" w14:textId="7F15A8ED" w:rsidR="005437A8" w:rsidRDefault="0071148D">
      <w:pPr>
        <w:spacing w:line="480" w:lineRule="auto"/>
        <w:pPrChange w:id="332" w:author="Lewis Barnett" w:date="2020-06-16T16:16:00Z">
          <w:pPr>
            <w:spacing w:after="160" w:line="480" w:lineRule="auto"/>
          </w:pPr>
        </w:pPrChange>
      </w:pPr>
      <w:del w:id="333"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54EA6422" w:rsidR="00D10A48" w:rsidRDefault="005437A8">
      <w:pPr>
        <w:spacing w:line="480" w:lineRule="auto"/>
        <w:rPr>
          <w:ins w:id="334"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335" w:author="Lewis.Barnett" w:date="2020-06-23T15:01:00Z">
        <w:r w:rsidR="0051393F" w:rsidDel="00087449">
          <w:delText>spatial trend</w:delText>
        </w:r>
      </w:del>
      <w:ins w:id="336" w:author="Lewis.Barnett" w:date="2020-06-23T15:01:00Z">
        <w:r w:rsidR="00087449">
          <w:t>local trend</w:t>
        </w:r>
      </w:ins>
      <w:r w:rsidR="0051393F">
        <w:t xml:space="preserve">. </w:t>
      </w:r>
      <w:moveFromRangeStart w:id="337" w:author="Lewis Barnett" w:date="2020-06-16T14:06:00Z" w:name="move43208830"/>
      <w:moveFrom w:id="338"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337"/>
      <w:moveToRangeStart w:id="339" w:author="Lewis Barnett" w:date="2020-06-12T16:03:00Z" w:name="move42870026"/>
      <w:moveTo w:id="340"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341" w:author="Lewis Barnett" w:date="2020-06-16T14:03:00Z">
        <w:r w:rsidR="00B610B9">
          <w:rPr>
            <w:rFonts w:eastAsiaTheme="minorEastAsia"/>
          </w:rPr>
          <w:t xml:space="preserve"> at each location</w:t>
        </w:r>
      </w:ins>
      <w:moveTo w:id="342" w:author="Lewis Barnett" w:date="2020-06-12T16:03:00Z">
        <w:r w:rsidR="00E53D46" w:rsidRPr="00B610B9">
          <w:rPr>
            <w:rFonts w:eastAsiaTheme="minorEastAsia"/>
            <w:b/>
            <w:rPrChange w:id="343"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339"/>
      <w:ins w:id="344" w:author="Lewis Barnett" w:date="2020-06-12T16:03:00Z">
        <w:r w:rsidR="00E53D46">
          <w:rPr>
            <w:rFonts w:eastAsiaTheme="minorEastAsia"/>
          </w:rPr>
          <w:t xml:space="preserve"> </w:t>
        </w:r>
      </w:ins>
      <w:moveToRangeStart w:id="345" w:author="Lewis Barnett" w:date="2020-06-16T14:06:00Z" w:name="move43208830"/>
      <w:moveTo w:id="346" w:author="Lewis Barnett" w:date="2020-06-16T14:06:00Z">
        <w:r w:rsidR="00B610B9">
          <w:t xml:space="preserve">Each violin represents </w:t>
        </w:r>
      </w:moveTo>
      <w:ins w:id="347" w:author="Lewis Barnett" w:date="2020-06-16T14:07:00Z">
        <w:r w:rsidR="00B610B9">
          <w:t xml:space="preserve">the distribution of location by location comparisons from </w:t>
        </w:r>
      </w:ins>
      <w:moveTo w:id="348" w:author="Lewis Barnett" w:date="2020-06-16T14:06:00Z">
        <w:r w:rsidR="00B610B9">
          <w:t xml:space="preserve">100 simulations and the dots represent the median value. </w:t>
        </w:r>
      </w:moveTo>
      <w:moveToRangeEnd w:id="345"/>
      <w:r w:rsidR="00E6142A">
        <w:t>In all cases, t</w:t>
      </w:r>
      <w:r w:rsidR="00D42716">
        <w:t xml:space="preserve">he standard deviation of the </w:t>
      </w:r>
      <w:r w:rsidR="00E6142A">
        <w:t>non-varying parameter</w:t>
      </w:r>
      <w:r w:rsidR="00D42716">
        <w:t xml:space="preserve"> is held at 0.01</w:t>
      </w:r>
      <w:ins w:id="349" w:author="Lewis Barnett" w:date="2020-06-12T15:53:00Z">
        <w:r w:rsidR="00E53D46">
          <w:t xml:space="preserve">, while </w:t>
        </w:r>
      </w:ins>
      <m:oMath>
        <m:r>
          <w:ins w:id="350" w:author="Lewis Barnett" w:date="2020-06-12T15:54:00Z">
            <w:rPr>
              <w:rFonts w:ascii="Cambria Math" w:hAnsi="Cambria Math"/>
            </w:rPr>
            <m:t>σ</m:t>
          </w:ins>
        </m:r>
      </m:oMath>
      <w:ins w:id="351" w:author="Lewis Barnett" w:date="2020-06-12T15:57:00Z">
        <w:r w:rsidR="00E53D46">
          <w:t xml:space="preserve"> </w:t>
        </w:r>
        <w:r w:rsidR="00E53D46">
          <w:lastRenderedPageBreak/>
          <w:t xml:space="preserve">varies </w:t>
        </w:r>
        <w:proofErr w:type="gramStart"/>
        <w:r w:rsidR="00E53D46">
          <w:t xml:space="preserve">along </w:t>
        </w:r>
      </w:ins>
      <w:proofErr w:type="gramEnd"/>
      <m:oMath>
        <m:r>
          <w:ins w:id="352" w:author="Lewis Barnett" w:date="2020-06-12T15:58:00Z">
            <w:rPr>
              <w:rFonts w:ascii="Cambria Math" w:hAnsi="Cambria Math"/>
            </w:rPr>
            <m:t>{0.01, 0.25, 0.5, 0.75}</m:t>
          </w:ins>
        </m:r>
      </m:oMath>
      <w:ins w:id="353" w:author="Lewis Barnett" w:date="2020-06-12T15:58:00Z">
        <w:r w:rsidR="00E53D46">
          <w:t>.</w:t>
        </w:r>
      </w:ins>
      <w:del w:id="354" w:author="Lewis Barnett" w:date="2020-06-12T15:57:00Z">
        <w:r w:rsidR="00D42716" w:rsidDel="00E53D46">
          <w:delText>.</w:delText>
        </w:r>
      </w:del>
      <w:r w:rsidR="00E6142A">
        <w:t xml:space="preserve"> </w:t>
      </w:r>
      <w:moveFromRangeStart w:id="355" w:author="Lewis Barnett" w:date="2020-06-12T16:03:00Z" w:name="move42870026"/>
      <w:moveFrom w:id="356"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355"/>
      <w:ins w:id="357" w:author="Lewis Barnett" w:date="2020-06-09T12:07:00Z">
        <w:r w:rsidR="0005686A">
          <w:rPr>
            <w:rFonts w:eastAsiaTheme="minorEastAsia"/>
          </w:rPr>
          <w:t>Note that</w:t>
        </w:r>
      </w:ins>
      <w:ins w:id="358" w:author="Lewis Barnett" w:date="2020-06-09T12:09:00Z">
        <w:r w:rsidR="0005686A">
          <w:rPr>
            <w:rFonts w:eastAsiaTheme="minorEastAsia"/>
          </w:rPr>
          <w:t xml:space="preserve"> </w:t>
        </w:r>
      </w:ins>
      <w:ins w:id="359" w:author="Lewis Barnett" w:date="2020-06-09T12:10:00Z">
        <w:r w:rsidR="0005686A">
          <w:rPr>
            <w:rFonts w:eastAsiaTheme="minorEastAsia"/>
          </w:rPr>
          <w:t xml:space="preserve">these results were also computed for </w:t>
        </w:r>
      </w:ins>
      <m:oMath>
        <m:r>
          <w:ins w:id="360" w:author="Lewis Barnett" w:date="2020-06-09T12:08:00Z">
            <w:rPr>
              <w:rFonts w:ascii="Cambria Math" w:hAnsi="Cambria Math"/>
            </w:rPr>
            <m:t>σ</m:t>
          </w:ins>
        </m:r>
        <m:r>
          <w:ins w:id="361" w:author="Lewis Barnett" w:date="2020-06-09T12:10:00Z">
            <w:rPr>
              <w:rFonts w:ascii="Cambria Math" w:hAnsi="Cambria Math"/>
            </w:rPr>
            <m:t>=1</m:t>
          </w:ins>
        </m:r>
      </m:oMath>
      <w:ins w:id="362" w:author="Lewis Barnett" w:date="2020-06-09T12:09:00Z">
        <w:r w:rsidR="0005686A">
          <w:rPr>
            <w:rFonts w:eastAsiaTheme="minorEastAsia"/>
          </w:rPr>
          <w:t xml:space="preserve"> </w:t>
        </w:r>
      </w:ins>
      <w:ins w:id="363" w:author="Lewis Barnett" w:date="2020-06-09T12:11:00Z">
        <w:r w:rsidR="0005686A">
          <w:rPr>
            <w:rFonts w:eastAsiaTheme="minorEastAsia"/>
          </w:rPr>
          <w:t>(see Table S1)</w:t>
        </w:r>
      </w:ins>
      <w:ins w:id="364" w:author="Lewis Barnett" w:date="2020-06-09T12:10:00Z">
        <w:r w:rsidR="0005686A">
          <w:rPr>
            <w:rFonts w:eastAsiaTheme="minorEastAsia"/>
          </w:rPr>
          <w:t xml:space="preserve">, yet are omitted here </w:t>
        </w:r>
      </w:ins>
      <w:ins w:id="365" w:author="Lewis Barnett" w:date="2020-06-09T12:16:00Z">
        <w:r w:rsidR="00316227">
          <w:rPr>
            <w:rFonts w:eastAsiaTheme="minorEastAsia"/>
          </w:rPr>
          <w:t>as the</w:t>
        </w:r>
      </w:ins>
      <w:ins w:id="366" w:author="Lewis Barnett" w:date="2020-06-15T10:59:00Z">
        <w:r w:rsidR="00D53306">
          <w:rPr>
            <w:rFonts w:eastAsiaTheme="minorEastAsia"/>
          </w:rPr>
          <w:t>y</w:t>
        </w:r>
      </w:ins>
      <w:ins w:id="367" w:author="Lewis Barnett" w:date="2020-06-09T12:16:00Z">
        <w:r w:rsidR="00316227">
          <w:rPr>
            <w:rFonts w:eastAsiaTheme="minorEastAsia"/>
          </w:rPr>
          <w:t xml:space="preserve"> were</w:t>
        </w:r>
      </w:ins>
      <w:ins w:id="368" w:author="Lewis Barnett" w:date="2020-06-09T12:17:00Z">
        <w:r w:rsidR="00316227">
          <w:rPr>
            <w:rFonts w:eastAsiaTheme="minorEastAsia"/>
          </w:rPr>
          <w:t xml:space="preserve"> very similar to results </w:t>
        </w:r>
        <w:proofErr w:type="gramStart"/>
        <w:r w:rsidR="00316227">
          <w:rPr>
            <w:rFonts w:eastAsiaTheme="minorEastAsia"/>
          </w:rPr>
          <w:t>from</w:t>
        </w:r>
      </w:ins>
      <w:ins w:id="369" w:author="Lewis Barnett" w:date="2020-06-09T12:16:00Z">
        <w:r w:rsidR="007F6FF2">
          <w:rPr>
            <w:rFonts w:eastAsiaTheme="minorEastAsia"/>
          </w:rPr>
          <w:t xml:space="preserve"> </w:t>
        </w:r>
      </w:ins>
      <w:proofErr w:type="gramEnd"/>
      <m:oMath>
        <m:r>
          <w:ins w:id="370" w:author="Lewis Barnett" w:date="2020-06-09T12:18:00Z">
            <w:rPr>
              <w:rFonts w:ascii="Cambria Math" w:hAnsi="Cambria Math"/>
            </w:rPr>
            <m:t>σ=0.75</m:t>
          </w:ins>
        </m:r>
      </m:oMath>
      <w:ins w:id="371" w:author="Lewis Barnett" w:date="2020-06-09T12:18:00Z">
        <w:r w:rsidR="00316227">
          <w:rPr>
            <w:rFonts w:eastAsiaTheme="minorEastAsia"/>
          </w:rPr>
          <w:t>.</w:t>
        </w:r>
      </w:ins>
      <w:ins w:id="372"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373" w:author="Lewis Barnett" w:date="2020-06-16T16:16:00Z"/>
          <w:rPrChange w:id="374" w:author="Lewis Barnett" w:date="2020-06-16T16:16:00Z">
            <w:rPr>
              <w:del w:id="375" w:author="Lewis Barnett" w:date="2020-06-16T16:16:00Z"/>
              <w:vertAlign w:val="subscript"/>
            </w:rPr>
          </w:rPrChange>
        </w:rPr>
        <w:pPrChange w:id="376" w:author="Lewis Barnett" w:date="2020-06-16T16:16:00Z">
          <w:pPr>
            <w:spacing w:after="160" w:line="480" w:lineRule="auto"/>
          </w:pPr>
        </w:pPrChange>
      </w:pPr>
      <w:del w:id="377" w:author="Lewis Barnett" w:date="2020-06-16T16:16:00Z">
        <w:r w:rsidDel="00D10A48">
          <w:br w:type="page"/>
        </w:r>
      </w:del>
    </w:p>
    <w:p w14:paraId="78E113B0" w14:textId="4B7E6BAD" w:rsidR="00811176" w:rsidRDefault="0071148D">
      <w:pPr>
        <w:spacing w:line="480" w:lineRule="auto"/>
      </w:pPr>
      <w:del w:id="378"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379" w:author="Lewis Barnett" w:date="2020-06-16T16:16:00Z"/>
        </w:rPr>
        <w:pPrChange w:id="380"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381" w:author="Lewis.Barnett" w:date="2020-06-23T15:01:00Z">
        <w:r w:rsidR="00843324" w:rsidDel="00087449">
          <w:delText>spatial trend</w:delText>
        </w:r>
      </w:del>
      <w:ins w:id="382"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383" w:author="Lewis Barnett" w:date="2020-06-16T16:16:00Z"/>
        </w:rPr>
      </w:pPr>
    </w:p>
    <w:p w14:paraId="1E94F816" w14:textId="028B6AEC" w:rsidR="005B5CB5" w:rsidDel="00D10A48" w:rsidRDefault="005B5CB5">
      <w:pPr>
        <w:spacing w:line="480" w:lineRule="auto"/>
        <w:rPr>
          <w:del w:id="384" w:author="Lewis Barnett" w:date="2020-06-16T16:16:00Z"/>
        </w:rPr>
        <w:pPrChange w:id="385" w:author="Lewis Barnett" w:date="2020-06-16T16:16:00Z">
          <w:pPr>
            <w:spacing w:after="160" w:line="480" w:lineRule="auto"/>
          </w:pPr>
        </w:pPrChange>
      </w:pPr>
      <w:del w:id="386" w:author="Lewis Barnett" w:date="2020-06-16T16:16:00Z">
        <w:r w:rsidDel="00D10A48">
          <w:br w:type="page"/>
        </w:r>
      </w:del>
    </w:p>
    <w:p w14:paraId="4E1CB6FD" w14:textId="00624F96" w:rsidR="0002735B" w:rsidRDefault="0071148D">
      <w:pPr>
        <w:spacing w:line="480" w:lineRule="auto"/>
        <w:rPr>
          <w:vertAlign w:val="subscript"/>
        </w:rPr>
        <w:pPrChange w:id="387" w:author="Lewis Barnett" w:date="2020-06-16T16:16:00Z">
          <w:pPr>
            <w:spacing w:after="160" w:line="480" w:lineRule="auto"/>
            <w:jc w:val="center"/>
          </w:pPr>
        </w:pPrChange>
      </w:pPr>
      <w:del w:id="388"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389"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390" w:author="Lewis.Barnett" w:date="2020-06-23T15:01:00Z">
        <w:r w:rsidDel="00087449">
          <w:delText>spatial trend</w:delText>
        </w:r>
      </w:del>
      <w:ins w:id="391"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392" w:author="Lewis.Barnett" w:date="2020-06-23T15:01:00Z">
        <w:r w:rsidDel="00087449">
          <w:delText>spatial trend</w:delText>
        </w:r>
      </w:del>
      <w:ins w:id="393"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pPr>
        <w:pStyle w:val="Bibliography"/>
        <w:rPr>
          <w:ins w:id="394" w:author="Lewis Barnett" w:date="2020-06-16T14:27:00Z"/>
        </w:rPr>
        <w:pPrChange w:id="395"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396" w:author="Lewis Barnett" w:date="2020-06-16T14:27:00Z">
        <w:r w:rsidR="003C0549">
          <w:t>Akaike, H. 1973. Information theory and an extension of the maximum likelihood principle. Page 2nd International Symposium on Information Theory. Budapest: Akadémiai, Tsahkadsor, Armenia, USSR.</w:t>
        </w:r>
      </w:ins>
    </w:p>
    <w:p w14:paraId="1AAD7B2D" w14:textId="77777777" w:rsidR="003C0549" w:rsidRDefault="003C0549">
      <w:pPr>
        <w:pStyle w:val="Bibliography"/>
        <w:rPr>
          <w:ins w:id="397" w:author="Lewis Barnett" w:date="2020-06-16T14:27:00Z"/>
        </w:rPr>
        <w:pPrChange w:id="398" w:author="Lewis Barnett" w:date="2020-06-16T14:27:00Z">
          <w:pPr>
            <w:widowControl w:val="0"/>
            <w:autoSpaceDE w:val="0"/>
            <w:autoSpaceDN w:val="0"/>
            <w:adjustRightInd w:val="0"/>
          </w:pPr>
        </w:pPrChange>
      </w:pPr>
      <w:ins w:id="399" w:author="Lewis Barnett" w:date="2020-06-16T14:27:00Z">
        <w:r>
          <w:t>Anderson, S. C. 2019. sdmTMB: An R package for spatial and spatiotemporal GLMMs with TMB.</w:t>
        </w:r>
      </w:ins>
    </w:p>
    <w:p w14:paraId="0C5B2A1E" w14:textId="77777777" w:rsidR="003C0549" w:rsidRDefault="003C0549">
      <w:pPr>
        <w:pStyle w:val="Bibliography"/>
        <w:rPr>
          <w:ins w:id="400" w:author="Lewis Barnett" w:date="2020-06-16T14:27:00Z"/>
        </w:rPr>
        <w:pPrChange w:id="401" w:author="Lewis Barnett" w:date="2020-06-16T14:27:00Z">
          <w:pPr>
            <w:widowControl w:val="0"/>
            <w:autoSpaceDE w:val="0"/>
            <w:autoSpaceDN w:val="0"/>
            <w:adjustRightInd w:val="0"/>
          </w:pPr>
        </w:pPrChange>
      </w:pPr>
      <w:ins w:id="402" w:author="Lewis Barnett" w:date="2020-06-16T14:27:00Z">
        <w:r>
          <w:t>Anderson, S. C., E. A. Keppel, and Edwards, A.M. In press. A reproducible data synopsis for over 100 species of British Columbia groundfish.</w:t>
        </w:r>
      </w:ins>
    </w:p>
    <w:p w14:paraId="206B804A" w14:textId="77777777" w:rsidR="003C0549" w:rsidRDefault="003C0549">
      <w:pPr>
        <w:pStyle w:val="Bibliography"/>
        <w:rPr>
          <w:ins w:id="403" w:author="Lewis Barnett" w:date="2020-06-16T14:27:00Z"/>
        </w:rPr>
        <w:pPrChange w:id="404" w:author="Lewis Barnett" w:date="2020-06-16T14:27:00Z">
          <w:pPr>
            <w:widowControl w:val="0"/>
            <w:autoSpaceDE w:val="0"/>
            <w:autoSpaceDN w:val="0"/>
            <w:adjustRightInd w:val="0"/>
          </w:pPr>
        </w:pPrChange>
      </w:pPr>
      <w:ins w:id="405" w:author="Lewis Barnett" w:date="2020-06-16T14:27:00Z">
        <w:r>
          <w:t>Anderson, S. C., and E. J. Ward. 2019. Black swans in space: modeling spatiotemporal processes with extremes. Ecology 100:e02403.</w:t>
        </w:r>
      </w:ins>
    </w:p>
    <w:p w14:paraId="572563FC" w14:textId="77777777" w:rsidR="003C0549" w:rsidRDefault="003C0549">
      <w:pPr>
        <w:pStyle w:val="Bibliography"/>
        <w:rPr>
          <w:ins w:id="406" w:author="Lewis Barnett" w:date="2020-06-16T14:27:00Z"/>
        </w:rPr>
        <w:pPrChange w:id="407" w:author="Lewis Barnett" w:date="2020-06-16T14:27:00Z">
          <w:pPr>
            <w:widowControl w:val="0"/>
            <w:autoSpaceDE w:val="0"/>
            <w:autoSpaceDN w:val="0"/>
            <w:adjustRightInd w:val="0"/>
          </w:pPr>
        </w:pPrChange>
      </w:pPr>
      <w:ins w:id="408" w:author="Lewis Barnett" w:date="2020-06-16T14:27:00Z">
        <w:r>
          <w:t>Auger-Méthé, M., C. Field, C. M. Albertsen, A. E. Derocher, M. A. Lewis, I. D. Jonsen, and J. Mills Flemming. 2016. State-space models’ dirty little secrets: even simple linear Gaussian models can have estimation problems. Scientific Reports 6:26677.</w:t>
        </w:r>
      </w:ins>
    </w:p>
    <w:p w14:paraId="507990DD" w14:textId="77777777" w:rsidR="003C0549" w:rsidRDefault="003C0549">
      <w:pPr>
        <w:pStyle w:val="Bibliography"/>
        <w:rPr>
          <w:ins w:id="409" w:author="Lewis Barnett" w:date="2020-06-16T14:27:00Z"/>
        </w:rPr>
        <w:pPrChange w:id="410" w:author="Lewis Barnett" w:date="2020-06-16T14:27:00Z">
          <w:pPr>
            <w:widowControl w:val="0"/>
            <w:autoSpaceDE w:val="0"/>
            <w:autoSpaceDN w:val="0"/>
            <w:adjustRightInd w:val="0"/>
          </w:pPr>
        </w:pPrChange>
      </w:pPr>
      <w:ins w:id="411" w:author="Lewis Barnett" w:date="2020-06-16T14:27:00Z">
        <w:r>
          <w:t>Bakun, A., D. B. Field, A. Redondo-Rodriguez, and S. J. Weeks. 2010. Greenhouse gas, upwelling-favorable winds, and the future of coastal ocean upwelling ecosystems. Global Change Biology 16:1213–1228.</w:t>
        </w:r>
      </w:ins>
    </w:p>
    <w:p w14:paraId="62B751B7" w14:textId="77777777" w:rsidR="003C0549" w:rsidRDefault="003C0549">
      <w:pPr>
        <w:pStyle w:val="Bibliography"/>
        <w:rPr>
          <w:ins w:id="412" w:author="Lewis Barnett" w:date="2020-06-16T14:27:00Z"/>
        </w:rPr>
        <w:pPrChange w:id="413" w:author="Lewis Barnett" w:date="2020-06-16T14:27:00Z">
          <w:pPr>
            <w:widowControl w:val="0"/>
            <w:autoSpaceDE w:val="0"/>
            <w:autoSpaceDN w:val="0"/>
            <w:adjustRightInd w:val="0"/>
          </w:pPr>
        </w:pPrChange>
      </w:pPr>
      <w:ins w:id="414" w:author="Lewis Barnett" w:date="2020-06-16T14:27:00Z">
        <w:r>
          <w:t>Barnett, L. A. K., E. J. Ward, J. E. Jannot, and A. O. Shelton. 2019. Dynamic spatial heterogeneity reveals interdependence of marine faunal density and fishery removals. Ecological Indicators 107:105585.</w:t>
        </w:r>
      </w:ins>
    </w:p>
    <w:p w14:paraId="2DC6B4BF" w14:textId="77777777" w:rsidR="003C0549" w:rsidRDefault="003C0549">
      <w:pPr>
        <w:pStyle w:val="Bibliography"/>
        <w:rPr>
          <w:ins w:id="415" w:author="Lewis Barnett" w:date="2020-06-16T14:27:00Z"/>
        </w:rPr>
        <w:pPrChange w:id="416" w:author="Lewis Barnett" w:date="2020-06-16T14:27:00Z">
          <w:pPr>
            <w:widowControl w:val="0"/>
            <w:autoSpaceDE w:val="0"/>
            <w:autoSpaceDN w:val="0"/>
            <w:adjustRightInd w:val="0"/>
          </w:pPr>
        </w:pPrChange>
      </w:pPr>
      <w:ins w:id="417" w:author="Lewis Barnett" w:date="2020-06-16T14:27:00Z">
        <w:r>
          <w:t>Berger, A. M., D. R. Goethel, P. D. Lynch, T. Quinn, S. Mormede, J. McKenzie, and A. Dunn. 2017. Space oddity: The mission for spatial integration. Canadian Journal of Fisheries and Aquatic Sciences 74:1698–1716.</w:t>
        </w:r>
      </w:ins>
    </w:p>
    <w:p w14:paraId="3B10C001" w14:textId="77777777" w:rsidR="003C0549" w:rsidRDefault="003C0549">
      <w:pPr>
        <w:pStyle w:val="Bibliography"/>
        <w:rPr>
          <w:ins w:id="418" w:author="Lewis Barnett" w:date="2020-06-16T14:27:00Z"/>
        </w:rPr>
        <w:pPrChange w:id="419" w:author="Lewis Barnett" w:date="2020-06-16T14:27:00Z">
          <w:pPr>
            <w:widowControl w:val="0"/>
            <w:autoSpaceDE w:val="0"/>
            <w:autoSpaceDN w:val="0"/>
            <w:adjustRightInd w:val="0"/>
          </w:pPr>
        </w:pPrChange>
      </w:pPr>
      <w:ins w:id="420"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pPr>
        <w:pStyle w:val="Bibliography"/>
        <w:rPr>
          <w:ins w:id="421" w:author="Lewis Barnett" w:date="2020-06-16T14:27:00Z"/>
        </w:rPr>
        <w:pPrChange w:id="422" w:author="Lewis Barnett" w:date="2020-06-16T14:27:00Z">
          <w:pPr>
            <w:widowControl w:val="0"/>
            <w:autoSpaceDE w:val="0"/>
            <w:autoSpaceDN w:val="0"/>
            <w:adjustRightInd w:val="0"/>
          </w:pPr>
        </w:pPrChange>
      </w:pPr>
      <w:ins w:id="423" w:author="Lewis Barnett" w:date="2020-06-16T14:27:00Z">
        <w:r>
          <w:t>Dunn, P. K., and G. K. Smyth. 2005. Series evaluation of Tweedie exponential dispersion model densities. Statistics and Computing 15:267–280.</w:t>
        </w:r>
      </w:ins>
    </w:p>
    <w:p w14:paraId="5A66C00E" w14:textId="77777777" w:rsidR="003C0549" w:rsidRDefault="003C0549">
      <w:pPr>
        <w:pStyle w:val="Bibliography"/>
        <w:rPr>
          <w:ins w:id="424" w:author="Lewis Barnett" w:date="2020-06-16T14:27:00Z"/>
        </w:rPr>
        <w:pPrChange w:id="425" w:author="Lewis Barnett" w:date="2020-06-16T14:27:00Z">
          <w:pPr>
            <w:widowControl w:val="0"/>
            <w:autoSpaceDE w:val="0"/>
            <w:autoSpaceDN w:val="0"/>
            <w:adjustRightInd w:val="0"/>
          </w:pPr>
        </w:pPrChange>
      </w:pPr>
      <w:ins w:id="426" w:author="Lewis Barnett" w:date="2020-06-16T14:27:00Z">
        <w:r>
          <w:t>Elith, J., M. Kearney, and S. Phillips. 2010. The art of modelling range-shifting species. Methods in Ecology and Evolution 1:330–342.</w:t>
        </w:r>
      </w:ins>
    </w:p>
    <w:p w14:paraId="32E2AEA8" w14:textId="77777777" w:rsidR="003C0549" w:rsidRDefault="003C0549">
      <w:pPr>
        <w:pStyle w:val="Bibliography"/>
        <w:rPr>
          <w:ins w:id="427" w:author="Lewis Barnett" w:date="2020-06-16T14:27:00Z"/>
        </w:rPr>
        <w:pPrChange w:id="428" w:author="Lewis Barnett" w:date="2020-06-16T14:27:00Z">
          <w:pPr>
            <w:widowControl w:val="0"/>
            <w:autoSpaceDE w:val="0"/>
            <w:autoSpaceDN w:val="0"/>
            <w:adjustRightInd w:val="0"/>
          </w:pPr>
        </w:pPrChange>
      </w:pPr>
      <w:ins w:id="429" w:author="Lewis Barnett" w:date="2020-06-16T14:27:00Z">
        <w:r>
          <w:t>Elith, J., and J. R. Leathwick. 2009. Species Distribution Models: Ecological Explanation and Prediction Across Space and Time. Annual Review of Ecology, Evolution, and Systematics 40:677–697.</w:t>
        </w:r>
      </w:ins>
    </w:p>
    <w:p w14:paraId="3D532724" w14:textId="77777777" w:rsidR="003C0549" w:rsidRDefault="003C0549">
      <w:pPr>
        <w:pStyle w:val="Bibliography"/>
        <w:rPr>
          <w:ins w:id="430" w:author="Lewis Barnett" w:date="2020-06-16T14:27:00Z"/>
        </w:rPr>
        <w:pPrChange w:id="431" w:author="Lewis Barnett" w:date="2020-06-16T14:27:00Z">
          <w:pPr>
            <w:widowControl w:val="0"/>
            <w:autoSpaceDE w:val="0"/>
            <w:autoSpaceDN w:val="0"/>
            <w:adjustRightInd w:val="0"/>
          </w:pPr>
        </w:pPrChange>
      </w:pPr>
      <w:ins w:id="432" w:author="Lewis Barnett" w:date="2020-06-16T14:27:00Z">
        <w: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pPr>
        <w:pStyle w:val="Bibliography"/>
        <w:rPr>
          <w:ins w:id="433" w:author="Lewis Barnett" w:date="2020-06-16T14:27:00Z"/>
        </w:rPr>
        <w:pPrChange w:id="434" w:author="Lewis Barnett" w:date="2020-06-16T14:27:00Z">
          <w:pPr>
            <w:widowControl w:val="0"/>
            <w:autoSpaceDE w:val="0"/>
            <w:autoSpaceDN w:val="0"/>
            <w:adjustRightInd w:val="0"/>
          </w:pPr>
        </w:pPrChange>
      </w:pPr>
      <w:ins w:id="435" w:author="Lewis Barnett" w:date="2020-06-16T14:27:00Z">
        <w:r>
          <w:t>Hassell, M. 2000. The spatial and temporal dynamics of host-parasitoid interactions. Oxford University Press, Oxford.</w:t>
        </w:r>
      </w:ins>
    </w:p>
    <w:p w14:paraId="49BD06AC" w14:textId="77777777" w:rsidR="003C0549" w:rsidRDefault="003C0549">
      <w:pPr>
        <w:pStyle w:val="Bibliography"/>
        <w:rPr>
          <w:ins w:id="436" w:author="Lewis Barnett" w:date="2020-06-16T14:27:00Z"/>
        </w:rPr>
        <w:pPrChange w:id="437" w:author="Lewis Barnett" w:date="2020-06-16T14:27:00Z">
          <w:pPr>
            <w:widowControl w:val="0"/>
            <w:autoSpaceDE w:val="0"/>
            <w:autoSpaceDN w:val="0"/>
            <w:adjustRightInd w:val="0"/>
          </w:pPr>
        </w:pPrChange>
      </w:pPr>
      <w:ins w:id="438" w:author="Lewis Barnett" w:date="2020-06-16T14:27:00Z">
        <w:r>
          <w:t>Hennig, C. 2019. fpc: Flexible Procedures for Clustering.</w:t>
        </w:r>
      </w:ins>
    </w:p>
    <w:p w14:paraId="73B5C927" w14:textId="77777777" w:rsidR="003C0549" w:rsidRDefault="003C0549">
      <w:pPr>
        <w:pStyle w:val="Bibliography"/>
        <w:rPr>
          <w:ins w:id="439" w:author="Lewis Barnett" w:date="2020-06-16T14:27:00Z"/>
        </w:rPr>
        <w:pPrChange w:id="440" w:author="Lewis Barnett" w:date="2020-06-16T14:27:00Z">
          <w:pPr>
            <w:widowControl w:val="0"/>
            <w:autoSpaceDE w:val="0"/>
            <w:autoSpaceDN w:val="0"/>
            <w:adjustRightInd w:val="0"/>
          </w:pPr>
        </w:pPrChange>
      </w:pPr>
      <w:ins w:id="441" w:author="Lewis Barnett" w:date="2020-06-16T14:27:00Z">
        <w:r>
          <w:lastRenderedPageBreak/>
          <w:t>Hitch, A. T., and P. L. Leberg. 2007. Breeding Distributions of North American Bird Species Moving North as a Result of Climate Change. Conservation Biology 21:534–539.</w:t>
        </w:r>
      </w:ins>
    </w:p>
    <w:p w14:paraId="1FF2C0C0" w14:textId="77777777" w:rsidR="003C0549" w:rsidRDefault="003C0549">
      <w:pPr>
        <w:pStyle w:val="Bibliography"/>
        <w:rPr>
          <w:ins w:id="442" w:author="Lewis Barnett" w:date="2020-06-16T14:27:00Z"/>
        </w:rPr>
        <w:pPrChange w:id="443" w:author="Lewis Barnett" w:date="2020-06-16T14:27:00Z">
          <w:pPr>
            <w:widowControl w:val="0"/>
            <w:autoSpaceDE w:val="0"/>
            <w:autoSpaceDN w:val="0"/>
            <w:adjustRightInd w:val="0"/>
          </w:pPr>
        </w:pPrChange>
      </w:pPr>
      <w:ins w:id="444" w:author="Lewis Barnett" w:date="2020-06-16T14:27:00Z">
        <w:r>
          <w:t>Huffaker, C. B. 1958. Experimental studies on predation: dispersion factors and predator-prey oscillations. Hilgardia 27:795–835.</w:t>
        </w:r>
      </w:ins>
    </w:p>
    <w:p w14:paraId="3ED948A9" w14:textId="77777777" w:rsidR="003C0549" w:rsidRDefault="003C0549">
      <w:pPr>
        <w:pStyle w:val="Bibliography"/>
        <w:rPr>
          <w:ins w:id="445" w:author="Lewis Barnett" w:date="2020-06-16T14:27:00Z"/>
        </w:rPr>
        <w:pPrChange w:id="446" w:author="Lewis Barnett" w:date="2020-06-16T14:27:00Z">
          <w:pPr>
            <w:widowControl w:val="0"/>
            <w:autoSpaceDE w:val="0"/>
            <w:autoSpaceDN w:val="0"/>
            <w:adjustRightInd w:val="0"/>
          </w:pPr>
        </w:pPrChange>
      </w:pPr>
      <w:ins w:id="447"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pPr>
        <w:pStyle w:val="Bibliography"/>
        <w:rPr>
          <w:ins w:id="448" w:author="Lewis Barnett" w:date="2020-06-16T14:27:00Z"/>
        </w:rPr>
        <w:pPrChange w:id="449" w:author="Lewis Barnett" w:date="2020-06-16T14:27:00Z">
          <w:pPr>
            <w:widowControl w:val="0"/>
            <w:autoSpaceDE w:val="0"/>
            <w:autoSpaceDN w:val="0"/>
            <w:adjustRightInd w:val="0"/>
          </w:pPr>
        </w:pPrChange>
      </w:pPr>
      <w:ins w:id="450" w:author="Lewis Barnett" w:date="2020-06-16T14:27:00Z">
        <w:r>
          <w:t>Kaufman, L., and P. J. Rousseeuw. 2009. Finding groups in data: an introduction to cluster analysis. John Wiley &amp; Sons.</w:t>
        </w:r>
      </w:ins>
    </w:p>
    <w:p w14:paraId="1E9182E4" w14:textId="77777777" w:rsidR="003C0549" w:rsidRDefault="003C0549">
      <w:pPr>
        <w:pStyle w:val="Bibliography"/>
        <w:rPr>
          <w:ins w:id="451" w:author="Lewis Barnett" w:date="2020-06-16T14:27:00Z"/>
        </w:rPr>
        <w:pPrChange w:id="452" w:author="Lewis Barnett" w:date="2020-06-16T14:27:00Z">
          <w:pPr>
            <w:widowControl w:val="0"/>
            <w:autoSpaceDE w:val="0"/>
            <w:autoSpaceDN w:val="0"/>
            <w:adjustRightInd w:val="0"/>
          </w:pPr>
        </w:pPrChange>
      </w:pPr>
      <w:ins w:id="453" w:author="Lewis Barnett" w:date="2020-06-16T14:27:00Z">
        <w:r>
          <w:t>Kéfi, S., V. Guttal, W. A. Brock, S. R. Carpenter, A. M. Ellison, V. N. Livina, D. A. Seekell, M. Scheffer, E. H. van Nes, and V. Dakos. 2014. Early warning signals of ecological transitions: methods for spatial patterns. PloS one 9:e92097.</w:t>
        </w:r>
      </w:ins>
    </w:p>
    <w:p w14:paraId="4F573381" w14:textId="77777777" w:rsidR="003C0549" w:rsidRDefault="003C0549">
      <w:pPr>
        <w:pStyle w:val="Bibliography"/>
        <w:rPr>
          <w:ins w:id="454" w:author="Lewis Barnett" w:date="2020-06-16T14:27:00Z"/>
        </w:rPr>
        <w:pPrChange w:id="455" w:author="Lewis Barnett" w:date="2020-06-16T14:27:00Z">
          <w:pPr>
            <w:widowControl w:val="0"/>
            <w:autoSpaceDE w:val="0"/>
            <w:autoSpaceDN w:val="0"/>
            <w:adjustRightInd w:val="0"/>
          </w:pPr>
        </w:pPrChange>
      </w:pPr>
      <w:ins w:id="456" w:author="Lewis Barnett" w:date="2020-06-16T14:27:00Z">
        <w:r>
          <w:t>Keller, A. A., J. R. Wallace, and R. D. Methot. 2017. The Northwest Fisheries Science Center’s West Coast Groundfish Bottom Trawl Survey: History, Design, and Description. NOAA Technical Memorandum, Northwest Fisheries Science Center, Seattle, WA.</w:t>
        </w:r>
      </w:ins>
    </w:p>
    <w:p w14:paraId="5F5FAB10" w14:textId="77777777" w:rsidR="003C0549" w:rsidRDefault="003C0549">
      <w:pPr>
        <w:pStyle w:val="Bibliography"/>
        <w:rPr>
          <w:ins w:id="457" w:author="Lewis Barnett" w:date="2020-06-16T14:27:00Z"/>
        </w:rPr>
        <w:pPrChange w:id="458" w:author="Lewis Barnett" w:date="2020-06-16T14:27:00Z">
          <w:pPr>
            <w:widowControl w:val="0"/>
            <w:autoSpaceDE w:val="0"/>
            <w:autoSpaceDN w:val="0"/>
            <w:adjustRightInd w:val="0"/>
          </w:pPr>
        </w:pPrChange>
      </w:pPr>
      <w:ins w:id="459" w:author="Lewis Barnett" w:date="2020-06-16T14:27: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pPr>
        <w:pStyle w:val="Bibliography"/>
        <w:rPr>
          <w:ins w:id="460" w:author="Lewis Barnett" w:date="2020-06-16T14:27:00Z"/>
        </w:rPr>
        <w:pPrChange w:id="461" w:author="Lewis Barnett" w:date="2020-06-16T14:27:00Z">
          <w:pPr>
            <w:widowControl w:val="0"/>
            <w:autoSpaceDE w:val="0"/>
            <w:autoSpaceDN w:val="0"/>
            <w:adjustRightInd w:val="0"/>
          </w:pPr>
        </w:pPrChange>
      </w:pPr>
      <w:ins w:id="462" w:author="Lewis Barnett" w:date="2020-06-16T14:27:00Z">
        <w:r>
          <w:t>Kotwicki, S., and K. Ono. 2019. The effect of random and density-dependent variation in sampling efficiency on variance of abundance estimates from fishery surveys. Fish and Fisheries 20:760–774.</w:t>
        </w:r>
      </w:ins>
    </w:p>
    <w:p w14:paraId="4B5D5EBA" w14:textId="77777777" w:rsidR="003C0549" w:rsidRDefault="003C0549">
      <w:pPr>
        <w:pStyle w:val="Bibliography"/>
        <w:rPr>
          <w:ins w:id="463" w:author="Lewis Barnett" w:date="2020-06-16T14:27:00Z"/>
        </w:rPr>
        <w:pPrChange w:id="464" w:author="Lewis Barnett" w:date="2020-06-16T14:27:00Z">
          <w:pPr>
            <w:widowControl w:val="0"/>
            <w:autoSpaceDE w:val="0"/>
            <w:autoSpaceDN w:val="0"/>
            <w:adjustRightInd w:val="0"/>
          </w:pPr>
        </w:pPrChange>
      </w:pPr>
      <w:ins w:id="465" w:author="Lewis Barnett" w:date="2020-06-16T14:27:00Z">
        <w:r>
          <w:lastRenderedPageBreak/>
          <w:t>Kristensen, K., A. Nielsen, C. W. Berg, H. Skaug, and B. M. Bell. 2016. TMB: Automatic Differentiation and Laplace Approximation. Journal of Statistical Software 70:1–21.</w:t>
        </w:r>
      </w:ins>
    </w:p>
    <w:p w14:paraId="5807EB66" w14:textId="77777777" w:rsidR="003C0549" w:rsidRDefault="003C0549">
      <w:pPr>
        <w:pStyle w:val="Bibliography"/>
        <w:rPr>
          <w:ins w:id="466" w:author="Lewis Barnett" w:date="2020-06-16T14:27:00Z"/>
        </w:rPr>
        <w:pPrChange w:id="467" w:author="Lewis Barnett" w:date="2020-06-16T14:27:00Z">
          <w:pPr>
            <w:widowControl w:val="0"/>
            <w:autoSpaceDE w:val="0"/>
            <w:autoSpaceDN w:val="0"/>
            <w:adjustRightInd w:val="0"/>
          </w:pPr>
        </w:pPrChange>
      </w:pPr>
      <w:ins w:id="468"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pPr>
        <w:pStyle w:val="Bibliography"/>
        <w:rPr>
          <w:ins w:id="469" w:author="Lewis Barnett" w:date="2020-06-16T14:27:00Z"/>
        </w:rPr>
        <w:pPrChange w:id="470" w:author="Lewis Barnett" w:date="2020-06-16T14:27:00Z">
          <w:pPr>
            <w:widowControl w:val="0"/>
            <w:autoSpaceDE w:val="0"/>
            <w:autoSpaceDN w:val="0"/>
            <w:adjustRightInd w:val="0"/>
          </w:pPr>
        </w:pPrChange>
      </w:pPr>
      <w:ins w:id="471" w:author="Lewis Barnett" w:date="2020-06-16T14:27:00Z">
        <w:r>
          <w:t>Lenoir, J., J. C. Gégout, P. A. Marquet, P. de Ruffray, and H. Brisse. 2008. A Significant Upward Shift in Plant Species Optimum Elevation During the 20th Century. Science 320:1768.</w:t>
        </w:r>
      </w:ins>
    </w:p>
    <w:p w14:paraId="6C4CA9D2" w14:textId="77777777" w:rsidR="003C0549" w:rsidRDefault="003C0549">
      <w:pPr>
        <w:pStyle w:val="Bibliography"/>
        <w:rPr>
          <w:ins w:id="472" w:author="Lewis Barnett" w:date="2020-06-16T14:27:00Z"/>
        </w:rPr>
        <w:pPrChange w:id="473" w:author="Lewis Barnett" w:date="2020-06-16T14:27:00Z">
          <w:pPr>
            <w:widowControl w:val="0"/>
            <w:autoSpaceDE w:val="0"/>
            <w:autoSpaceDN w:val="0"/>
            <w:adjustRightInd w:val="0"/>
          </w:pPr>
        </w:pPrChange>
      </w:pPr>
      <w:ins w:id="474" w:author="Lewis Barnett" w:date="2020-06-16T14:27:00Z">
        <w:r>
          <w:t>Levin, L. A., M. Sibuet, A. J. Gooday, C. R. Smith, and A. Vanreusel. 2010. The roles of habitat heterogeneity in generating and maintaining biodiversity on continental margins: an introduction. Marine Ecology 31:1–5.</w:t>
        </w:r>
      </w:ins>
    </w:p>
    <w:p w14:paraId="541BC118" w14:textId="77777777" w:rsidR="003C0549" w:rsidRDefault="003C0549">
      <w:pPr>
        <w:pStyle w:val="Bibliography"/>
        <w:rPr>
          <w:ins w:id="475" w:author="Lewis Barnett" w:date="2020-06-16T14:27:00Z"/>
        </w:rPr>
        <w:pPrChange w:id="476" w:author="Lewis Barnett" w:date="2020-06-16T14:27:00Z">
          <w:pPr>
            <w:widowControl w:val="0"/>
            <w:autoSpaceDE w:val="0"/>
            <w:autoSpaceDN w:val="0"/>
            <w:adjustRightInd w:val="0"/>
          </w:pPr>
        </w:pPrChange>
      </w:pPr>
      <w:ins w:id="477" w:author="Lewis Barnett" w:date="2020-06-16T14:27:00Z">
        <w:r>
          <w:t>Levin, S. A. 1992. The problem of pattern and scale in ecology: the Robert H. MacArthur award lecture. Ecology 73:1943–1967.</w:t>
        </w:r>
      </w:ins>
    </w:p>
    <w:p w14:paraId="47CB8D76" w14:textId="77777777" w:rsidR="003C0549" w:rsidRDefault="003C0549">
      <w:pPr>
        <w:pStyle w:val="Bibliography"/>
        <w:rPr>
          <w:ins w:id="478" w:author="Lewis Barnett" w:date="2020-06-16T14:27:00Z"/>
        </w:rPr>
        <w:pPrChange w:id="479" w:author="Lewis Barnett" w:date="2020-06-16T14:27:00Z">
          <w:pPr>
            <w:widowControl w:val="0"/>
            <w:autoSpaceDE w:val="0"/>
            <w:autoSpaceDN w:val="0"/>
            <w:adjustRightInd w:val="0"/>
          </w:pPr>
        </w:pPrChange>
      </w:pPr>
      <w:ins w:id="480" w:author="Lewis Barnett" w:date="2020-06-16T14:27: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66FEB63D" w14:textId="77777777" w:rsidR="003C0549" w:rsidRDefault="003C0549">
      <w:pPr>
        <w:pStyle w:val="Bibliography"/>
        <w:rPr>
          <w:ins w:id="481" w:author="Lewis Barnett" w:date="2020-06-16T14:27:00Z"/>
        </w:rPr>
        <w:pPrChange w:id="482" w:author="Lewis Barnett" w:date="2020-06-16T14:27:00Z">
          <w:pPr>
            <w:widowControl w:val="0"/>
            <w:autoSpaceDE w:val="0"/>
            <w:autoSpaceDN w:val="0"/>
            <w:adjustRightInd w:val="0"/>
          </w:pPr>
        </w:pPrChange>
      </w:pPr>
      <w:ins w:id="483" w:author="Lewis Barnett" w:date="2020-06-16T14:27: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pPr>
        <w:pStyle w:val="Bibliography"/>
        <w:rPr>
          <w:ins w:id="484" w:author="Lewis Barnett" w:date="2020-06-16T14:27:00Z"/>
        </w:rPr>
        <w:pPrChange w:id="485" w:author="Lewis Barnett" w:date="2020-06-16T14:27:00Z">
          <w:pPr>
            <w:widowControl w:val="0"/>
            <w:autoSpaceDE w:val="0"/>
            <w:autoSpaceDN w:val="0"/>
            <w:adjustRightInd w:val="0"/>
          </w:pPr>
        </w:pPrChange>
      </w:pPr>
      <w:ins w:id="486" w:author="Lewis Barnett" w:date="2020-06-16T14:27:00Z">
        <w:r>
          <w:t>Link, J. S., J. K. T. Brodziak, S. F. Edwards, W. J. Overholtz, D. Mountain, J. W. Jossi, T. D. Smith, and M. J. Fogarty. 2002. Marine ecosystem assessment in a fisheries management context. Canadian Journal of Fisheries and Aquatic Sciences 59:1429–1440.</w:t>
        </w:r>
      </w:ins>
    </w:p>
    <w:p w14:paraId="6FD2FBB7" w14:textId="77777777" w:rsidR="003C0549" w:rsidRDefault="003C0549">
      <w:pPr>
        <w:pStyle w:val="Bibliography"/>
        <w:rPr>
          <w:ins w:id="487" w:author="Lewis Barnett" w:date="2020-06-16T14:27:00Z"/>
        </w:rPr>
        <w:pPrChange w:id="488" w:author="Lewis Barnett" w:date="2020-06-16T14:27:00Z">
          <w:pPr>
            <w:widowControl w:val="0"/>
            <w:autoSpaceDE w:val="0"/>
            <w:autoSpaceDN w:val="0"/>
            <w:adjustRightInd w:val="0"/>
          </w:pPr>
        </w:pPrChange>
      </w:pPr>
      <w:ins w:id="489" w:author="Lewis Barnett" w:date="2020-06-16T14:27:00Z">
        <w:r>
          <w:lastRenderedPageBreak/>
          <w:t>Lowerre-Barbieri, S. K., I. A. Catalán, A. Frugård Opdal, and C. Jørgensen. 2019. Preparing for the future: integrating spatial ecology into ecosystem-based management. ICES Journal of Marine Science 76:467–476.</w:t>
        </w:r>
      </w:ins>
    </w:p>
    <w:p w14:paraId="0C0F7D1E" w14:textId="77777777" w:rsidR="003C0549" w:rsidRDefault="003C0549">
      <w:pPr>
        <w:pStyle w:val="Bibliography"/>
        <w:rPr>
          <w:ins w:id="490" w:author="Lewis Barnett" w:date="2020-06-16T14:27:00Z"/>
        </w:rPr>
        <w:pPrChange w:id="491" w:author="Lewis Barnett" w:date="2020-06-16T14:27:00Z">
          <w:pPr>
            <w:widowControl w:val="0"/>
            <w:autoSpaceDE w:val="0"/>
            <w:autoSpaceDN w:val="0"/>
            <w:adjustRightInd w:val="0"/>
          </w:pPr>
        </w:pPrChange>
      </w:pPr>
      <w:ins w:id="492" w:author="Lewis Barnett" w:date="2020-06-16T14:27:00Z">
        <w:r>
          <w:t>Maechler, M., P. Rousseeuw, A. Struyf, M. Hubert, and K. Hornik. 2019. cluster: Cluster Analysis Basics and Extensions.</w:t>
        </w:r>
      </w:ins>
    </w:p>
    <w:p w14:paraId="493F8F16" w14:textId="77777777" w:rsidR="003C0549" w:rsidRDefault="003C0549">
      <w:pPr>
        <w:pStyle w:val="Bibliography"/>
        <w:rPr>
          <w:ins w:id="493" w:author="Lewis Barnett" w:date="2020-06-16T14:27:00Z"/>
        </w:rPr>
        <w:pPrChange w:id="494" w:author="Lewis Barnett" w:date="2020-06-16T14:27:00Z">
          <w:pPr>
            <w:widowControl w:val="0"/>
            <w:autoSpaceDE w:val="0"/>
            <w:autoSpaceDN w:val="0"/>
            <w:adjustRightInd w:val="0"/>
          </w:pPr>
        </w:pPrChange>
      </w:pPr>
      <w:ins w:id="495"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pPr>
        <w:pStyle w:val="Bibliography"/>
        <w:rPr>
          <w:ins w:id="496" w:author="Lewis Barnett" w:date="2020-06-16T14:27:00Z"/>
        </w:rPr>
        <w:pPrChange w:id="497" w:author="Lewis Barnett" w:date="2020-06-16T14:27:00Z">
          <w:pPr>
            <w:widowControl w:val="0"/>
            <w:autoSpaceDE w:val="0"/>
            <w:autoSpaceDN w:val="0"/>
            <w:adjustRightInd w:val="0"/>
          </w:pPr>
        </w:pPrChange>
      </w:pPr>
      <w:ins w:id="498" w:author="Lewis Barnett" w:date="2020-06-16T14:27:00Z">
        <w:r>
          <w:t>Pinsky, M. L., B. Worm, M. J. Fogarty, J. L. Sarmiento, and S. A. Levin. 2013. Marine taxa track local climate velocities. Science 341:1239–1242.</w:t>
        </w:r>
      </w:ins>
    </w:p>
    <w:p w14:paraId="75FF952D" w14:textId="77777777" w:rsidR="003C0549" w:rsidRDefault="003C0549">
      <w:pPr>
        <w:pStyle w:val="Bibliography"/>
        <w:rPr>
          <w:ins w:id="499" w:author="Lewis Barnett" w:date="2020-06-16T14:27:00Z"/>
        </w:rPr>
        <w:pPrChange w:id="500" w:author="Lewis Barnett" w:date="2020-06-16T14:27:00Z">
          <w:pPr>
            <w:widowControl w:val="0"/>
            <w:autoSpaceDE w:val="0"/>
            <w:autoSpaceDN w:val="0"/>
            <w:adjustRightInd w:val="0"/>
          </w:pPr>
        </w:pPrChange>
      </w:pPr>
      <w:ins w:id="501" w:author="Lewis Barnett" w:date="2020-06-16T14:27:00Z">
        <w:r>
          <w:t>R Core Team. 2019. R: A Language and Environment for Statistical Computing. R Foundation for Statistical Computing, Vienna, Austria.</w:t>
        </w:r>
      </w:ins>
    </w:p>
    <w:p w14:paraId="690AE338" w14:textId="77777777" w:rsidR="003C0549" w:rsidRDefault="003C0549">
      <w:pPr>
        <w:pStyle w:val="Bibliography"/>
        <w:rPr>
          <w:ins w:id="502" w:author="Lewis Barnett" w:date="2020-06-16T14:27:00Z"/>
        </w:rPr>
        <w:pPrChange w:id="503" w:author="Lewis Barnett" w:date="2020-06-16T14:27:00Z">
          <w:pPr>
            <w:widowControl w:val="0"/>
            <w:autoSpaceDE w:val="0"/>
            <w:autoSpaceDN w:val="0"/>
            <w:adjustRightInd w:val="0"/>
          </w:pPr>
        </w:pPrChange>
      </w:pPr>
      <w:ins w:id="504" w:author="Lewis Barnett" w:date="2020-06-16T14:27:00Z">
        <w:r>
          <w:t>Reynolds, A. P., G. Richards, B. de la Iglesia, and V. J. Rayward-Smith. 2006. Clustering Rules: A Comparison of Partitioning and Hierarchical Clustering Algorithms. Journal of Mathematical Modelling and Algorithms 5:475–504.</w:t>
        </w:r>
      </w:ins>
    </w:p>
    <w:p w14:paraId="61BBCF8E" w14:textId="77777777" w:rsidR="003C0549" w:rsidRDefault="003C0549">
      <w:pPr>
        <w:pStyle w:val="Bibliography"/>
        <w:rPr>
          <w:ins w:id="505" w:author="Lewis Barnett" w:date="2020-06-16T14:27:00Z"/>
        </w:rPr>
        <w:pPrChange w:id="506" w:author="Lewis Barnett" w:date="2020-06-16T14:27:00Z">
          <w:pPr>
            <w:widowControl w:val="0"/>
            <w:autoSpaceDE w:val="0"/>
            <w:autoSpaceDN w:val="0"/>
            <w:adjustRightInd w:val="0"/>
          </w:pPr>
        </w:pPrChange>
      </w:pPr>
      <w:ins w:id="507"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pPr>
        <w:pStyle w:val="Bibliography"/>
        <w:rPr>
          <w:ins w:id="508" w:author="Lewis Barnett" w:date="2020-06-16T14:27:00Z"/>
        </w:rPr>
        <w:pPrChange w:id="509" w:author="Lewis Barnett" w:date="2020-06-16T14:27:00Z">
          <w:pPr>
            <w:widowControl w:val="0"/>
            <w:autoSpaceDE w:val="0"/>
            <w:autoSpaceDN w:val="0"/>
            <w:adjustRightInd w:val="0"/>
          </w:pPr>
        </w:pPrChange>
      </w:pPr>
      <w:ins w:id="510"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pPr>
        <w:pStyle w:val="Bibliography"/>
        <w:rPr>
          <w:ins w:id="511" w:author="Lewis Barnett" w:date="2020-06-16T14:27:00Z"/>
        </w:rPr>
        <w:pPrChange w:id="512" w:author="Lewis Barnett" w:date="2020-06-16T14:27:00Z">
          <w:pPr>
            <w:widowControl w:val="0"/>
            <w:autoSpaceDE w:val="0"/>
            <w:autoSpaceDN w:val="0"/>
            <w:adjustRightInd w:val="0"/>
          </w:pPr>
        </w:pPrChange>
      </w:pPr>
      <w:ins w:id="513" w:author="Lewis Barnett" w:date="2020-06-16T14:27:00Z">
        <w:r>
          <w:lastRenderedPageBreak/>
          <w:t>Ruiz-Cárdenas, R., E. T. Krainski, and H. Rue. 2012. Direct fitting of dynamic models using integrated nested Laplace approximations — INLA. Computational Statistics &amp; Data Analysis 56:1808–1828.</w:t>
        </w:r>
      </w:ins>
    </w:p>
    <w:p w14:paraId="770FC4F7" w14:textId="77777777" w:rsidR="003C0549" w:rsidRDefault="003C0549">
      <w:pPr>
        <w:pStyle w:val="Bibliography"/>
        <w:rPr>
          <w:ins w:id="514" w:author="Lewis Barnett" w:date="2020-06-16T14:27:00Z"/>
        </w:rPr>
        <w:pPrChange w:id="515" w:author="Lewis Barnett" w:date="2020-06-16T14:27:00Z">
          <w:pPr>
            <w:widowControl w:val="0"/>
            <w:autoSpaceDE w:val="0"/>
            <w:autoSpaceDN w:val="0"/>
            <w:adjustRightInd w:val="0"/>
          </w:pPr>
        </w:pPrChange>
      </w:pPr>
      <w:ins w:id="516" w:author="Lewis Barnett" w:date="2020-06-16T14:27:00Z">
        <w:r>
          <w:t>Sagarin, R. D., S. D. Gaines, and B. Gaylord. 2006. Moving beyond assumptions to understand abundance distributions across the ranges of species. Trends in Ecology &amp; Evolution 21:524–530.</w:t>
        </w:r>
      </w:ins>
    </w:p>
    <w:p w14:paraId="330424D4" w14:textId="77777777" w:rsidR="003C0549" w:rsidRDefault="003C0549">
      <w:pPr>
        <w:pStyle w:val="Bibliography"/>
        <w:rPr>
          <w:ins w:id="517" w:author="Lewis Barnett" w:date="2020-06-16T14:27:00Z"/>
        </w:rPr>
        <w:pPrChange w:id="518" w:author="Lewis Barnett" w:date="2020-06-16T14:27:00Z">
          <w:pPr>
            <w:widowControl w:val="0"/>
            <w:autoSpaceDE w:val="0"/>
            <w:autoSpaceDN w:val="0"/>
            <w:adjustRightInd w:val="0"/>
          </w:pPr>
        </w:pPrChange>
      </w:pPr>
      <w:ins w:id="519"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pPr>
        <w:pStyle w:val="Bibliography"/>
        <w:rPr>
          <w:ins w:id="520" w:author="Lewis Barnett" w:date="2020-06-16T14:27:00Z"/>
        </w:rPr>
        <w:pPrChange w:id="521" w:author="Lewis Barnett" w:date="2020-06-16T14:27:00Z">
          <w:pPr>
            <w:widowControl w:val="0"/>
            <w:autoSpaceDE w:val="0"/>
            <w:autoSpaceDN w:val="0"/>
            <w:adjustRightInd w:val="0"/>
          </w:pPr>
        </w:pPrChange>
      </w:pPr>
      <w:ins w:id="522" w:author="Lewis Barnett" w:date="2020-06-16T14:27:00Z">
        <w:r>
          <w:t>Shono, H. 2008. Application of the Tweedie distribution to zero-catch data in CPUE analysis. Fisheries Research 93:154–162.</w:t>
        </w:r>
      </w:ins>
    </w:p>
    <w:p w14:paraId="0F9D7069" w14:textId="77777777" w:rsidR="003C0549" w:rsidRDefault="003C0549">
      <w:pPr>
        <w:pStyle w:val="Bibliography"/>
        <w:rPr>
          <w:ins w:id="523" w:author="Lewis Barnett" w:date="2020-06-16T14:27:00Z"/>
        </w:rPr>
        <w:pPrChange w:id="524" w:author="Lewis Barnett" w:date="2020-06-16T14:27:00Z">
          <w:pPr>
            <w:widowControl w:val="0"/>
            <w:autoSpaceDE w:val="0"/>
            <w:autoSpaceDN w:val="0"/>
            <w:adjustRightInd w:val="0"/>
          </w:pPr>
        </w:pPrChange>
      </w:pPr>
      <w:ins w:id="525" w:author="Lewis Barnett" w:date="2020-06-16T14:27:00Z">
        <w:r>
          <w:t>Stock, B. C., E. J. Ward, T. Eguchi, J. E. Jannot, J. T. Thorson, B. E. Feist, and B. X. Semmens. 2019. Comparing predictions of fisheries bycatch using multiple spatiotemporal species distribution model frameworks. Canadian Journal of Fisheries and Aquatic Sciences.</w:t>
        </w:r>
      </w:ins>
    </w:p>
    <w:p w14:paraId="25EE2791" w14:textId="77777777" w:rsidR="003C0549" w:rsidRDefault="003C0549">
      <w:pPr>
        <w:pStyle w:val="Bibliography"/>
        <w:rPr>
          <w:ins w:id="526" w:author="Lewis Barnett" w:date="2020-06-16T14:27:00Z"/>
        </w:rPr>
        <w:pPrChange w:id="527" w:author="Lewis Barnett" w:date="2020-06-16T14:27:00Z">
          <w:pPr>
            <w:widowControl w:val="0"/>
            <w:autoSpaceDE w:val="0"/>
            <w:autoSpaceDN w:val="0"/>
            <w:adjustRightInd w:val="0"/>
          </w:pPr>
        </w:pPrChange>
      </w:pPr>
      <w:ins w:id="528"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pPr>
        <w:pStyle w:val="Bibliography"/>
        <w:rPr>
          <w:ins w:id="529" w:author="Lewis Barnett" w:date="2020-06-16T14:27:00Z"/>
        </w:rPr>
        <w:pPrChange w:id="530" w:author="Lewis Barnett" w:date="2020-06-16T14:27:00Z">
          <w:pPr>
            <w:widowControl w:val="0"/>
            <w:autoSpaceDE w:val="0"/>
            <w:autoSpaceDN w:val="0"/>
            <w:adjustRightInd w:val="0"/>
          </w:pPr>
        </w:pPrChange>
      </w:pPr>
      <w:ins w:id="531" w:author="Lewis Barnett" w:date="2020-06-16T14:27:00Z">
        <w:r>
          <w:t>Thorson, J. T. 2019b. Guidance for decisions using the Vector Autoregressive Spatio-Temporal (VAST) package in stock, ecosystem, habitat and climate assessments. Fisheries Research 210:143–161.</w:t>
        </w:r>
      </w:ins>
    </w:p>
    <w:p w14:paraId="46EC9C20" w14:textId="77777777" w:rsidR="003C0549" w:rsidRDefault="003C0549">
      <w:pPr>
        <w:pStyle w:val="Bibliography"/>
        <w:rPr>
          <w:ins w:id="532" w:author="Lewis Barnett" w:date="2020-06-16T14:27:00Z"/>
        </w:rPr>
        <w:pPrChange w:id="533" w:author="Lewis Barnett" w:date="2020-06-16T14:27:00Z">
          <w:pPr>
            <w:widowControl w:val="0"/>
            <w:autoSpaceDE w:val="0"/>
            <w:autoSpaceDN w:val="0"/>
            <w:adjustRightInd w:val="0"/>
          </w:pPr>
        </w:pPrChange>
      </w:pPr>
      <w:ins w:id="534"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pPr>
        <w:pStyle w:val="Bibliography"/>
        <w:rPr>
          <w:ins w:id="535" w:author="Lewis Barnett" w:date="2020-06-16T14:27:00Z"/>
        </w:rPr>
        <w:pPrChange w:id="536" w:author="Lewis Barnett" w:date="2020-06-16T14:27:00Z">
          <w:pPr>
            <w:widowControl w:val="0"/>
            <w:autoSpaceDE w:val="0"/>
            <w:autoSpaceDN w:val="0"/>
            <w:adjustRightInd w:val="0"/>
          </w:pPr>
        </w:pPrChange>
      </w:pPr>
      <w:ins w:id="537" w:author="Lewis Barnett" w:date="2020-06-16T14:27:00Z">
        <w:r>
          <w:t>Thorson, J. T., M. L. Pinsky, and E. J. Ward. 2016. Model-based inference for estimating shifts in species distribution, area occupied and centre of gravity. Methods in Ecology and Evolution 7:990–1002.</w:t>
        </w:r>
      </w:ins>
    </w:p>
    <w:p w14:paraId="506E459F" w14:textId="77777777" w:rsidR="003C0549" w:rsidRDefault="003C0549">
      <w:pPr>
        <w:pStyle w:val="Bibliography"/>
        <w:rPr>
          <w:ins w:id="538" w:author="Lewis Barnett" w:date="2020-06-16T14:27:00Z"/>
        </w:rPr>
        <w:pPrChange w:id="539" w:author="Lewis Barnett" w:date="2020-06-16T14:27:00Z">
          <w:pPr>
            <w:widowControl w:val="0"/>
            <w:autoSpaceDE w:val="0"/>
            <w:autoSpaceDN w:val="0"/>
            <w:adjustRightInd w:val="0"/>
          </w:pPr>
        </w:pPrChange>
      </w:pPr>
      <w:ins w:id="540" w:author="Lewis Barnett" w:date="2020-06-16T14:27:00Z">
        <w:r>
          <w:t>Thorson, J. T., A. O. Shelton, E. J. Ward, and H. J. Skaug. 2015. Geostatistical delta-generalized linear mixed models improve precision for estimated abundance indices for West Coast groundfishes. ICES Journal of Marine Science 72:1297–1310.</w:t>
        </w:r>
      </w:ins>
    </w:p>
    <w:p w14:paraId="3171B35D" w14:textId="77777777" w:rsidR="003C0549" w:rsidRDefault="003C0549">
      <w:pPr>
        <w:pStyle w:val="Bibliography"/>
        <w:rPr>
          <w:ins w:id="541" w:author="Lewis Barnett" w:date="2020-06-16T14:27:00Z"/>
        </w:rPr>
        <w:pPrChange w:id="542" w:author="Lewis Barnett" w:date="2020-06-16T14:27:00Z">
          <w:pPr>
            <w:widowControl w:val="0"/>
            <w:autoSpaceDE w:val="0"/>
            <w:autoSpaceDN w:val="0"/>
            <w:adjustRightInd w:val="0"/>
          </w:pPr>
        </w:pPrChange>
      </w:pPr>
      <w:ins w:id="543" w:author="Lewis Barnett" w:date="2020-06-16T14:27:00Z">
        <w:r>
          <w:t>Tilman, D., and P. M. Kareiva. 1997. Spatial Ecology: The Role of Space in Population Dynamics and Interspecific Interactions. Princeton University Press.</w:t>
        </w:r>
      </w:ins>
    </w:p>
    <w:p w14:paraId="71FABF03" w14:textId="77777777" w:rsidR="003C0549" w:rsidRDefault="003C0549">
      <w:pPr>
        <w:pStyle w:val="Bibliography"/>
        <w:rPr>
          <w:ins w:id="544" w:author="Lewis Barnett" w:date="2020-06-16T14:27:00Z"/>
        </w:rPr>
        <w:pPrChange w:id="545" w:author="Lewis Barnett" w:date="2020-06-16T14:27:00Z">
          <w:pPr>
            <w:widowControl w:val="0"/>
            <w:autoSpaceDE w:val="0"/>
            <w:autoSpaceDN w:val="0"/>
            <w:adjustRightInd w:val="0"/>
          </w:pPr>
        </w:pPrChange>
      </w:pPr>
      <w:ins w:id="546"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pPr>
        <w:pStyle w:val="Bibliography"/>
        <w:rPr>
          <w:ins w:id="547" w:author="Lewis Barnett" w:date="2020-06-16T14:27:00Z"/>
        </w:rPr>
        <w:pPrChange w:id="548" w:author="Lewis Barnett" w:date="2020-06-16T14:27:00Z">
          <w:pPr>
            <w:widowControl w:val="0"/>
            <w:autoSpaceDE w:val="0"/>
            <w:autoSpaceDN w:val="0"/>
            <w:adjustRightInd w:val="0"/>
          </w:pPr>
        </w:pPrChange>
      </w:pPr>
      <w:ins w:id="549" w:author="Lewis Barnett" w:date="2020-06-16T14:27:00Z">
        <w:r>
          <w:t>Walter, J. A., L. W. Sheppard, T. L. Anderson, J. H. Kastens, O. N. Bjørnstad, A. M. Liebhold, and D. C. Reuman. 2017. The geography of spatial synchrony. Ecology Letters 20:801–814.</w:t>
        </w:r>
      </w:ins>
    </w:p>
    <w:p w14:paraId="0C854645" w14:textId="77777777" w:rsidR="003C0549" w:rsidRDefault="003C0549">
      <w:pPr>
        <w:pStyle w:val="Bibliography"/>
        <w:rPr>
          <w:ins w:id="550" w:author="Lewis Barnett" w:date="2020-06-16T14:27:00Z"/>
        </w:rPr>
        <w:pPrChange w:id="551" w:author="Lewis Barnett" w:date="2020-06-16T14:27:00Z">
          <w:pPr>
            <w:widowControl w:val="0"/>
            <w:autoSpaceDE w:val="0"/>
            <w:autoSpaceDN w:val="0"/>
            <w:adjustRightInd w:val="0"/>
          </w:pPr>
        </w:pPrChange>
      </w:pPr>
      <w:ins w:id="552" w:author="Lewis Barnett" w:date="2020-06-16T14:27:00Z">
        <w:r>
          <w:t>Ward, E. J., J. E. Jannot, Y.-W.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pPr>
        <w:pStyle w:val="Bibliography"/>
        <w:rPr>
          <w:ins w:id="553" w:author="Lewis Barnett" w:date="2020-06-16T14:27:00Z"/>
        </w:rPr>
        <w:pPrChange w:id="554" w:author="Lewis Barnett" w:date="2020-06-16T14:27:00Z">
          <w:pPr>
            <w:widowControl w:val="0"/>
            <w:autoSpaceDE w:val="0"/>
            <w:autoSpaceDN w:val="0"/>
            <w:adjustRightInd w:val="0"/>
          </w:pPr>
        </w:pPrChange>
      </w:pPr>
      <w:ins w:id="555" w:author="Lewis Barnett" w:date="2020-06-16T14:27:00Z">
        <w:r>
          <w:t xml:space="preserve">Weatherhead, E. C., G. C. Reinsel, G. C. Tiao, X.-L. Meng, D. Choi, W.-K. Cheang, T. Keller, J. DeLuisi, D. J. Wuebbles, J. B. Kerr, A. J. Miller, S. J. Oltmans,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pPr>
        <w:pStyle w:val="Bibliography"/>
        <w:rPr>
          <w:ins w:id="556" w:author="Lewis Barnett" w:date="2020-06-16T14:27:00Z"/>
        </w:rPr>
        <w:pPrChange w:id="557" w:author="Lewis Barnett" w:date="2020-06-16T14:27:00Z">
          <w:pPr>
            <w:widowControl w:val="0"/>
            <w:autoSpaceDE w:val="0"/>
            <w:autoSpaceDN w:val="0"/>
            <w:adjustRightInd w:val="0"/>
          </w:pPr>
        </w:pPrChange>
      </w:pPr>
      <w:ins w:id="558" w:author="Lewis Barnett" w:date="2020-06-16T14:27:00Z">
        <w:r>
          <w:t>Woillez, M., J. Rivoirard, and P. Petitgas. 2009. Notes on survey-based spatial indicators for monitoring fish populations. Aquatic Living Resources 22:155–164.</w:t>
        </w:r>
      </w:ins>
    </w:p>
    <w:p w14:paraId="0DF17E66" w14:textId="77777777" w:rsidR="003C0549" w:rsidRDefault="003C0549">
      <w:pPr>
        <w:pStyle w:val="Bibliography"/>
        <w:rPr>
          <w:ins w:id="559" w:author="Lewis Barnett" w:date="2020-06-16T14:27:00Z"/>
        </w:rPr>
        <w:pPrChange w:id="560" w:author="Lewis Barnett" w:date="2020-06-16T14:27:00Z">
          <w:pPr>
            <w:widowControl w:val="0"/>
            <w:autoSpaceDE w:val="0"/>
            <w:autoSpaceDN w:val="0"/>
            <w:adjustRightInd w:val="0"/>
          </w:pPr>
        </w:pPrChange>
      </w:pPr>
      <w:ins w:id="561" w:author="Lewis Barnett" w:date="2020-06-16T14:27:00Z">
        <w:r>
          <w:t>Yackulic, C. B., R. Chandler, E. F. Zipkin, J. A. Royle, J. D. Nichols, E. H. Campbell Grant, and S. Veran. 2013. Presence-only modelling using MAXENT: when can we trust the inferences? 4:236–243.</w:t>
        </w:r>
      </w:ins>
    </w:p>
    <w:p w14:paraId="048ABAD1" w14:textId="77777777" w:rsidR="003C0549" w:rsidRDefault="003C0549">
      <w:pPr>
        <w:pStyle w:val="Bibliography"/>
        <w:rPr>
          <w:ins w:id="562" w:author="Lewis Barnett" w:date="2020-06-16T14:27:00Z"/>
        </w:rPr>
        <w:pPrChange w:id="563" w:author="Lewis Barnett" w:date="2020-06-16T14:27:00Z">
          <w:pPr>
            <w:widowControl w:val="0"/>
            <w:autoSpaceDE w:val="0"/>
            <w:autoSpaceDN w:val="0"/>
            <w:adjustRightInd w:val="0"/>
          </w:pPr>
        </w:pPrChange>
      </w:pPr>
      <w:ins w:id="564" w:author="Lewis Barnett" w:date="2020-06-16T14:27:00Z">
        <w:r>
          <w:t>Zuur, A. F., E. N. Ieno, N. Walker, A. A. Saveliev,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565" w:author="Lewis Barnett" w:date="2020-06-16T14:27:00Z"/>
          <w:rFonts w:eastAsiaTheme="minorHAnsi"/>
        </w:rPr>
      </w:pPr>
      <w:del w:id="566"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567" w:author="Lewis Barnett" w:date="2020-06-16T14:27:00Z"/>
          <w:rFonts w:eastAsiaTheme="minorHAnsi"/>
        </w:rPr>
      </w:pPr>
      <w:del w:id="568"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569" w:author="Lewis Barnett" w:date="2020-06-16T14:27:00Z"/>
          <w:rFonts w:eastAsiaTheme="minorHAnsi"/>
        </w:rPr>
      </w:pPr>
      <w:del w:id="570"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571" w:author="Lewis Barnett" w:date="2020-06-16T14:27:00Z"/>
          <w:rFonts w:eastAsiaTheme="minorHAnsi"/>
        </w:rPr>
      </w:pPr>
      <w:del w:id="572"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573" w:author="Lewis Barnett" w:date="2020-06-16T14:27:00Z"/>
          <w:rFonts w:eastAsiaTheme="minorHAnsi"/>
        </w:rPr>
      </w:pPr>
      <w:del w:id="574"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575" w:author="Lewis Barnett" w:date="2020-06-16T14:27:00Z"/>
          <w:rFonts w:eastAsiaTheme="minorHAnsi"/>
        </w:rPr>
      </w:pPr>
      <w:del w:id="576" w:author="Lewis Barnett" w:date="2020-06-16T14:27:00Z">
        <w:r w:rsidRPr="00082596" w:rsidDel="003C0549">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577" w:author="Lewis Barnett" w:date="2020-06-16T14:27:00Z"/>
          <w:rFonts w:eastAsiaTheme="minorHAnsi"/>
        </w:rPr>
      </w:pPr>
      <w:del w:id="578"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579" w:author="Lewis Barnett" w:date="2020-06-16T14:27:00Z"/>
          <w:rFonts w:eastAsiaTheme="minorHAnsi"/>
        </w:rPr>
      </w:pPr>
      <w:del w:id="580"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581" w:author="Lewis Barnett" w:date="2020-06-16T14:27:00Z"/>
          <w:rFonts w:eastAsiaTheme="minorHAnsi"/>
        </w:rPr>
      </w:pPr>
      <w:del w:id="582"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583" w:author="Lewis Barnett" w:date="2020-06-16T14:27:00Z"/>
          <w:rFonts w:eastAsiaTheme="minorHAnsi"/>
        </w:rPr>
      </w:pPr>
      <w:del w:id="584"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585" w:author="Lewis Barnett" w:date="2020-06-16T14:27:00Z"/>
          <w:rFonts w:eastAsiaTheme="minorHAnsi"/>
        </w:rPr>
      </w:pPr>
      <w:del w:id="586"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587" w:author="Lewis Barnett" w:date="2020-06-16T14:27:00Z"/>
          <w:rFonts w:eastAsiaTheme="minorHAnsi"/>
        </w:rPr>
      </w:pPr>
      <w:del w:id="588"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589" w:author="Lewis Barnett" w:date="2020-06-16T14:27:00Z"/>
          <w:rFonts w:eastAsiaTheme="minorHAnsi"/>
        </w:rPr>
      </w:pPr>
      <w:del w:id="590" w:author="Lewis Barnett" w:date="2020-06-16T14:27:00Z">
        <w:r w:rsidRPr="00082596" w:rsidDel="003C0549">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591" w:author="Lewis Barnett" w:date="2020-06-16T14:27:00Z"/>
          <w:rFonts w:eastAsiaTheme="minorHAnsi"/>
        </w:rPr>
      </w:pPr>
      <w:del w:id="592"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593" w:author="Lewis Barnett" w:date="2020-06-16T14:27:00Z"/>
          <w:rFonts w:eastAsiaTheme="minorHAnsi"/>
        </w:rPr>
      </w:pPr>
      <w:del w:id="594"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595" w:author="Lewis Barnett" w:date="2020-06-16T14:27:00Z"/>
          <w:rFonts w:eastAsiaTheme="minorHAnsi"/>
        </w:rPr>
      </w:pPr>
      <w:del w:id="596"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597" w:author="Lewis Barnett" w:date="2020-06-16T14:27:00Z"/>
          <w:rFonts w:eastAsiaTheme="minorHAnsi"/>
        </w:rPr>
      </w:pPr>
      <w:del w:id="598"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599" w:author="Lewis Barnett" w:date="2020-06-16T14:27:00Z"/>
          <w:rFonts w:eastAsiaTheme="minorHAnsi"/>
        </w:rPr>
      </w:pPr>
      <w:del w:id="600"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601" w:author="Lewis Barnett" w:date="2020-06-16T14:27:00Z"/>
          <w:rFonts w:eastAsiaTheme="minorHAnsi"/>
        </w:rPr>
      </w:pPr>
      <w:del w:id="602"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603" w:author="Lewis Barnett" w:date="2020-06-16T14:27:00Z"/>
          <w:rFonts w:eastAsiaTheme="minorHAnsi"/>
        </w:rPr>
      </w:pPr>
      <w:del w:id="604"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605" w:author="Lewis Barnett" w:date="2020-06-16T14:27:00Z"/>
          <w:rFonts w:eastAsiaTheme="minorHAnsi"/>
        </w:rPr>
      </w:pPr>
      <w:del w:id="606"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607" w:author="Lewis Barnett" w:date="2020-06-16T14:27:00Z"/>
          <w:rFonts w:eastAsiaTheme="minorHAnsi"/>
        </w:rPr>
      </w:pPr>
      <w:del w:id="608" w:author="Lewis Barnett" w:date="2020-06-16T14:27:00Z">
        <w:r w:rsidRPr="00082596" w:rsidDel="003C0549">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609" w:author="Lewis Barnett" w:date="2020-06-16T14:27:00Z"/>
          <w:rFonts w:eastAsiaTheme="minorHAnsi"/>
        </w:rPr>
      </w:pPr>
      <w:del w:id="610"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611" w:author="Lewis Barnett" w:date="2020-06-16T14:27:00Z"/>
          <w:rFonts w:eastAsiaTheme="minorHAnsi"/>
        </w:rPr>
      </w:pPr>
      <w:del w:id="612"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613" w:author="Lewis Barnett" w:date="2020-06-16T14:27:00Z"/>
          <w:rFonts w:eastAsiaTheme="minorHAnsi"/>
        </w:rPr>
      </w:pPr>
      <w:del w:id="614"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615" w:author="Lewis Barnett" w:date="2020-06-16T14:27:00Z"/>
          <w:rFonts w:eastAsiaTheme="minorHAnsi"/>
        </w:rPr>
      </w:pPr>
      <w:del w:id="616"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617" w:author="Lewis Barnett" w:date="2020-06-16T14:27:00Z"/>
          <w:rFonts w:eastAsiaTheme="minorHAnsi"/>
        </w:rPr>
      </w:pPr>
      <w:del w:id="618"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619" w:author="Lewis Barnett" w:date="2020-06-16T14:27:00Z"/>
          <w:rFonts w:eastAsiaTheme="minorHAnsi"/>
        </w:rPr>
      </w:pPr>
      <w:del w:id="620"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621" w:author="Lewis Barnett" w:date="2020-06-16T14:27:00Z"/>
          <w:rFonts w:eastAsiaTheme="minorHAnsi"/>
        </w:rPr>
      </w:pPr>
      <w:del w:id="622"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623" w:author="Lewis Barnett" w:date="2020-06-16T14:27:00Z"/>
          <w:rFonts w:eastAsiaTheme="minorHAnsi"/>
        </w:rPr>
      </w:pPr>
      <w:del w:id="624" w:author="Lewis Barnett" w:date="2020-06-16T14:27:00Z">
        <w:r w:rsidRPr="00082596" w:rsidDel="003C0549">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625" w:author="Lewis Barnett" w:date="2020-06-16T14:27:00Z"/>
          <w:rFonts w:eastAsiaTheme="minorHAnsi"/>
        </w:rPr>
      </w:pPr>
      <w:del w:id="626"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627" w:author="Lewis Barnett" w:date="2020-06-16T14:27:00Z"/>
          <w:rFonts w:eastAsiaTheme="minorHAnsi"/>
        </w:rPr>
      </w:pPr>
      <w:del w:id="628"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629" w:author="Lewis Barnett" w:date="2020-06-16T14:27:00Z"/>
          <w:rFonts w:eastAsiaTheme="minorHAnsi"/>
        </w:rPr>
      </w:pPr>
      <w:del w:id="630"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631" w:author="Lewis Barnett" w:date="2020-06-16T14:27:00Z"/>
          <w:rFonts w:eastAsiaTheme="minorHAnsi"/>
        </w:rPr>
      </w:pPr>
      <w:del w:id="632"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633" w:author="Lewis Barnett" w:date="2020-06-16T14:27:00Z"/>
          <w:rFonts w:eastAsiaTheme="minorHAnsi"/>
        </w:rPr>
      </w:pPr>
      <w:del w:id="634"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635" w:author="Lewis Barnett" w:date="2020-06-16T14:27:00Z"/>
          <w:rFonts w:eastAsiaTheme="minorHAnsi"/>
        </w:rPr>
      </w:pPr>
      <w:del w:id="636"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637" w:author="Lewis Barnett" w:date="2020-06-16T14:27:00Z"/>
          <w:rFonts w:eastAsiaTheme="minorHAnsi"/>
        </w:rPr>
      </w:pPr>
      <w:del w:id="638"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639" w:author="Lewis Barnett" w:date="2020-06-16T14:27:00Z"/>
          <w:rFonts w:eastAsiaTheme="minorHAnsi"/>
        </w:rPr>
      </w:pPr>
      <w:del w:id="640" w:author="Lewis Barnett" w:date="2020-06-16T14:27:00Z">
        <w:r w:rsidRPr="00082596" w:rsidDel="003C0549">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641" w:author="Lewis Barnett" w:date="2020-06-16T14:27:00Z"/>
          <w:rFonts w:eastAsiaTheme="minorHAnsi"/>
        </w:rPr>
      </w:pPr>
      <w:del w:id="642"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643" w:author="Lewis Barnett" w:date="2020-06-16T14:27:00Z"/>
          <w:rFonts w:eastAsiaTheme="minorHAnsi"/>
        </w:rPr>
      </w:pPr>
      <w:del w:id="644"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645" w:author="Lewis Barnett" w:date="2020-06-16T14:27:00Z"/>
          <w:rFonts w:eastAsiaTheme="minorHAnsi"/>
        </w:rPr>
      </w:pPr>
      <w:del w:id="646"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647" w:author="Lewis Barnett" w:date="2020-06-16T14:27:00Z"/>
          <w:rFonts w:eastAsiaTheme="minorHAnsi"/>
        </w:rPr>
      </w:pPr>
      <w:del w:id="648"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649" w:author="Lewis Barnett" w:date="2020-06-16T14:27:00Z"/>
          <w:rFonts w:eastAsiaTheme="minorHAnsi"/>
        </w:rPr>
      </w:pPr>
      <w:del w:id="650"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651" w:author="Lewis Barnett" w:date="2020-06-16T14:27:00Z"/>
          <w:rFonts w:eastAsiaTheme="minorHAnsi"/>
        </w:rPr>
      </w:pPr>
      <w:del w:id="652"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653" w:author="Lewis Barnett" w:date="2020-06-16T14:27:00Z"/>
          <w:rFonts w:eastAsiaTheme="minorHAnsi"/>
        </w:rPr>
      </w:pPr>
      <w:del w:id="654"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655" w:author="Lewis Barnett" w:date="2020-06-16T14:27:00Z"/>
          <w:rFonts w:eastAsiaTheme="minorHAnsi"/>
        </w:rPr>
      </w:pPr>
      <w:del w:id="656" w:author="Lewis Barnett" w:date="2020-06-16T14:27:00Z">
        <w:r w:rsidRPr="00082596" w:rsidDel="003C0549">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657" w:author="Lewis Barnett" w:date="2020-06-16T14:27:00Z"/>
          <w:rFonts w:eastAsiaTheme="minorHAnsi"/>
        </w:rPr>
      </w:pPr>
      <w:del w:id="658"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659" w:author="Lewis Barnett" w:date="2020-06-16T14:27:00Z"/>
          <w:rFonts w:eastAsiaTheme="minorHAnsi"/>
        </w:rPr>
      </w:pPr>
      <w:del w:id="660"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661" w:author="Lewis Barnett" w:date="2020-06-16T14:27:00Z"/>
          <w:rFonts w:eastAsiaTheme="minorHAnsi"/>
        </w:rPr>
      </w:pPr>
      <w:del w:id="662"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663" w:author="Lewis Barnett" w:date="2020-06-16T14:27:00Z"/>
          <w:rFonts w:eastAsiaTheme="minorHAnsi"/>
        </w:rPr>
      </w:pPr>
      <w:del w:id="664"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665" w:author="Lewis Barnett" w:date="2020-06-16T14:27:00Z"/>
          <w:rFonts w:eastAsiaTheme="minorHAnsi"/>
        </w:rPr>
      </w:pPr>
      <w:del w:id="666"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667" w:author="Lewis Barnett" w:date="2020-06-16T14:27:00Z"/>
          <w:rFonts w:eastAsiaTheme="minorHAnsi"/>
        </w:rPr>
      </w:pPr>
      <w:del w:id="668"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669" w:author="Lewis Barnett" w:date="2020-06-16T14:27:00Z"/>
          <w:rFonts w:eastAsiaTheme="minorHAnsi"/>
        </w:rPr>
      </w:pPr>
      <w:del w:id="670" w:author="Lewis Barnett" w:date="2020-06-16T14:27:00Z">
        <w:r w:rsidRPr="00082596" w:rsidDel="003C0549">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671" w:author="Lewis Barnett" w:date="2020-06-16T14:27:00Z"/>
          <w:rFonts w:eastAsiaTheme="minorHAnsi"/>
        </w:rPr>
      </w:pPr>
      <w:del w:id="672"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673" w:author="Lewis Barnett" w:date="2020-06-16T14:27:00Z"/>
          <w:rFonts w:eastAsiaTheme="minorHAnsi"/>
        </w:rPr>
      </w:pPr>
      <w:del w:id="674"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675" w:author="Lewis Barnett" w:date="2020-06-16T14:27:00Z"/>
          <w:rFonts w:eastAsiaTheme="minorHAnsi"/>
        </w:rPr>
      </w:pPr>
      <w:del w:id="676"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677" w:author="Lewis Barnett" w:date="2020-06-16T16:09:00Z"/>
          <w:rFonts w:ascii="Times" w:hAnsi="Times"/>
        </w:rPr>
      </w:pPr>
      <w:r w:rsidRPr="00082596">
        <w:rPr>
          <w:rFonts w:eastAsiaTheme="minorHAnsi"/>
          <w:lang w:val="en-US"/>
        </w:rPr>
        <w:fldChar w:fldCharType="end"/>
      </w:r>
      <w:del w:id="678" w:author="Lewis Barnett" w:date="2020-06-16T16:09:00Z">
        <w:r w:rsidR="00344523" w:rsidDel="00E36A06">
          <w:delText>APPENDIX TABLES</w:delText>
        </w:r>
      </w:del>
    </w:p>
    <w:p w14:paraId="1D78D7BE" w14:textId="35FBF8DE" w:rsidR="0046021E" w:rsidDel="00E36A06" w:rsidRDefault="0046021E">
      <w:pPr>
        <w:spacing w:line="480" w:lineRule="auto"/>
        <w:rPr>
          <w:del w:id="679" w:author="Lewis Barnett" w:date="2020-06-16T16:09:00Z"/>
        </w:rPr>
        <w:pPrChange w:id="680" w:author="Lewis Barnett" w:date="2020-06-16T16:12:00Z">
          <w:pPr>
            <w:spacing w:after="160" w:line="480" w:lineRule="auto"/>
          </w:pPr>
        </w:pPrChange>
      </w:pPr>
      <w:del w:id="681"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682" w:author="Lewis Barnett" w:date="2020-06-16T16:09:00Z"/>
        </w:trPr>
        <w:tc>
          <w:tcPr>
            <w:tcW w:w="0" w:type="auto"/>
          </w:tcPr>
          <w:p w14:paraId="64F7E4BD" w14:textId="1E872CC0" w:rsidR="0046021E" w:rsidRPr="006C048B" w:rsidDel="00E36A06" w:rsidRDefault="0046021E">
            <w:pPr>
              <w:spacing w:line="480" w:lineRule="auto"/>
              <w:rPr>
                <w:del w:id="683" w:author="Lewis Barnett" w:date="2020-06-16T16:09:00Z"/>
                <w:i/>
              </w:rPr>
              <w:pPrChange w:id="684" w:author="Lewis Barnett" w:date="2020-06-16T16:12:00Z">
                <w:pPr/>
              </w:pPrChange>
            </w:pPr>
            <w:del w:id="685"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686" w:author="Lewis Barnett" w:date="2020-06-16T16:09:00Z"/>
                <w:i/>
              </w:rPr>
              <w:pPrChange w:id="687" w:author="Lewis Barnett" w:date="2020-06-16T16:12:00Z">
                <w:pPr/>
              </w:pPrChange>
            </w:pPr>
            <w:del w:id="688"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689" w:author="Lewis Barnett" w:date="2020-06-16T16:09:00Z"/>
                <w:i/>
              </w:rPr>
              <w:pPrChange w:id="690" w:author="Lewis Barnett" w:date="2020-06-16T16:12:00Z">
                <w:pPr/>
              </w:pPrChange>
            </w:pPr>
            <w:del w:id="691" w:author="Lewis Barnett" w:date="2020-06-16T16:09:00Z">
              <w:r w:rsidRPr="006C048B" w:rsidDel="00E36A06">
                <w:rPr>
                  <w:i/>
                </w:rPr>
                <w:delText>Value</w:delText>
              </w:r>
            </w:del>
          </w:p>
        </w:tc>
      </w:tr>
      <w:tr w:rsidR="0046021E" w:rsidDel="00E36A06" w14:paraId="0D7913D3" w14:textId="3A6268BB" w:rsidTr="0044347D">
        <w:trPr>
          <w:del w:id="692" w:author="Lewis Barnett" w:date="2020-06-16T16:09:00Z"/>
        </w:trPr>
        <w:tc>
          <w:tcPr>
            <w:tcW w:w="0" w:type="auto"/>
          </w:tcPr>
          <w:p w14:paraId="6AB07AA1" w14:textId="5C16B7C7" w:rsidR="0046021E" w:rsidDel="00E36A06" w:rsidRDefault="0046021E">
            <w:pPr>
              <w:spacing w:line="480" w:lineRule="auto"/>
              <w:rPr>
                <w:del w:id="693" w:author="Lewis Barnett" w:date="2020-06-16T16:09:00Z"/>
              </w:rPr>
              <w:pPrChange w:id="694" w:author="Lewis Barnett" w:date="2020-06-16T16:12:00Z">
                <w:pPr>
                  <w:jc w:val="center"/>
                </w:pPr>
              </w:pPrChange>
            </w:pPr>
            <w:del w:id="695" w:author="Lewis Barnett" w:date="2020-06-16T16:09:00Z">
              <w:r w:rsidDel="00E36A06">
                <w:delText>T</w:delText>
              </w:r>
            </w:del>
          </w:p>
        </w:tc>
        <w:tc>
          <w:tcPr>
            <w:tcW w:w="0" w:type="auto"/>
          </w:tcPr>
          <w:p w14:paraId="700F78D9" w14:textId="6E9538E3" w:rsidR="0046021E" w:rsidDel="00E36A06" w:rsidRDefault="0046021E">
            <w:pPr>
              <w:spacing w:line="480" w:lineRule="auto"/>
              <w:rPr>
                <w:del w:id="696" w:author="Lewis Barnett" w:date="2020-06-16T16:09:00Z"/>
              </w:rPr>
              <w:pPrChange w:id="697" w:author="Lewis Barnett" w:date="2020-06-16T16:12:00Z">
                <w:pPr/>
              </w:pPrChange>
            </w:pPr>
            <w:del w:id="698"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699" w:author="Lewis Barnett" w:date="2020-06-16T16:09:00Z"/>
              </w:rPr>
              <w:pPrChange w:id="700" w:author="Lewis Barnett" w:date="2020-06-16T16:12:00Z">
                <w:pPr/>
              </w:pPrChange>
            </w:pPr>
            <w:del w:id="701" w:author="Lewis Barnett" w:date="2020-06-16T16:09:00Z">
              <w:r w:rsidDel="00E36A06">
                <w:delText>10</w:delText>
              </w:r>
            </w:del>
          </w:p>
        </w:tc>
      </w:tr>
      <w:tr w:rsidR="0046021E" w:rsidDel="00E36A06" w14:paraId="78B00F6D" w14:textId="1F56E62E" w:rsidTr="0044347D">
        <w:trPr>
          <w:del w:id="702" w:author="Lewis Barnett" w:date="2020-06-16T16:09:00Z"/>
        </w:trPr>
        <w:tc>
          <w:tcPr>
            <w:tcW w:w="0" w:type="auto"/>
          </w:tcPr>
          <w:p w14:paraId="78FA31EF" w14:textId="21489BAC" w:rsidR="0046021E" w:rsidDel="00E36A06" w:rsidRDefault="00C31143">
            <w:pPr>
              <w:spacing w:line="480" w:lineRule="auto"/>
              <w:rPr>
                <w:del w:id="703" w:author="Lewis Barnett" w:date="2020-06-16T16:09:00Z"/>
              </w:rPr>
              <w:pPrChange w:id="704" w:author="Lewis Barnett" w:date="2020-06-16T16:12:00Z">
                <w:pPr/>
              </w:pPrChange>
            </w:pPr>
            <m:oMathPara>
              <m:oMath>
                <m:r>
                  <w:del w:id="705"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706" w:author="Lewis Barnett" w:date="2020-06-16T16:09:00Z"/>
              </w:rPr>
              <w:pPrChange w:id="707" w:author="Lewis Barnett" w:date="2020-06-16T16:12:00Z">
                <w:pPr/>
              </w:pPrChange>
            </w:pPr>
            <w:del w:id="708"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709" w:author="Lewis Barnett" w:date="2020-06-16T16:09:00Z"/>
              </w:rPr>
              <w:pPrChange w:id="710" w:author="Lewis Barnett" w:date="2020-06-16T16:12:00Z">
                <w:pPr/>
              </w:pPrChange>
            </w:pPr>
            <w:del w:id="711" w:author="Lewis Barnett" w:date="2020-06-16T16:09:00Z">
              <w:r w:rsidDel="00E36A06">
                <w:delText>1</w:delText>
              </w:r>
            </w:del>
          </w:p>
        </w:tc>
      </w:tr>
      <w:tr w:rsidR="0046021E" w:rsidDel="00E36A06" w14:paraId="34AA5DAF" w14:textId="4B87CCFB" w:rsidTr="0044347D">
        <w:trPr>
          <w:del w:id="712" w:author="Lewis Barnett" w:date="2020-06-16T16:09:00Z"/>
        </w:trPr>
        <w:tc>
          <w:tcPr>
            <w:tcW w:w="0" w:type="auto"/>
          </w:tcPr>
          <w:p w14:paraId="154CCD86" w14:textId="12C31D92" w:rsidR="0046021E" w:rsidDel="00E36A06" w:rsidRDefault="0083649F">
            <w:pPr>
              <w:spacing w:line="480" w:lineRule="auto"/>
              <w:rPr>
                <w:del w:id="713" w:author="Lewis Barnett" w:date="2020-06-16T16:09:00Z"/>
              </w:rPr>
              <w:pPrChange w:id="714" w:author="Lewis Barnett" w:date="2020-06-16T16:12:00Z">
                <w:pPr/>
              </w:pPrChange>
            </w:pPr>
            <m:oMathPara>
              <m:oMath>
                <m:sSub>
                  <m:sSubPr>
                    <m:ctrlPr>
                      <w:del w:id="715" w:author="Lewis Barnett" w:date="2020-06-16T16:09:00Z">
                        <w:rPr>
                          <w:rFonts w:ascii="Cambria Math" w:hAnsi="Cambria Math"/>
                          <w:i/>
                        </w:rPr>
                      </w:del>
                    </m:ctrlPr>
                  </m:sSubPr>
                  <m:e>
                    <m:r>
                      <w:del w:id="716" w:author="Lewis Barnett" w:date="2020-06-16T16:09:00Z">
                        <w:rPr>
                          <w:rFonts w:ascii="Cambria Math" w:hAnsi="Cambria Math"/>
                        </w:rPr>
                        <m:t>σ</m:t>
                      </w:del>
                    </m:r>
                  </m:e>
                  <m:sub>
                    <m:r>
                      <w:del w:id="717"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718" w:author="Lewis Barnett" w:date="2020-06-16T16:09:00Z"/>
              </w:rPr>
              <w:pPrChange w:id="719" w:author="Lewis Barnett" w:date="2020-06-16T16:12:00Z">
                <w:pPr/>
              </w:pPrChange>
            </w:pPr>
            <w:del w:id="720"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721" w:author="Lewis Barnett" w:date="2020-06-16T16:09:00Z"/>
              </w:rPr>
              <w:pPrChange w:id="722" w:author="Lewis Barnett" w:date="2020-06-16T16:12:00Z">
                <w:pPr/>
              </w:pPrChange>
            </w:pPr>
            <w:del w:id="723" w:author="Lewis Barnett" w:date="2020-06-16T16:09:00Z">
              <w:r w:rsidDel="00E36A06">
                <w:delText>0.01</w:delText>
              </w:r>
            </w:del>
          </w:p>
        </w:tc>
      </w:tr>
      <w:tr w:rsidR="00C21535" w:rsidDel="00E36A06" w14:paraId="5FAA8CA2" w14:textId="38A540B2" w:rsidTr="0044347D">
        <w:trPr>
          <w:del w:id="724" w:author="Lewis Barnett" w:date="2020-06-16T16:09:00Z"/>
        </w:trPr>
        <w:tc>
          <w:tcPr>
            <w:tcW w:w="0" w:type="auto"/>
          </w:tcPr>
          <w:p w14:paraId="06D8E02A" w14:textId="77C727D1" w:rsidR="00C21535" w:rsidDel="00E36A06" w:rsidRDefault="0083649F">
            <w:pPr>
              <w:spacing w:line="480" w:lineRule="auto"/>
              <w:rPr>
                <w:del w:id="725" w:author="Lewis Barnett" w:date="2020-06-16T16:09:00Z"/>
              </w:rPr>
              <w:pPrChange w:id="726" w:author="Lewis Barnett" w:date="2020-06-16T16:12:00Z">
                <w:pPr/>
              </w:pPrChange>
            </w:pPr>
            <m:oMathPara>
              <m:oMath>
                <m:sSub>
                  <m:sSubPr>
                    <m:ctrlPr>
                      <w:del w:id="727" w:author="Lewis Barnett" w:date="2020-06-16T16:09:00Z">
                        <w:rPr>
                          <w:rFonts w:ascii="Cambria Math" w:hAnsi="Cambria Math"/>
                          <w:i/>
                        </w:rPr>
                      </w:del>
                    </m:ctrlPr>
                  </m:sSubPr>
                  <m:e>
                    <m:r>
                      <w:del w:id="728" w:author="Lewis Barnett" w:date="2020-06-16T16:09:00Z">
                        <w:rPr>
                          <w:rFonts w:ascii="Cambria Math" w:hAnsi="Cambria Math"/>
                        </w:rPr>
                        <m:t>σ</m:t>
                      </w:del>
                    </m:r>
                  </m:e>
                  <m:sub>
                    <m:r>
                      <w:del w:id="729"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730" w:author="Lewis Barnett" w:date="2020-06-16T16:09:00Z"/>
              </w:rPr>
              <w:pPrChange w:id="731" w:author="Lewis Barnett" w:date="2020-06-16T16:12:00Z">
                <w:pPr/>
              </w:pPrChange>
            </w:pPr>
            <w:del w:id="732"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733" w:author="Lewis Barnett" w:date="2020-06-16T16:09:00Z"/>
              </w:rPr>
              <w:pPrChange w:id="734" w:author="Lewis Barnett" w:date="2020-06-16T16:12:00Z">
                <w:pPr/>
              </w:pPrChange>
            </w:pPr>
            <w:del w:id="735"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736" w:author="Lewis Barnett" w:date="2020-06-16T16:09:00Z"/>
        </w:trPr>
        <w:tc>
          <w:tcPr>
            <w:tcW w:w="0" w:type="auto"/>
          </w:tcPr>
          <w:p w14:paraId="2CE203CF" w14:textId="7DEC3ED5" w:rsidR="00C21535" w:rsidDel="00E36A06" w:rsidRDefault="00C31143">
            <w:pPr>
              <w:spacing w:line="480" w:lineRule="auto"/>
              <w:rPr>
                <w:del w:id="737" w:author="Lewis Barnett" w:date="2020-06-16T16:09:00Z"/>
              </w:rPr>
              <w:pPrChange w:id="738" w:author="Lewis Barnett" w:date="2020-06-16T16:12:00Z">
                <w:pPr/>
              </w:pPrChange>
            </w:pPr>
            <w:commentRangeStart w:id="739"/>
            <m:oMathPara>
              <m:oMath>
                <m:r>
                  <w:del w:id="740" w:author="Lewis Barnett" w:date="2020-06-16T16:09:00Z">
                    <w:rPr>
                      <w:rFonts w:ascii="Cambria Math" w:hAnsi="Cambria Math"/>
                    </w:rPr>
                    <m:t>ϕ</m:t>
                  </w:del>
                </m:r>
                <w:commentRangeEnd w:id="739"/>
                <m:r>
                  <w:del w:id="741" w:author="Lewis Barnett" w:date="2020-06-16T16:09:00Z">
                    <m:rPr>
                      <m:sty m:val="p"/>
                    </m:rPr>
                    <w:rPr>
                      <w:rStyle w:val="CommentReference"/>
                      <w:rFonts w:ascii="Cambria Math" w:eastAsiaTheme="minorHAnsi" w:hAnsi="Cambria Math" w:cstheme="minorBidi"/>
                      <w:lang w:val="en-US"/>
                    </w:rPr>
                    <w:commentReference w:id="739"/>
                  </w:del>
                </m:r>
              </m:oMath>
            </m:oMathPara>
          </w:p>
        </w:tc>
        <w:tc>
          <w:tcPr>
            <w:tcW w:w="0" w:type="auto"/>
          </w:tcPr>
          <w:p w14:paraId="4B0A1BAD" w14:textId="2DD0275D" w:rsidR="00C21535" w:rsidDel="00E36A06" w:rsidRDefault="00C21535">
            <w:pPr>
              <w:spacing w:line="480" w:lineRule="auto"/>
              <w:rPr>
                <w:del w:id="742" w:author="Lewis Barnett" w:date="2020-06-16T16:09:00Z"/>
              </w:rPr>
              <w:pPrChange w:id="743" w:author="Lewis Barnett" w:date="2020-06-16T16:12:00Z">
                <w:pPr/>
              </w:pPrChange>
            </w:pPr>
            <w:del w:id="744"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745" w:author="Lewis Barnett" w:date="2020-06-16T16:09:00Z"/>
              </w:rPr>
              <w:pPrChange w:id="746" w:author="Lewis Barnett" w:date="2020-06-16T16:12:00Z">
                <w:pPr/>
              </w:pPrChange>
            </w:pPr>
            <w:del w:id="747"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748" w:author="Lewis Barnett" w:date="2020-06-16T16:09:00Z"/>
        </w:trPr>
        <w:tc>
          <w:tcPr>
            <w:tcW w:w="0" w:type="auto"/>
          </w:tcPr>
          <w:p w14:paraId="7FC5FCC3" w14:textId="79FCE784" w:rsidR="00C31143" w:rsidDel="00E36A06" w:rsidRDefault="0083649F">
            <w:pPr>
              <w:spacing w:line="480" w:lineRule="auto"/>
              <w:rPr>
                <w:del w:id="749" w:author="Lewis Barnett" w:date="2020-06-16T16:09:00Z"/>
              </w:rPr>
              <w:pPrChange w:id="750" w:author="Lewis Barnett" w:date="2020-06-16T16:12:00Z">
                <w:pPr/>
              </w:pPrChange>
            </w:pPr>
            <m:oMathPara>
              <m:oMath>
                <m:sSub>
                  <m:sSubPr>
                    <m:ctrlPr>
                      <w:del w:id="751" w:author="Lewis Barnett" w:date="2020-06-16T16:09:00Z">
                        <w:rPr>
                          <w:rFonts w:ascii="Cambria Math" w:hAnsi="Cambria Math"/>
                          <w:i/>
                        </w:rPr>
                      </w:del>
                    </m:ctrlPr>
                  </m:sSubPr>
                  <m:e>
                    <m:r>
                      <w:del w:id="752" w:author="Lewis Barnett" w:date="2020-06-16T16:09:00Z">
                        <w:rPr>
                          <w:rFonts w:ascii="Cambria Math" w:hAnsi="Cambria Math"/>
                        </w:rPr>
                        <m:t>κ</m:t>
                      </w:del>
                    </m:r>
                  </m:e>
                  <m:sub>
                    <m:r>
                      <w:del w:id="753"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754" w:author="Lewis Barnett" w:date="2020-06-16T16:09:00Z"/>
              </w:rPr>
              <w:pPrChange w:id="755" w:author="Lewis Barnett" w:date="2020-06-16T16:12:00Z">
                <w:pPr/>
              </w:pPrChange>
            </w:pPr>
            <w:del w:id="756"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757" w:author="Lewis Barnett" w:date="2020-06-16T16:09:00Z"/>
              </w:rPr>
              <w:pPrChange w:id="758" w:author="Lewis Barnett" w:date="2020-06-16T16:12:00Z">
                <w:pPr/>
              </w:pPrChange>
            </w:pPr>
            <w:del w:id="759" w:author="Lewis Barnett" w:date="2020-06-16T16:09:00Z">
              <w:r w:rsidDel="00E36A06">
                <w:delText>0.1</w:delText>
              </w:r>
            </w:del>
          </w:p>
        </w:tc>
      </w:tr>
      <w:tr w:rsidR="00C31143" w:rsidDel="00E36A06" w14:paraId="2768D920" w14:textId="769D2559" w:rsidTr="0044347D">
        <w:trPr>
          <w:del w:id="760" w:author="Lewis Barnett" w:date="2020-06-16T16:09:00Z"/>
        </w:trPr>
        <w:tc>
          <w:tcPr>
            <w:tcW w:w="0" w:type="auto"/>
          </w:tcPr>
          <w:p w14:paraId="4568DB18" w14:textId="54672C37" w:rsidR="00C31143" w:rsidDel="00E36A06" w:rsidRDefault="0083649F">
            <w:pPr>
              <w:spacing w:line="480" w:lineRule="auto"/>
              <w:rPr>
                <w:del w:id="761" w:author="Lewis Barnett" w:date="2020-06-16T16:09:00Z"/>
              </w:rPr>
              <w:pPrChange w:id="762" w:author="Lewis Barnett" w:date="2020-06-16T16:12:00Z">
                <w:pPr/>
              </w:pPrChange>
            </w:pPr>
            <m:oMathPara>
              <m:oMath>
                <m:sSub>
                  <m:sSubPr>
                    <m:ctrlPr>
                      <w:del w:id="763" w:author="Lewis Barnett" w:date="2020-06-16T16:09:00Z">
                        <w:rPr>
                          <w:rFonts w:ascii="Cambria Math" w:hAnsi="Cambria Math"/>
                          <w:i/>
                        </w:rPr>
                      </w:del>
                    </m:ctrlPr>
                  </m:sSubPr>
                  <m:e>
                    <m:r>
                      <w:del w:id="764" w:author="Lewis Barnett" w:date="2020-06-16T16:09:00Z">
                        <w:rPr>
                          <w:rFonts w:ascii="Cambria Math" w:hAnsi="Cambria Math"/>
                        </w:rPr>
                        <m:t>σ</m:t>
                      </w:del>
                    </m:r>
                  </m:e>
                  <m:sub>
                    <m:r>
                      <w:del w:id="765"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766" w:author="Lewis Barnett" w:date="2020-06-16T16:09:00Z"/>
              </w:rPr>
              <w:pPrChange w:id="767" w:author="Lewis Barnett" w:date="2020-06-16T16:12:00Z">
                <w:pPr/>
              </w:pPrChange>
            </w:pPr>
            <w:del w:id="768"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769" w:author="Lewis Barnett" w:date="2020-06-16T16:09:00Z"/>
              </w:rPr>
              <w:pPrChange w:id="770" w:author="Lewis Barnett" w:date="2020-06-16T16:12:00Z">
                <w:pPr/>
              </w:pPrChange>
            </w:pPr>
            <w:del w:id="771" w:author="Lewis Barnett" w:date="2020-06-16T16:09:00Z">
              <w:r w:rsidDel="00E36A06">
                <w:delText>0.01</w:delText>
              </w:r>
            </w:del>
          </w:p>
        </w:tc>
      </w:tr>
    </w:tbl>
    <w:p w14:paraId="51617391" w14:textId="05AEB1CF" w:rsidR="0046021E" w:rsidDel="00E36A06" w:rsidRDefault="0046021E">
      <w:pPr>
        <w:spacing w:line="480" w:lineRule="auto"/>
        <w:rPr>
          <w:del w:id="772" w:author="Lewis Barnett" w:date="2020-06-16T16:09:00Z"/>
        </w:rPr>
        <w:pPrChange w:id="773" w:author="Lewis Barnett" w:date="2020-06-16T16:12:00Z">
          <w:pPr>
            <w:spacing w:after="160" w:line="480" w:lineRule="auto"/>
          </w:pPr>
        </w:pPrChange>
      </w:pPr>
    </w:p>
    <w:p w14:paraId="0D391DEF" w14:textId="5DE3E6A9" w:rsidR="00344523" w:rsidDel="00E36A06" w:rsidRDefault="0008062F">
      <w:pPr>
        <w:spacing w:line="480" w:lineRule="auto"/>
        <w:rPr>
          <w:del w:id="774" w:author="Lewis Barnett" w:date="2020-06-16T16:09:00Z"/>
        </w:rPr>
        <w:pPrChange w:id="775" w:author="Lewis Barnett" w:date="2020-06-16T16:12:00Z">
          <w:pPr>
            <w:spacing w:after="160" w:line="480" w:lineRule="auto"/>
          </w:pPr>
        </w:pPrChange>
      </w:pPr>
      <w:del w:id="776"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777"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778" w:author="Lewis Barnett" w:date="2020-06-16T16:09:00Z"/>
                <w:i/>
                <w:color w:val="000000"/>
              </w:rPr>
              <w:pPrChange w:id="779" w:author="Lewis Barnett" w:date="2020-06-16T16:12:00Z">
                <w:pPr/>
              </w:pPrChange>
            </w:pPr>
            <w:del w:id="780"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781" w:author="Lewis Barnett" w:date="2020-06-16T16:09:00Z"/>
                <w:i/>
                <w:color w:val="000000"/>
              </w:rPr>
              <w:pPrChange w:id="782" w:author="Lewis Barnett" w:date="2020-06-16T16:12:00Z">
                <w:pPr/>
              </w:pPrChange>
            </w:pPr>
            <w:del w:id="783"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784" w:author="Lewis Barnett" w:date="2020-06-16T16:09:00Z"/>
                <w:i/>
                <w:color w:val="000000"/>
              </w:rPr>
              <w:pPrChange w:id="785" w:author="Lewis Barnett" w:date="2020-06-16T16:12:00Z">
                <w:pPr/>
              </w:pPrChange>
            </w:pPr>
            <w:del w:id="786"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787" w:author="Lewis Barnett" w:date="2020-06-16T16:09:00Z"/>
                <w:i/>
                <w:color w:val="000000"/>
              </w:rPr>
              <w:pPrChange w:id="788" w:author="Lewis Barnett" w:date="2020-06-16T16:12:00Z">
                <w:pPr/>
              </w:pPrChange>
            </w:pPr>
            <w:del w:id="789"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7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791" w:author="Lewis Barnett" w:date="2020-06-16T16:09:00Z"/>
                <w:color w:val="000000"/>
              </w:rPr>
              <w:pPrChange w:id="792" w:author="Lewis Barnett" w:date="2020-06-16T16:12:00Z">
                <w:pPr/>
              </w:pPrChange>
            </w:pPr>
            <w:del w:id="793"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794" w:author="Lewis Barnett" w:date="2020-06-16T16:09:00Z"/>
                <w:i/>
                <w:color w:val="000000"/>
              </w:rPr>
              <w:pPrChange w:id="795" w:author="Lewis Barnett" w:date="2020-06-16T16:12:00Z">
                <w:pPr/>
              </w:pPrChange>
            </w:pPr>
            <w:del w:id="796"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797" w:author="Lewis Barnett" w:date="2020-06-16T16:09:00Z"/>
                <w:color w:val="000000"/>
              </w:rPr>
              <w:pPrChange w:id="798" w:author="Lewis Barnett" w:date="2020-06-16T16:12:00Z">
                <w:pPr>
                  <w:jc w:val="center"/>
                </w:pPr>
              </w:pPrChange>
            </w:pPr>
            <w:del w:id="799"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800" w:author="Lewis Barnett" w:date="2020-06-16T16:09:00Z"/>
                <w:color w:val="000000"/>
              </w:rPr>
              <w:pPrChange w:id="801" w:author="Lewis Barnett" w:date="2020-06-16T16:12:00Z">
                <w:pPr>
                  <w:jc w:val="center"/>
                </w:pPr>
              </w:pPrChange>
            </w:pPr>
            <w:del w:id="802"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8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804" w:author="Lewis Barnett" w:date="2020-06-16T16:09:00Z"/>
                <w:color w:val="000000"/>
              </w:rPr>
              <w:pPrChange w:id="805" w:author="Lewis Barnett" w:date="2020-06-16T16:12:00Z">
                <w:pPr/>
              </w:pPrChange>
            </w:pPr>
            <w:del w:id="806"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807" w:author="Lewis Barnett" w:date="2020-06-16T16:09:00Z"/>
                <w:i/>
                <w:color w:val="000000"/>
              </w:rPr>
              <w:pPrChange w:id="808" w:author="Lewis Barnett" w:date="2020-06-16T16:12:00Z">
                <w:pPr>
                  <w:tabs>
                    <w:tab w:val="left" w:pos="1215"/>
                  </w:tabs>
                </w:pPr>
              </w:pPrChange>
            </w:pPr>
            <w:del w:id="809"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810" w:author="Lewis Barnett" w:date="2020-06-16T16:09:00Z"/>
                <w:color w:val="000000"/>
              </w:rPr>
              <w:pPrChange w:id="811" w:author="Lewis Barnett" w:date="2020-06-16T16:12:00Z">
                <w:pPr>
                  <w:jc w:val="center"/>
                </w:pPr>
              </w:pPrChange>
            </w:pPr>
            <w:del w:id="812"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813" w:author="Lewis Barnett" w:date="2020-06-16T16:09:00Z"/>
                <w:color w:val="000000"/>
              </w:rPr>
              <w:pPrChange w:id="814" w:author="Lewis Barnett" w:date="2020-06-16T16:12:00Z">
                <w:pPr>
                  <w:jc w:val="center"/>
                </w:pPr>
              </w:pPrChange>
            </w:pPr>
            <w:del w:id="815"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81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817" w:author="Lewis Barnett" w:date="2020-06-16T16:09:00Z"/>
                <w:color w:val="000000"/>
              </w:rPr>
              <w:pPrChange w:id="818" w:author="Lewis Barnett" w:date="2020-06-16T16:12:00Z">
                <w:pPr/>
              </w:pPrChange>
            </w:pPr>
            <w:del w:id="819"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820" w:author="Lewis Barnett" w:date="2020-06-16T16:09:00Z"/>
                <w:i/>
                <w:color w:val="000000"/>
              </w:rPr>
              <w:pPrChange w:id="821" w:author="Lewis Barnett" w:date="2020-06-16T16:12:00Z">
                <w:pPr/>
              </w:pPrChange>
            </w:pPr>
            <w:del w:id="822"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823" w:author="Lewis Barnett" w:date="2020-06-16T16:09:00Z"/>
                <w:color w:val="000000"/>
              </w:rPr>
              <w:pPrChange w:id="824" w:author="Lewis Barnett" w:date="2020-06-16T16:12:00Z">
                <w:pPr>
                  <w:jc w:val="center"/>
                </w:pPr>
              </w:pPrChange>
            </w:pPr>
            <w:del w:id="825"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826" w:author="Lewis Barnett" w:date="2020-06-16T16:09:00Z"/>
                <w:color w:val="000000"/>
              </w:rPr>
              <w:pPrChange w:id="827" w:author="Lewis Barnett" w:date="2020-06-16T16:12:00Z">
                <w:pPr>
                  <w:jc w:val="center"/>
                </w:pPr>
              </w:pPrChange>
            </w:pPr>
            <w:del w:id="828"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82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830" w:author="Lewis Barnett" w:date="2020-06-16T16:09:00Z"/>
                <w:color w:val="000000"/>
              </w:rPr>
              <w:pPrChange w:id="831" w:author="Lewis Barnett" w:date="2020-06-16T16:12:00Z">
                <w:pPr/>
              </w:pPrChange>
            </w:pPr>
            <w:del w:id="832"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833" w:author="Lewis Barnett" w:date="2020-06-16T16:09:00Z"/>
                <w:i/>
                <w:color w:val="000000"/>
              </w:rPr>
              <w:pPrChange w:id="834" w:author="Lewis Barnett" w:date="2020-06-16T16:12:00Z">
                <w:pPr/>
              </w:pPrChange>
            </w:pPr>
            <w:del w:id="835"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836" w:author="Lewis Barnett" w:date="2020-06-16T16:09:00Z"/>
                <w:color w:val="000000"/>
              </w:rPr>
              <w:pPrChange w:id="837" w:author="Lewis Barnett" w:date="2020-06-16T16:12:00Z">
                <w:pPr>
                  <w:jc w:val="center"/>
                </w:pPr>
              </w:pPrChange>
            </w:pPr>
            <w:del w:id="838"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839" w:author="Lewis Barnett" w:date="2020-06-16T16:09:00Z"/>
                <w:color w:val="000000"/>
              </w:rPr>
              <w:pPrChange w:id="840" w:author="Lewis Barnett" w:date="2020-06-16T16:12:00Z">
                <w:pPr>
                  <w:jc w:val="center"/>
                </w:pPr>
              </w:pPrChange>
            </w:pPr>
            <w:del w:id="841"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84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843" w:author="Lewis Barnett" w:date="2020-06-16T16:09:00Z"/>
                <w:color w:val="000000"/>
              </w:rPr>
              <w:pPrChange w:id="844" w:author="Lewis Barnett" w:date="2020-06-16T16:12:00Z">
                <w:pPr/>
              </w:pPrChange>
            </w:pPr>
            <w:del w:id="845"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846" w:author="Lewis Barnett" w:date="2020-06-16T16:09:00Z"/>
                <w:i/>
                <w:color w:val="000000"/>
              </w:rPr>
              <w:pPrChange w:id="847" w:author="Lewis Barnett" w:date="2020-06-16T16:12:00Z">
                <w:pPr/>
              </w:pPrChange>
            </w:pPr>
            <w:del w:id="848"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849" w:author="Lewis Barnett" w:date="2020-06-16T16:09:00Z"/>
                <w:color w:val="000000"/>
              </w:rPr>
              <w:pPrChange w:id="850" w:author="Lewis Barnett" w:date="2020-06-16T16:12:00Z">
                <w:pPr>
                  <w:jc w:val="center"/>
                </w:pPr>
              </w:pPrChange>
            </w:pPr>
            <w:del w:id="851"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852" w:author="Lewis Barnett" w:date="2020-06-16T16:09:00Z"/>
                <w:color w:val="000000"/>
              </w:rPr>
              <w:pPrChange w:id="853" w:author="Lewis Barnett" w:date="2020-06-16T16:12:00Z">
                <w:pPr>
                  <w:jc w:val="center"/>
                </w:pPr>
              </w:pPrChange>
            </w:pPr>
            <w:del w:id="854"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85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856" w:author="Lewis Barnett" w:date="2020-06-16T16:09:00Z"/>
                <w:color w:val="000000"/>
              </w:rPr>
              <w:pPrChange w:id="857" w:author="Lewis Barnett" w:date="2020-06-16T16:12:00Z">
                <w:pPr/>
              </w:pPrChange>
            </w:pPr>
            <w:del w:id="858"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859" w:author="Lewis Barnett" w:date="2020-06-16T16:09:00Z"/>
                <w:i/>
                <w:color w:val="000000"/>
              </w:rPr>
              <w:pPrChange w:id="860" w:author="Lewis Barnett" w:date="2020-06-16T16:12:00Z">
                <w:pPr>
                  <w:tabs>
                    <w:tab w:val="left" w:pos="285"/>
                  </w:tabs>
                </w:pPr>
              </w:pPrChange>
            </w:pPr>
            <w:del w:id="861"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862" w:author="Lewis Barnett" w:date="2020-06-16T16:09:00Z"/>
                <w:color w:val="000000"/>
              </w:rPr>
              <w:pPrChange w:id="863" w:author="Lewis Barnett" w:date="2020-06-16T16:12:00Z">
                <w:pPr>
                  <w:jc w:val="center"/>
                </w:pPr>
              </w:pPrChange>
            </w:pPr>
            <w:del w:id="864"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865" w:author="Lewis Barnett" w:date="2020-06-16T16:09:00Z"/>
                <w:color w:val="000000"/>
              </w:rPr>
              <w:pPrChange w:id="866" w:author="Lewis Barnett" w:date="2020-06-16T16:12:00Z">
                <w:pPr>
                  <w:jc w:val="center"/>
                </w:pPr>
              </w:pPrChange>
            </w:pPr>
            <w:del w:id="867"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8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869" w:author="Lewis Barnett" w:date="2020-06-16T16:09:00Z"/>
                <w:color w:val="000000"/>
              </w:rPr>
              <w:pPrChange w:id="870" w:author="Lewis Barnett" w:date="2020-06-16T16:12:00Z">
                <w:pPr/>
              </w:pPrChange>
            </w:pPr>
            <w:del w:id="871"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872" w:author="Lewis Barnett" w:date="2020-06-16T16:09:00Z"/>
                <w:i/>
                <w:color w:val="000000"/>
              </w:rPr>
              <w:pPrChange w:id="873" w:author="Lewis Barnett" w:date="2020-06-16T16:12:00Z">
                <w:pPr/>
              </w:pPrChange>
            </w:pPr>
            <w:del w:id="874"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875" w:author="Lewis Barnett" w:date="2020-06-16T16:09:00Z"/>
                <w:color w:val="000000"/>
              </w:rPr>
              <w:pPrChange w:id="876" w:author="Lewis Barnett" w:date="2020-06-16T16:12:00Z">
                <w:pPr>
                  <w:jc w:val="center"/>
                </w:pPr>
              </w:pPrChange>
            </w:pPr>
            <w:del w:id="877"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878" w:author="Lewis Barnett" w:date="2020-06-16T16:09:00Z"/>
                <w:color w:val="000000"/>
              </w:rPr>
              <w:pPrChange w:id="879" w:author="Lewis Barnett" w:date="2020-06-16T16:12:00Z">
                <w:pPr>
                  <w:jc w:val="center"/>
                </w:pPr>
              </w:pPrChange>
            </w:pPr>
            <w:del w:id="880"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8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882" w:author="Lewis Barnett" w:date="2020-06-16T16:09:00Z"/>
                <w:color w:val="000000"/>
              </w:rPr>
              <w:pPrChange w:id="883" w:author="Lewis Barnett" w:date="2020-06-16T16:12:00Z">
                <w:pPr/>
              </w:pPrChange>
            </w:pPr>
            <w:del w:id="884"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885" w:author="Lewis Barnett" w:date="2020-06-16T16:09:00Z"/>
                <w:i/>
                <w:color w:val="000000"/>
              </w:rPr>
              <w:pPrChange w:id="886" w:author="Lewis Barnett" w:date="2020-06-16T16:12:00Z">
                <w:pPr/>
              </w:pPrChange>
            </w:pPr>
            <w:del w:id="887"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888" w:author="Lewis Barnett" w:date="2020-06-16T16:09:00Z"/>
                <w:color w:val="000000"/>
              </w:rPr>
              <w:pPrChange w:id="889" w:author="Lewis Barnett" w:date="2020-06-16T16:12:00Z">
                <w:pPr>
                  <w:jc w:val="center"/>
                </w:pPr>
              </w:pPrChange>
            </w:pPr>
            <w:del w:id="890"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891" w:author="Lewis Barnett" w:date="2020-06-16T16:09:00Z"/>
                <w:color w:val="000000"/>
              </w:rPr>
              <w:pPrChange w:id="892" w:author="Lewis Barnett" w:date="2020-06-16T16:12:00Z">
                <w:pPr>
                  <w:jc w:val="center"/>
                </w:pPr>
              </w:pPrChange>
            </w:pPr>
            <w:del w:id="893"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89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895" w:author="Lewis Barnett" w:date="2020-06-16T16:09:00Z"/>
                <w:color w:val="000000"/>
              </w:rPr>
              <w:pPrChange w:id="896" w:author="Lewis Barnett" w:date="2020-06-16T16:12:00Z">
                <w:pPr/>
              </w:pPrChange>
            </w:pPr>
            <w:del w:id="897"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898" w:author="Lewis Barnett" w:date="2020-06-16T16:09:00Z"/>
                <w:i/>
                <w:color w:val="000000"/>
              </w:rPr>
              <w:pPrChange w:id="899" w:author="Lewis Barnett" w:date="2020-06-16T16:12:00Z">
                <w:pPr/>
              </w:pPrChange>
            </w:pPr>
            <w:del w:id="900"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901" w:author="Lewis Barnett" w:date="2020-06-16T16:09:00Z"/>
                <w:color w:val="000000"/>
              </w:rPr>
              <w:pPrChange w:id="902" w:author="Lewis Barnett" w:date="2020-06-16T16:12:00Z">
                <w:pPr>
                  <w:jc w:val="center"/>
                </w:pPr>
              </w:pPrChange>
            </w:pPr>
            <w:del w:id="903"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904" w:author="Lewis Barnett" w:date="2020-06-16T16:09:00Z"/>
                <w:color w:val="000000"/>
              </w:rPr>
              <w:pPrChange w:id="905" w:author="Lewis Barnett" w:date="2020-06-16T16:12:00Z">
                <w:pPr>
                  <w:jc w:val="center"/>
                </w:pPr>
              </w:pPrChange>
            </w:pPr>
            <w:del w:id="906"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90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908" w:author="Lewis Barnett" w:date="2020-06-16T16:09:00Z"/>
                <w:color w:val="000000"/>
              </w:rPr>
              <w:pPrChange w:id="909" w:author="Lewis Barnett" w:date="2020-06-16T16:12:00Z">
                <w:pPr/>
              </w:pPrChange>
            </w:pPr>
            <w:del w:id="910"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911" w:author="Lewis Barnett" w:date="2020-06-16T16:09:00Z"/>
                <w:i/>
                <w:color w:val="000000"/>
              </w:rPr>
              <w:pPrChange w:id="912" w:author="Lewis Barnett" w:date="2020-06-16T16:12:00Z">
                <w:pPr/>
              </w:pPrChange>
            </w:pPr>
            <w:del w:id="913"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914" w:author="Lewis Barnett" w:date="2020-06-16T16:09:00Z"/>
                <w:color w:val="000000"/>
              </w:rPr>
              <w:pPrChange w:id="915" w:author="Lewis Barnett" w:date="2020-06-16T16:12:00Z">
                <w:pPr>
                  <w:jc w:val="center"/>
                </w:pPr>
              </w:pPrChange>
            </w:pPr>
            <w:del w:id="916"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917" w:author="Lewis Barnett" w:date="2020-06-16T16:09:00Z"/>
                <w:color w:val="000000"/>
              </w:rPr>
              <w:pPrChange w:id="918" w:author="Lewis Barnett" w:date="2020-06-16T16:12:00Z">
                <w:pPr>
                  <w:jc w:val="center"/>
                </w:pPr>
              </w:pPrChange>
            </w:pPr>
            <w:del w:id="919"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9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921" w:author="Lewis Barnett" w:date="2020-06-16T16:09:00Z"/>
                <w:color w:val="000000"/>
              </w:rPr>
              <w:pPrChange w:id="922" w:author="Lewis Barnett" w:date="2020-06-16T16:12:00Z">
                <w:pPr/>
              </w:pPrChange>
            </w:pPr>
            <w:del w:id="923"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924" w:author="Lewis Barnett" w:date="2020-06-16T16:09:00Z"/>
                <w:i/>
                <w:color w:val="000000"/>
              </w:rPr>
              <w:pPrChange w:id="925" w:author="Lewis Barnett" w:date="2020-06-16T16:12:00Z">
                <w:pPr/>
              </w:pPrChange>
            </w:pPr>
            <w:del w:id="926"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927" w:author="Lewis Barnett" w:date="2020-06-16T16:09:00Z"/>
                <w:color w:val="000000"/>
              </w:rPr>
              <w:pPrChange w:id="928" w:author="Lewis Barnett" w:date="2020-06-16T16:12:00Z">
                <w:pPr>
                  <w:jc w:val="center"/>
                </w:pPr>
              </w:pPrChange>
            </w:pPr>
            <w:del w:id="929"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930" w:author="Lewis Barnett" w:date="2020-06-16T16:09:00Z"/>
                <w:color w:val="000000"/>
              </w:rPr>
              <w:pPrChange w:id="931" w:author="Lewis Barnett" w:date="2020-06-16T16:12:00Z">
                <w:pPr>
                  <w:jc w:val="center"/>
                </w:pPr>
              </w:pPrChange>
            </w:pPr>
            <w:del w:id="932"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9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934" w:author="Lewis Barnett" w:date="2020-06-16T16:09:00Z"/>
                <w:color w:val="000000"/>
              </w:rPr>
              <w:pPrChange w:id="935" w:author="Lewis Barnett" w:date="2020-06-16T16:12:00Z">
                <w:pPr/>
              </w:pPrChange>
            </w:pPr>
            <w:del w:id="936"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937" w:author="Lewis Barnett" w:date="2020-06-16T16:09:00Z"/>
                <w:i/>
                <w:color w:val="000000"/>
              </w:rPr>
              <w:pPrChange w:id="938" w:author="Lewis Barnett" w:date="2020-06-16T16:12:00Z">
                <w:pPr/>
              </w:pPrChange>
            </w:pPr>
            <w:del w:id="939"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940" w:author="Lewis Barnett" w:date="2020-06-16T16:09:00Z"/>
                <w:color w:val="000000"/>
              </w:rPr>
              <w:pPrChange w:id="941" w:author="Lewis Barnett" w:date="2020-06-16T16:12:00Z">
                <w:pPr>
                  <w:jc w:val="center"/>
                </w:pPr>
              </w:pPrChange>
            </w:pPr>
            <w:del w:id="942"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943" w:author="Lewis Barnett" w:date="2020-06-16T16:09:00Z"/>
                <w:color w:val="000000"/>
              </w:rPr>
              <w:pPrChange w:id="944" w:author="Lewis Barnett" w:date="2020-06-16T16:12:00Z">
                <w:pPr>
                  <w:jc w:val="center"/>
                </w:pPr>
              </w:pPrChange>
            </w:pPr>
            <w:del w:id="945"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9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947" w:author="Lewis Barnett" w:date="2020-06-16T16:09:00Z"/>
                <w:color w:val="000000"/>
              </w:rPr>
              <w:pPrChange w:id="948" w:author="Lewis Barnett" w:date="2020-06-16T16:12:00Z">
                <w:pPr/>
              </w:pPrChange>
            </w:pPr>
            <w:del w:id="949"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950" w:author="Lewis Barnett" w:date="2020-06-16T16:09:00Z"/>
                <w:i/>
                <w:color w:val="000000"/>
              </w:rPr>
              <w:pPrChange w:id="951" w:author="Lewis Barnett" w:date="2020-06-16T16:12:00Z">
                <w:pPr/>
              </w:pPrChange>
            </w:pPr>
            <w:del w:id="952"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953" w:author="Lewis Barnett" w:date="2020-06-16T16:09:00Z"/>
                <w:color w:val="000000"/>
              </w:rPr>
              <w:pPrChange w:id="954" w:author="Lewis Barnett" w:date="2020-06-16T16:12:00Z">
                <w:pPr>
                  <w:jc w:val="center"/>
                </w:pPr>
              </w:pPrChange>
            </w:pPr>
            <w:del w:id="955"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956" w:author="Lewis Barnett" w:date="2020-06-16T16:09:00Z"/>
                <w:color w:val="000000"/>
              </w:rPr>
              <w:pPrChange w:id="957" w:author="Lewis Barnett" w:date="2020-06-16T16:12:00Z">
                <w:pPr>
                  <w:jc w:val="center"/>
                </w:pPr>
              </w:pPrChange>
            </w:pPr>
            <w:del w:id="958"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9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960" w:author="Lewis Barnett" w:date="2020-06-16T16:09:00Z"/>
                <w:color w:val="000000"/>
              </w:rPr>
              <w:pPrChange w:id="961" w:author="Lewis Barnett" w:date="2020-06-16T16:12:00Z">
                <w:pPr/>
              </w:pPrChange>
            </w:pPr>
            <w:del w:id="962"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963" w:author="Lewis Barnett" w:date="2020-06-16T16:09:00Z"/>
                <w:i/>
                <w:color w:val="000000"/>
              </w:rPr>
              <w:pPrChange w:id="964" w:author="Lewis Barnett" w:date="2020-06-16T16:12:00Z">
                <w:pPr/>
              </w:pPrChange>
            </w:pPr>
            <w:del w:id="965"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966" w:author="Lewis Barnett" w:date="2020-06-16T16:09:00Z"/>
                <w:color w:val="000000"/>
              </w:rPr>
              <w:pPrChange w:id="967" w:author="Lewis Barnett" w:date="2020-06-16T16:12:00Z">
                <w:pPr>
                  <w:jc w:val="center"/>
                </w:pPr>
              </w:pPrChange>
            </w:pPr>
            <w:del w:id="968"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969" w:author="Lewis Barnett" w:date="2020-06-16T16:09:00Z"/>
                <w:color w:val="000000"/>
              </w:rPr>
              <w:pPrChange w:id="970" w:author="Lewis Barnett" w:date="2020-06-16T16:12:00Z">
                <w:pPr>
                  <w:jc w:val="center"/>
                </w:pPr>
              </w:pPrChange>
            </w:pPr>
            <w:del w:id="971"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97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973" w:author="Lewis Barnett" w:date="2020-06-16T16:09:00Z"/>
                <w:color w:val="000000"/>
              </w:rPr>
              <w:pPrChange w:id="974" w:author="Lewis Barnett" w:date="2020-06-16T16:12:00Z">
                <w:pPr/>
              </w:pPrChange>
            </w:pPr>
            <w:del w:id="975"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976" w:author="Lewis Barnett" w:date="2020-06-16T16:09:00Z"/>
                <w:i/>
                <w:color w:val="000000"/>
              </w:rPr>
              <w:pPrChange w:id="977" w:author="Lewis Barnett" w:date="2020-06-16T16:12:00Z">
                <w:pPr/>
              </w:pPrChange>
            </w:pPr>
            <w:del w:id="978"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979" w:author="Lewis Barnett" w:date="2020-06-16T16:09:00Z"/>
                <w:color w:val="000000"/>
              </w:rPr>
              <w:pPrChange w:id="980" w:author="Lewis Barnett" w:date="2020-06-16T16:12:00Z">
                <w:pPr>
                  <w:jc w:val="center"/>
                </w:pPr>
              </w:pPrChange>
            </w:pPr>
            <w:del w:id="981"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982" w:author="Lewis Barnett" w:date="2020-06-16T16:09:00Z"/>
                <w:color w:val="000000"/>
              </w:rPr>
              <w:pPrChange w:id="983" w:author="Lewis Barnett" w:date="2020-06-16T16:12:00Z">
                <w:pPr>
                  <w:jc w:val="center"/>
                </w:pPr>
              </w:pPrChange>
            </w:pPr>
            <w:del w:id="984"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9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986" w:author="Lewis Barnett" w:date="2020-06-16T16:09:00Z"/>
                <w:color w:val="000000"/>
              </w:rPr>
              <w:pPrChange w:id="987" w:author="Lewis Barnett" w:date="2020-06-16T16:12:00Z">
                <w:pPr/>
              </w:pPrChange>
            </w:pPr>
            <w:del w:id="988"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989" w:author="Lewis Barnett" w:date="2020-06-16T16:09:00Z"/>
                <w:i/>
                <w:color w:val="000000"/>
              </w:rPr>
              <w:pPrChange w:id="990" w:author="Lewis Barnett" w:date="2020-06-16T16:12:00Z">
                <w:pPr/>
              </w:pPrChange>
            </w:pPr>
            <w:del w:id="991"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992" w:author="Lewis Barnett" w:date="2020-06-16T16:09:00Z"/>
                <w:color w:val="000000"/>
              </w:rPr>
              <w:pPrChange w:id="993" w:author="Lewis Barnett" w:date="2020-06-16T16:12:00Z">
                <w:pPr>
                  <w:jc w:val="center"/>
                </w:pPr>
              </w:pPrChange>
            </w:pPr>
            <w:del w:id="994"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995" w:author="Lewis Barnett" w:date="2020-06-16T16:09:00Z"/>
                <w:color w:val="000000"/>
              </w:rPr>
              <w:pPrChange w:id="996" w:author="Lewis Barnett" w:date="2020-06-16T16:12:00Z">
                <w:pPr>
                  <w:jc w:val="center"/>
                </w:pPr>
              </w:pPrChange>
            </w:pPr>
            <w:del w:id="997"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9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999" w:author="Lewis Barnett" w:date="2020-06-16T16:09:00Z"/>
                <w:color w:val="000000"/>
              </w:rPr>
              <w:pPrChange w:id="1000" w:author="Lewis Barnett" w:date="2020-06-16T16:12:00Z">
                <w:pPr/>
              </w:pPrChange>
            </w:pPr>
            <w:del w:id="1001"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002" w:author="Lewis Barnett" w:date="2020-06-16T16:09:00Z"/>
                <w:i/>
                <w:color w:val="000000"/>
              </w:rPr>
              <w:pPrChange w:id="1003" w:author="Lewis Barnett" w:date="2020-06-16T16:12:00Z">
                <w:pPr/>
              </w:pPrChange>
            </w:pPr>
            <w:del w:id="1004"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005" w:author="Lewis Barnett" w:date="2020-06-16T16:09:00Z"/>
                <w:color w:val="000000"/>
              </w:rPr>
              <w:pPrChange w:id="1006" w:author="Lewis Barnett" w:date="2020-06-16T16:12:00Z">
                <w:pPr>
                  <w:jc w:val="center"/>
                </w:pPr>
              </w:pPrChange>
            </w:pPr>
            <w:del w:id="1007"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008" w:author="Lewis Barnett" w:date="2020-06-16T16:09:00Z"/>
                <w:color w:val="000000"/>
              </w:rPr>
              <w:pPrChange w:id="1009" w:author="Lewis Barnett" w:date="2020-06-16T16:12:00Z">
                <w:pPr>
                  <w:jc w:val="center"/>
                </w:pPr>
              </w:pPrChange>
            </w:pPr>
            <w:del w:id="1010"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0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012" w:author="Lewis Barnett" w:date="2020-06-16T16:09:00Z"/>
                <w:color w:val="000000"/>
              </w:rPr>
              <w:pPrChange w:id="1013" w:author="Lewis Barnett" w:date="2020-06-16T16:12:00Z">
                <w:pPr/>
              </w:pPrChange>
            </w:pPr>
            <w:del w:id="1014"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015" w:author="Lewis Barnett" w:date="2020-06-16T16:09:00Z"/>
                <w:i/>
                <w:color w:val="000000"/>
              </w:rPr>
              <w:pPrChange w:id="1016" w:author="Lewis Barnett" w:date="2020-06-16T16:12:00Z">
                <w:pPr/>
              </w:pPrChange>
            </w:pPr>
            <w:del w:id="1017"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018" w:author="Lewis Barnett" w:date="2020-06-16T16:09:00Z"/>
                <w:color w:val="000000"/>
              </w:rPr>
              <w:pPrChange w:id="1019" w:author="Lewis Barnett" w:date="2020-06-16T16:12:00Z">
                <w:pPr>
                  <w:jc w:val="center"/>
                </w:pPr>
              </w:pPrChange>
            </w:pPr>
            <w:del w:id="1020"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021" w:author="Lewis Barnett" w:date="2020-06-16T16:09:00Z"/>
                <w:color w:val="000000"/>
              </w:rPr>
              <w:pPrChange w:id="1022" w:author="Lewis Barnett" w:date="2020-06-16T16:12:00Z">
                <w:pPr>
                  <w:jc w:val="center"/>
                </w:pPr>
              </w:pPrChange>
            </w:pPr>
            <w:del w:id="1023"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02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025" w:author="Lewis Barnett" w:date="2020-06-16T16:09:00Z"/>
                <w:color w:val="000000"/>
              </w:rPr>
              <w:pPrChange w:id="1026" w:author="Lewis Barnett" w:date="2020-06-16T16:12:00Z">
                <w:pPr/>
              </w:pPrChange>
            </w:pPr>
            <w:del w:id="1027"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028" w:author="Lewis Barnett" w:date="2020-06-16T16:09:00Z"/>
                <w:i/>
                <w:color w:val="000000"/>
              </w:rPr>
              <w:pPrChange w:id="1029" w:author="Lewis Barnett" w:date="2020-06-16T16:12:00Z">
                <w:pPr/>
              </w:pPrChange>
            </w:pPr>
            <w:del w:id="1030"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031" w:author="Lewis Barnett" w:date="2020-06-16T16:09:00Z"/>
                <w:color w:val="000000"/>
              </w:rPr>
              <w:pPrChange w:id="1032" w:author="Lewis Barnett" w:date="2020-06-16T16:12:00Z">
                <w:pPr>
                  <w:jc w:val="center"/>
                </w:pPr>
              </w:pPrChange>
            </w:pPr>
            <w:del w:id="1033"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034" w:author="Lewis Barnett" w:date="2020-06-16T16:09:00Z"/>
                <w:color w:val="000000"/>
              </w:rPr>
              <w:pPrChange w:id="1035" w:author="Lewis Barnett" w:date="2020-06-16T16:12:00Z">
                <w:pPr>
                  <w:jc w:val="center"/>
                </w:pPr>
              </w:pPrChange>
            </w:pPr>
            <w:del w:id="1036"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037" w:author="Lewis Barnett" w:date="2020-06-16T16:09:00Z"/>
        </w:rPr>
        <w:pPrChange w:id="1038" w:author="Lewis Barnett" w:date="2020-06-16T16:12:00Z">
          <w:pPr>
            <w:spacing w:after="160" w:line="480" w:lineRule="auto"/>
          </w:pPr>
        </w:pPrChange>
      </w:pPr>
      <w:del w:id="1039"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040"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041" w:author="Lewis Barnett" w:date="2020-06-16T16:09:00Z"/>
                <w:i/>
                <w:color w:val="000000"/>
              </w:rPr>
              <w:pPrChange w:id="1042" w:author="Lewis Barnett" w:date="2020-06-16T16:12:00Z">
                <w:pPr/>
              </w:pPrChange>
            </w:pPr>
            <w:del w:id="1043"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044" w:author="Lewis Barnett" w:date="2020-06-16T16:09:00Z"/>
                <w:i/>
                <w:color w:val="000000"/>
              </w:rPr>
              <w:pPrChange w:id="1045" w:author="Lewis Barnett" w:date="2020-06-16T16:12:00Z">
                <w:pPr>
                  <w:jc w:val="center"/>
                </w:pPr>
              </w:pPrChange>
            </w:pPr>
            <w:del w:id="1046"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047" w:author="Lewis Barnett" w:date="2020-06-16T16:09:00Z"/>
                <w:i/>
                <w:color w:val="000000"/>
              </w:rPr>
              <w:pPrChange w:id="1048" w:author="Lewis Barnett" w:date="2020-06-16T16:12:00Z">
                <w:pPr>
                  <w:jc w:val="center"/>
                </w:pPr>
              </w:pPrChange>
            </w:pPr>
            <w:del w:id="1049"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0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051" w:author="Lewis Barnett" w:date="2020-06-16T16:09:00Z"/>
                <w:color w:val="000000"/>
              </w:rPr>
              <w:pPrChange w:id="1052" w:author="Lewis Barnett" w:date="2020-06-16T16:12:00Z">
                <w:pPr/>
              </w:pPrChange>
            </w:pPr>
            <w:del w:id="1053"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054" w:author="Lewis Barnett" w:date="2020-06-16T16:09:00Z"/>
                <w:color w:val="000000"/>
              </w:rPr>
              <w:pPrChange w:id="1055" w:author="Lewis Barnett" w:date="2020-06-16T16:12:00Z">
                <w:pPr>
                  <w:jc w:val="center"/>
                </w:pPr>
              </w:pPrChange>
            </w:pPr>
            <w:del w:id="1056"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057" w:author="Lewis Barnett" w:date="2020-06-16T16:09:00Z"/>
                <w:b/>
                <w:color w:val="000000"/>
              </w:rPr>
              <w:pPrChange w:id="1058" w:author="Lewis Barnett" w:date="2020-06-16T16:12:00Z">
                <w:pPr>
                  <w:jc w:val="center"/>
                </w:pPr>
              </w:pPrChange>
            </w:pPr>
            <w:del w:id="1059"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0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061" w:author="Lewis Barnett" w:date="2020-06-16T16:09:00Z"/>
                <w:color w:val="000000"/>
              </w:rPr>
              <w:pPrChange w:id="1062" w:author="Lewis Barnett" w:date="2020-06-16T16:12:00Z">
                <w:pPr/>
              </w:pPrChange>
            </w:pPr>
            <w:del w:id="1063"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064" w:author="Lewis Barnett" w:date="2020-06-16T16:09:00Z"/>
                <w:b/>
                <w:color w:val="000000"/>
              </w:rPr>
              <w:pPrChange w:id="1065" w:author="Lewis Barnett" w:date="2020-06-16T16:12:00Z">
                <w:pPr>
                  <w:jc w:val="center"/>
                </w:pPr>
              </w:pPrChange>
            </w:pPr>
            <w:del w:id="1066"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067" w:author="Lewis Barnett" w:date="2020-06-16T16:09:00Z"/>
                <w:color w:val="000000"/>
              </w:rPr>
              <w:pPrChange w:id="1068" w:author="Lewis Barnett" w:date="2020-06-16T16:12:00Z">
                <w:pPr>
                  <w:jc w:val="center"/>
                </w:pPr>
              </w:pPrChange>
            </w:pPr>
            <w:del w:id="1069"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0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071" w:author="Lewis Barnett" w:date="2020-06-16T16:09:00Z"/>
                <w:color w:val="000000"/>
              </w:rPr>
              <w:pPrChange w:id="1072" w:author="Lewis Barnett" w:date="2020-06-16T16:12:00Z">
                <w:pPr/>
              </w:pPrChange>
            </w:pPr>
            <w:del w:id="1073"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074" w:author="Lewis Barnett" w:date="2020-06-16T16:09:00Z"/>
                <w:color w:val="000000"/>
              </w:rPr>
              <w:pPrChange w:id="1075" w:author="Lewis Barnett" w:date="2020-06-16T16:12:00Z">
                <w:pPr>
                  <w:jc w:val="center"/>
                </w:pPr>
              </w:pPrChange>
            </w:pPr>
            <w:del w:id="1076"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077" w:author="Lewis Barnett" w:date="2020-06-16T16:09:00Z"/>
                <w:b/>
                <w:color w:val="000000"/>
              </w:rPr>
              <w:pPrChange w:id="1078" w:author="Lewis Barnett" w:date="2020-06-16T16:12:00Z">
                <w:pPr>
                  <w:jc w:val="center"/>
                </w:pPr>
              </w:pPrChange>
            </w:pPr>
            <w:del w:id="1079"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0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081" w:author="Lewis Barnett" w:date="2020-06-16T16:09:00Z"/>
                <w:color w:val="000000"/>
              </w:rPr>
              <w:pPrChange w:id="1082" w:author="Lewis Barnett" w:date="2020-06-16T16:12:00Z">
                <w:pPr/>
              </w:pPrChange>
            </w:pPr>
            <w:del w:id="1083"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084" w:author="Lewis Barnett" w:date="2020-06-16T16:09:00Z"/>
                <w:color w:val="000000"/>
              </w:rPr>
              <w:pPrChange w:id="1085" w:author="Lewis Barnett" w:date="2020-06-16T16:12:00Z">
                <w:pPr>
                  <w:jc w:val="center"/>
                </w:pPr>
              </w:pPrChange>
            </w:pPr>
            <w:del w:id="1086"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087" w:author="Lewis Barnett" w:date="2020-06-16T16:09:00Z"/>
                <w:b/>
                <w:color w:val="000000"/>
              </w:rPr>
              <w:pPrChange w:id="1088" w:author="Lewis Barnett" w:date="2020-06-16T16:12:00Z">
                <w:pPr>
                  <w:jc w:val="center"/>
                </w:pPr>
              </w:pPrChange>
            </w:pPr>
            <w:del w:id="1089"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0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091" w:author="Lewis Barnett" w:date="2020-06-16T16:09:00Z"/>
                <w:color w:val="000000"/>
              </w:rPr>
              <w:pPrChange w:id="1092" w:author="Lewis Barnett" w:date="2020-06-16T16:12:00Z">
                <w:pPr/>
              </w:pPrChange>
            </w:pPr>
            <w:del w:id="1093"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094" w:author="Lewis Barnett" w:date="2020-06-16T16:09:00Z"/>
                <w:color w:val="000000"/>
              </w:rPr>
              <w:pPrChange w:id="1095" w:author="Lewis Barnett" w:date="2020-06-16T16:12:00Z">
                <w:pPr>
                  <w:jc w:val="center"/>
                </w:pPr>
              </w:pPrChange>
            </w:pPr>
            <w:del w:id="1096"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097" w:author="Lewis Barnett" w:date="2020-06-16T16:09:00Z"/>
                <w:b/>
                <w:color w:val="000000"/>
              </w:rPr>
              <w:pPrChange w:id="1098" w:author="Lewis Barnett" w:date="2020-06-16T16:12:00Z">
                <w:pPr>
                  <w:jc w:val="center"/>
                </w:pPr>
              </w:pPrChange>
            </w:pPr>
            <w:del w:id="1099"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10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101" w:author="Lewis Barnett" w:date="2020-06-16T16:09:00Z"/>
                <w:color w:val="000000"/>
              </w:rPr>
              <w:pPrChange w:id="1102" w:author="Lewis Barnett" w:date="2020-06-16T16:12:00Z">
                <w:pPr/>
              </w:pPrChange>
            </w:pPr>
            <w:del w:id="1103"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104" w:author="Lewis Barnett" w:date="2020-06-16T16:09:00Z"/>
                <w:color w:val="000000"/>
              </w:rPr>
              <w:pPrChange w:id="1105" w:author="Lewis Barnett" w:date="2020-06-16T16:12:00Z">
                <w:pPr>
                  <w:jc w:val="center"/>
                </w:pPr>
              </w:pPrChange>
            </w:pPr>
            <w:del w:id="1106"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107" w:author="Lewis Barnett" w:date="2020-06-16T16:09:00Z"/>
                <w:b/>
                <w:color w:val="000000"/>
              </w:rPr>
              <w:pPrChange w:id="1108" w:author="Lewis Barnett" w:date="2020-06-16T16:12:00Z">
                <w:pPr>
                  <w:jc w:val="center"/>
                </w:pPr>
              </w:pPrChange>
            </w:pPr>
            <w:del w:id="1109"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1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111" w:author="Lewis Barnett" w:date="2020-06-16T16:09:00Z"/>
                <w:color w:val="000000"/>
              </w:rPr>
              <w:pPrChange w:id="1112" w:author="Lewis Barnett" w:date="2020-06-16T16:12:00Z">
                <w:pPr/>
              </w:pPrChange>
            </w:pPr>
            <w:del w:id="1113"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114" w:author="Lewis Barnett" w:date="2020-06-16T16:09:00Z"/>
                <w:color w:val="000000"/>
              </w:rPr>
              <w:pPrChange w:id="1115" w:author="Lewis Barnett" w:date="2020-06-16T16:12:00Z">
                <w:pPr>
                  <w:jc w:val="center"/>
                </w:pPr>
              </w:pPrChange>
            </w:pPr>
            <w:del w:id="1116"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117" w:author="Lewis Barnett" w:date="2020-06-16T16:09:00Z"/>
                <w:b/>
                <w:color w:val="000000"/>
              </w:rPr>
              <w:pPrChange w:id="1118" w:author="Lewis Barnett" w:date="2020-06-16T16:12:00Z">
                <w:pPr>
                  <w:jc w:val="center"/>
                </w:pPr>
              </w:pPrChange>
            </w:pPr>
            <w:del w:id="1119"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1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121" w:author="Lewis Barnett" w:date="2020-06-16T16:09:00Z"/>
                <w:color w:val="000000"/>
              </w:rPr>
              <w:pPrChange w:id="1122" w:author="Lewis Barnett" w:date="2020-06-16T16:12:00Z">
                <w:pPr/>
              </w:pPrChange>
            </w:pPr>
            <w:del w:id="1123"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124" w:author="Lewis Barnett" w:date="2020-06-16T16:09:00Z"/>
                <w:color w:val="000000"/>
              </w:rPr>
              <w:pPrChange w:id="1125" w:author="Lewis Barnett" w:date="2020-06-16T16:12:00Z">
                <w:pPr>
                  <w:jc w:val="center"/>
                </w:pPr>
              </w:pPrChange>
            </w:pPr>
            <w:del w:id="1126"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127" w:author="Lewis Barnett" w:date="2020-06-16T16:09:00Z"/>
                <w:b/>
                <w:color w:val="000000"/>
              </w:rPr>
              <w:pPrChange w:id="1128" w:author="Lewis Barnett" w:date="2020-06-16T16:12:00Z">
                <w:pPr>
                  <w:jc w:val="center"/>
                </w:pPr>
              </w:pPrChange>
            </w:pPr>
            <w:del w:id="1129"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13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131" w:author="Lewis Barnett" w:date="2020-06-16T16:09:00Z"/>
                <w:color w:val="000000"/>
              </w:rPr>
              <w:pPrChange w:id="1132" w:author="Lewis Barnett" w:date="2020-06-16T16:12:00Z">
                <w:pPr/>
              </w:pPrChange>
            </w:pPr>
            <w:del w:id="1133"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134" w:author="Lewis Barnett" w:date="2020-06-16T16:09:00Z"/>
                <w:color w:val="000000"/>
              </w:rPr>
              <w:pPrChange w:id="1135" w:author="Lewis Barnett" w:date="2020-06-16T16:12:00Z">
                <w:pPr>
                  <w:jc w:val="center"/>
                </w:pPr>
              </w:pPrChange>
            </w:pPr>
            <w:del w:id="1136"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137" w:author="Lewis Barnett" w:date="2020-06-16T16:09:00Z"/>
                <w:b/>
                <w:color w:val="000000"/>
              </w:rPr>
              <w:pPrChange w:id="1138" w:author="Lewis Barnett" w:date="2020-06-16T16:12:00Z">
                <w:pPr>
                  <w:jc w:val="center"/>
                </w:pPr>
              </w:pPrChange>
            </w:pPr>
            <w:del w:id="1139"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1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141" w:author="Lewis Barnett" w:date="2020-06-16T16:09:00Z"/>
                <w:color w:val="000000"/>
              </w:rPr>
              <w:pPrChange w:id="1142" w:author="Lewis Barnett" w:date="2020-06-16T16:12:00Z">
                <w:pPr/>
              </w:pPrChange>
            </w:pPr>
            <w:del w:id="1143"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144" w:author="Lewis Barnett" w:date="2020-06-16T16:09:00Z"/>
                <w:b/>
                <w:color w:val="000000"/>
              </w:rPr>
              <w:pPrChange w:id="1145" w:author="Lewis Barnett" w:date="2020-06-16T16:12:00Z">
                <w:pPr>
                  <w:jc w:val="center"/>
                </w:pPr>
              </w:pPrChange>
            </w:pPr>
            <w:del w:id="1146"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147" w:author="Lewis Barnett" w:date="2020-06-16T16:09:00Z"/>
                <w:color w:val="000000"/>
              </w:rPr>
              <w:pPrChange w:id="1148" w:author="Lewis Barnett" w:date="2020-06-16T16:12:00Z">
                <w:pPr>
                  <w:jc w:val="center"/>
                </w:pPr>
              </w:pPrChange>
            </w:pPr>
            <w:del w:id="1149"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15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151" w:author="Lewis Barnett" w:date="2020-06-16T16:09:00Z"/>
                <w:color w:val="000000"/>
              </w:rPr>
              <w:pPrChange w:id="1152" w:author="Lewis Barnett" w:date="2020-06-16T16:12:00Z">
                <w:pPr/>
              </w:pPrChange>
            </w:pPr>
            <w:del w:id="1153"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154" w:author="Lewis Barnett" w:date="2020-06-16T16:09:00Z"/>
                <w:color w:val="000000"/>
              </w:rPr>
              <w:pPrChange w:id="1155" w:author="Lewis Barnett" w:date="2020-06-16T16:12:00Z">
                <w:pPr>
                  <w:jc w:val="center"/>
                </w:pPr>
              </w:pPrChange>
            </w:pPr>
            <w:del w:id="1156"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157" w:author="Lewis Barnett" w:date="2020-06-16T16:09:00Z"/>
                <w:b/>
                <w:color w:val="000000"/>
              </w:rPr>
              <w:pPrChange w:id="1158" w:author="Lewis Barnett" w:date="2020-06-16T16:12:00Z">
                <w:pPr>
                  <w:jc w:val="center"/>
                </w:pPr>
              </w:pPrChange>
            </w:pPr>
            <w:del w:id="1159"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16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161" w:author="Lewis Barnett" w:date="2020-06-16T16:09:00Z"/>
                <w:color w:val="000000"/>
              </w:rPr>
              <w:pPrChange w:id="1162" w:author="Lewis Barnett" w:date="2020-06-16T16:12:00Z">
                <w:pPr/>
              </w:pPrChange>
            </w:pPr>
            <w:del w:id="1163"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164" w:author="Lewis Barnett" w:date="2020-06-16T16:09:00Z"/>
                <w:color w:val="000000"/>
              </w:rPr>
              <w:pPrChange w:id="1165" w:author="Lewis Barnett" w:date="2020-06-16T16:12:00Z">
                <w:pPr>
                  <w:jc w:val="center"/>
                </w:pPr>
              </w:pPrChange>
            </w:pPr>
            <w:del w:id="1166"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167" w:author="Lewis Barnett" w:date="2020-06-16T16:09:00Z"/>
                <w:b/>
                <w:color w:val="000000"/>
              </w:rPr>
              <w:pPrChange w:id="1168" w:author="Lewis Barnett" w:date="2020-06-16T16:12:00Z">
                <w:pPr>
                  <w:jc w:val="center"/>
                </w:pPr>
              </w:pPrChange>
            </w:pPr>
            <w:del w:id="1169"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1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171" w:author="Lewis Barnett" w:date="2020-06-16T16:09:00Z"/>
                <w:color w:val="000000"/>
              </w:rPr>
              <w:pPrChange w:id="1172" w:author="Lewis Barnett" w:date="2020-06-16T16:12:00Z">
                <w:pPr/>
              </w:pPrChange>
            </w:pPr>
            <w:del w:id="1173"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174" w:author="Lewis Barnett" w:date="2020-06-16T16:09:00Z"/>
                <w:color w:val="000000"/>
              </w:rPr>
              <w:pPrChange w:id="1175" w:author="Lewis Barnett" w:date="2020-06-16T16:12:00Z">
                <w:pPr>
                  <w:jc w:val="center"/>
                </w:pPr>
              </w:pPrChange>
            </w:pPr>
            <w:del w:id="1176"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177" w:author="Lewis Barnett" w:date="2020-06-16T16:09:00Z"/>
                <w:b/>
                <w:color w:val="000000"/>
              </w:rPr>
              <w:pPrChange w:id="1178" w:author="Lewis Barnett" w:date="2020-06-16T16:12:00Z">
                <w:pPr>
                  <w:jc w:val="center"/>
                </w:pPr>
              </w:pPrChange>
            </w:pPr>
            <w:del w:id="1179"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1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181" w:author="Lewis Barnett" w:date="2020-06-16T16:09:00Z"/>
                <w:color w:val="000000"/>
              </w:rPr>
              <w:pPrChange w:id="1182" w:author="Lewis Barnett" w:date="2020-06-16T16:12:00Z">
                <w:pPr/>
              </w:pPrChange>
            </w:pPr>
            <w:del w:id="1183"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184" w:author="Lewis Barnett" w:date="2020-06-16T16:09:00Z"/>
                <w:color w:val="000000"/>
              </w:rPr>
              <w:pPrChange w:id="1185" w:author="Lewis Barnett" w:date="2020-06-16T16:12:00Z">
                <w:pPr>
                  <w:jc w:val="center"/>
                </w:pPr>
              </w:pPrChange>
            </w:pPr>
            <w:del w:id="1186"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187" w:author="Lewis Barnett" w:date="2020-06-16T16:09:00Z"/>
                <w:b/>
                <w:color w:val="000000"/>
              </w:rPr>
              <w:pPrChange w:id="1188" w:author="Lewis Barnett" w:date="2020-06-16T16:12:00Z">
                <w:pPr>
                  <w:jc w:val="center"/>
                </w:pPr>
              </w:pPrChange>
            </w:pPr>
            <w:del w:id="1189"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1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191" w:author="Lewis Barnett" w:date="2020-06-16T16:09:00Z"/>
                <w:color w:val="000000"/>
              </w:rPr>
              <w:pPrChange w:id="1192" w:author="Lewis Barnett" w:date="2020-06-16T16:12:00Z">
                <w:pPr/>
              </w:pPrChange>
            </w:pPr>
            <w:del w:id="1193"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194" w:author="Lewis Barnett" w:date="2020-06-16T16:09:00Z"/>
                <w:color w:val="000000"/>
              </w:rPr>
              <w:pPrChange w:id="1195" w:author="Lewis Barnett" w:date="2020-06-16T16:12:00Z">
                <w:pPr>
                  <w:jc w:val="center"/>
                </w:pPr>
              </w:pPrChange>
            </w:pPr>
            <w:del w:id="1196"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197" w:author="Lewis Barnett" w:date="2020-06-16T16:09:00Z"/>
                <w:b/>
                <w:color w:val="000000"/>
              </w:rPr>
              <w:pPrChange w:id="1198" w:author="Lewis Barnett" w:date="2020-06-16T16:12:00Z">
                <w:pPr>
                  <w:jc w:val="center"/>
                </w:pPr>
              </w:pPrChange>
            </w:pPr>
            <w:del w:id="1199"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20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201" w:author="Lewis Barnett" w:date="2020-06-16T16:09:00Z"/>
                <w:color w:val="000000"/>
              </w:rPr>
              <w:pPrChange w:id="1202" w:author="Lewis Barnett" w:date="2020-06-16T16:12:00Z">
                <w:pPr/>
              </w:pPrChange>
            </w:pPr>
            <w:del w:id="1203"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204" w:author="Lewis Barnett" w:date="2020-06-16T16:09:00Z"/>
                <w:color w:val="000000"/>
              </w:rPr>
              <w:pPrChange w:id="1205" w:author="Lewis Barnett" w:date="2020-06-16T16:12:00Z">
                <w:pPr>
                  <w:jc w:val="center"/>
                </w:pPr>
              </w:pPrChange>
            </w:pPr>
            <w:del w:id="1206"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207" w:author="Lewis Barnett" w:date="2020-06-16T16:09:00Z"/>
                <w:b/>
                <w:color w:val="000000"/>
              </w:rPr>
              <w:pPrChange w:id="1208" w:author="Lewis Barnett" w:date="2020-06-16T16:12:00Z">
                <w:pPr>
                  <w:jc w:val="center"/>
                </w:pPr>
              </w:pPrChange>
            </w:pPr>
            <w:del w:id="1209"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2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211" w:author="Lewis Barnett" w:date="2020-06-16T16:09:00Z"/>
                <w:color w:val="000000"/>
              </w:rPr>
              <w:pPrChange w:id="1212" w:author="Lewis Barnett" w:date="2020-06-16T16:12:00Z">
                <w:pPr/>
              </w:pPrChange>
            </w:pPr>
            <w:del w:id="1213"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214" w:author="Lewis Barnett" w:date="2020-06-16T16:09:00Z"/>
                <w:color w:val="000000"/>
              </w:rPr>
              <w:pPrChange w:id="1215" w:author="Lewis Barnett" w:date="2020-06-16T16:12:00Z">
                <w:pPr>
                  <w:jc w:val="center"/>
                </w:pPr>
              </w:pPrChange>
            </w:pPr>
            <w:del w:id="1216"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217" w:author="Lewis Barnett" w:date="2020-06-16T16:09:00Z"/>
                <w:b/>
                <w:color w:val="000000"/>
              </w:rPr>
              <w:pPrChange w:id="1218" w:author="Lewis Barnett" w:date="2020-06-16T16:12:00Z">
                <w:pPr>
                  <w:jc w:val="center"/>
                </w:pPr>
              </w:pPrChange>
            </w:pPr>
            <w:del w:id="1219"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2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221" w:author="Lewis Barnett" w:date="2020-06-16T16:09:00Z"/>
                <w:color w:val="000000"/>
              </w:rPr>
              <w:pPrChange w:id="1222" w:author="Lewis Barnett" w:date="2020-06-16T16:12:00Z">
                <w:pPr/>
              </w:pPrChange>
            </w:pPr>
            <w:del w:id="1223"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224" w:author="Lewis Barnett" w:date="2020-06-16T16:09:00Z"/>
                <w:color w:val="000000"/>
              </w:rPr>
              <w:pPrChange w:id="1225" w:author="Lewis Barnett" w:date="2020-06-16T16:12:00Z">
                <w:pPr>
                  <w:jc w:val="center"/>
                </w:pPr>
              </w:pPrChange>
            </w:pPr>
            <w:del w:id="1226"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227" w:author="Lewis Barnett" w:date="2020-06-16T16:09:00Z"/>
                <w:b/>
                <w:color w:val="000000"/>
              </w:rPr>
              <w:pPrChange w:id="1228" w:author="Lewis Barnett" w:date="2020-06-16T16:12:00Z">
                <w:pPr>
                  <w:jc w:val="center"/>
                </w:pPr>
              </w:pPrChange>
            </w:pPr>
            <w:del w:id="1229"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23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231" w:author="Lewis Barnett" w:date="2020-06-16T16:09:00Z"/>
                <w:color w:val="000000"/>
              </w:rPr>
              <w:pPrChange w:id="1232" w:author="Lewis Barnett" w:date="2020-06-16T16:12:00Z">
                <w:pPr/>
              </w:pPrChange>
            </w:pPr>
            <w:del w:id="1233"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234" w:author="Lewis Barnett" w:date="2020-06-16T16:09:00Z"/>
                <w:color w:val="000000"/>
              </w:rPr>
              <w:pPrChange w:id="1235" w:author="Lewis Barnett" w:date="2020-06-16T16:12:00Z">
                <w:pPr>
                  <w:jc w:val="center"/>
                </w:pPr>
              </w:pPrChange>
            </w:pPr>
            <w:del w:id="1236"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237" w:author="Lewis Barnett" w:date="2020-06-16T16:09:00Z"/>
                <w:b/>
                <w:color w:val="000000"/>
              </w:rPr>
              <w:pPrChange w:id="1238" w:author="Lewis Barnett" w:date="2020-06-16T16:12:00Z">
                <w:pPr>
                  <w:jc w:val="center"/>
                </w:pPr>
              </w:pPrChange>
            </w:pPr>
            <w:del w:id="1239"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240" w:author="Lewis Barnett" w:date="2020-06-16T16:09:00Z"/>
        </w:rPr>
        <w:pPrChange w:id="1241" w:author="Lewis Barnett" w:date="2020-06-16T16:12:00Z">
          <w:pPr>
            <w:spacing w:after="160" w:line="259" w:lineRule="auto"/>
          </w:pPr>
        </w:pPrChange>
      </w:pPr>
      <w:del w:id="1242" w:author="Lewis Barnett" w:date="2020-06-16T16:09:00Z">
        <w:r w:rsidDel="00E36A06">
          <w:br w:type="page"/>
        </w:r>
      </w:del>
    </w:p>
    <w:p w14:paraId="0689F0B3" w14:textId="10FBC745" w:rsidR="00876800" w:rsidDel="00E36A06" w:rsidRDefault="00F62588">
      <w:pPr>
        <w:spacing w:line="480" w:lineRule="auto"/>
        <w:rPr>
          <w:del w:id="1243" w:author="Lewis Barnett" w:date="2020-06-16T16:09:00Z"/>
        </w:rPr>
        <w:pPrChange w:id="1244" w:author="Lewis Barnett" w:date="2020-06-16T16:12:00Z">
          <w:pPr>
            <w:spacing w:after="160" w:line="480" w:lineRule="auto"/>
          </w:pPr>
        </w:pPrChange>
      </w:pPr>
      <w:del w:id="1245" w:author="Lewis Barnett" w:date="2020-06-16T16:09:00Z">
        <w:r w:rsidDel="00E36A06">
          <w:delText>APPENDIX FIGURES</w:delText>
        </w:r>
      </w:del>
    </w:p>
    <w:p w14:paraId="27BF4CCC" w14:textId="0ED8A432" w:rsidR="00D26510" w:rsidDel="00E36A06" w:rsidRDefault="00D26510">
      <w:pPr>
        <w:spacing w:line="480" w:lineRule="auto"/>
        <w:rPr>
          <w:del w:id="1246" w:author="Lewis Barnett" w:date="2020-06-16T16:09:00Z"/>
          <w:color w:val="000000"/>
        </w:rPr>
        <w:pPrChange w:id="1247" w:author="Lewis Barnett" w:date="2020-06-16T16:12:00Z">
          <w:pPr>
            <w:spacing w:before="100" w:after="100" w:line="480" w:lineRule="auto"/>
          </w:pPr>
        </w:pPrChange>
      </w:pPr>
      <w:del w:id="1248"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249" w:author="Lewis Barnett" w:date="2020-06-16T16:09:00Z"/>
          <w:color w:val="000000"/>
        </w:rPr>
        <w:pPrChange w:id="1250" w:author="Lewis Barnett" w:date="2020-06-16T16:12:00Z">
          <w:pPr>
            <w:spacing w:before="100" w:after="100" w:line="480" w:lineRule="auto"/>
          </w:pPr>
        </w:pPrChange>
      </w:pPr>
      <w:del w:id="1251"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252" w:author="Lewis Barnett" w:date="2020-06-16T16:09:00Z"/>
          <w:color w:val="000000"/>
        </w:rPr>
        <w:pPrChange w:id="1253" w:author="Lewis Barnett" w:date="2020-06-16T16:12:00Z">
          <w:pPr>
            <w:spacing w:after="160" w:line="480" w:lineRule="auto"/>
          </w:pPr>
        </w:pPrChange>
      </w:pPr>
    </w:p>
    <w:p w14:paraId="5F2DC0EA" w14:textId="1D31BE7E" w:rsidR="00B03C50" w:rsidDel="00E36A06" w:rsidRDefault="002451DF">
      <w:pPr>
        <w:spacing w:line="480" w:lineRule="auto"/>
        <w:rPr>
          <w:del w:id="1254" w:author="Lewis Barnett" w:date="2020-06-16T16:09:00Z"/>
        </w:rPr>
        <w:pPrChange w:id="1255" w:author="Lewis Barnett" w:date="2020-06-16T16:12:00Z">
          <w:pPr>
            <w:spacing w:before="100" w:after="100" w:line="480" w:lineRule="auto"/>
          </w:pPr>
        </w:pPrChange>
      </w:pPr>
      <w:del w:id="1256"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257" w:author="Lewis Barnett" w:date="2020-06-16T16:00:00Z">
        <w:r w:rsidR="00B87130" w:rsidDel="00C53F81">
          <w:delText>Perch</w:delText>
        </w:r>
      </w:del>
      <w:del w:id="1258"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259" w:author="Lewis Barnett" w:date="2020-06-16T16:09:00Z"/>
        </w:rPr>
        <w:pPrChange w:id="1260" w:author="Lewis Barnett" w:date="2020-06-16T16:12:00Z">
          <w:pPr>
            <w:spacing w:before="100" w:after="100" w:line="480" w:lineRule="auto"/>
          </w:pPr>
        </w:pPrChange>
      </w:pPr>
      <w:del w:id="1261" w:author="Lewis Barnett" w:date="2020-06-16T16:09:00Z">
        <w:r w:rsidDel="00E36A06">
          <w:delText>[Figure attached as PDF]</w:delText>
        </w:r>
      </w:del>
    </w:p>
    <w:p w14:paraId="02BF0EC9" w14:textId="0CEAB8F6" w:rsidR="00B87130" w:rsidRPr="00B87130" w:rsidDel="00E36A06" w:rsidRDefault="00B87130">
      <w:pPr>
        <w:spacing w:line="480" w:lineRule="auto"/>
        <w:rPr>
          <w:del w:id="1262" w:author="Lewis Barnett" w:date="2020-06-16T16:09:00Z"/>
        </w:rPr>
        <w:pPrChange w:id="1263" w:author="Lewis Barnett" w:date="2020-06-16T16:12:00Z">
          <w:pPr>
            <w:spacing w:before="100" w:after="100" w:line="480" w:lineRule="auto"/>
          </w:pPr>
        </w:pPrChange>
      </w:pPr>
    </w:p>
    <w:p w14:paraId="2F3788B9" w14:textId="2A4B0B16" w:rsidR="00F62588" w:rsidDel="00E36A06" w:rsidRDefault="005437A8">
      <w:pPr>
        <w:spacing w:line="480" w:lineRule="auto"/>
        <w:rPr>
          <w:del w:id="1264" w:author="Lewis Barnett" w:date="2020-06-16T16:09:00Z"/>
        </w:rPr>
        <w:pPrChange w:id="1265" w:author="Lewis Barnett" w:date="2020-06-16T16:12:00Z">
          <w:pPr>
            <w:spacing w:before="100" w:after="100" w:line="480" w:lineRule="auto"/>
          </w:pPr>
        </w:pPrChange>
      </w:pPr>
      <w:del w:id="1266"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267" w:author="Lewis Barnett" w:date="2020-06-16T16:12:00Z">
          <w:pPr>
            <w:spacing w:before="100" w:after="100" w:line="480" w:lineRule="auto"/>
          </w:pPr>
        </w:pPrChange>
      </w:pPr>
      <w:del w:id="1268"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1" w:author="Lewis Barnett" w:date="2020-06-16T15:49:00Z" w:initials="LB">
    <w:p w14:paraId="2194C89F" w14:textId="132573F3" w:rsidR="0083649F" w:rsidRDefault="0083649F">
      <w:pPr>
        <w:pStyle w:val="CommentText"/>
      </w:pPr>
      <w:r>
        <w:rPr>
          <w:rStyle w:val="CommentReference"/>
        </w:rPr>
        <w:annotationRef/>
      </w:r>
      <w:r>
        <w:t>Add equation numbers</w:t>
      </w:r>
    </w:p>
  </w:comment>
  <w:comment w:id="739" w:author="Lewis Barnett" w:date="2020-06-16T13:58:00Z" w:initials="LB">
    <w:p w14:paraId="19A99E33" w14:textId="08F91DFE" w:rsidR="0083649F" w:rsidRDefault="0083649F">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94C89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45FDDA" w14:textId="77777777" w:rsidR="00D5333A" w:rsidRDefault="00D5333A" w:rsidP="00217012">
      <w:r>
        <w:separator/>
      </w:r>
    </w:p>
  </w:endnote>
  <w:endnote w:type="continuationSeparator" w:id="0">
    <w:p w14:paraId="6AA48ED5" w14:textId="77777777" w:rsidR="00D5333A" w:rsidRDefault="00D5333A"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45C6A4EB" w:rsidR="0083649F" w:rsidRDefault="0083649F">
        <w:pPr>
          <w:pStyle w:val="Footer"/>
          <w:jc w:val="center"/>
        </w:pPr>
        <w:r>
          <w:fldChar w:fldCharType="begin"/>
        </w:r>
        <w:r>
          <w:instrText xml:space="preserve"> PAGE   \* MERGEFORMAT </w:instrText>
        </w:r>
        <w:r>
          <w:fldChar w:fldCharType="separate"/>
        </w:r>
        <w:r w:rsidR="00AE2F97">
          <w:rPr>
            <w:noProof/>
          </w:rPr>
          <w:t>10</w:t>
        </w:r>
        <w:r>
          <w:rPr>
            <w:noProof/>
          </w:rPr>
          <w:fldChar w:fldCharType="end"/>
        </w:r>
      </w:p>
    </w:sdtContent>
  </w:sdt>
  <w:p w14:paraId="2FC5A1F1" w14:textId="77777777" w:rsidR="0083649F" w:rsidRDefault="00836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77880" w14:textId="77777777" w:rsidR="00D5333A" w:rsidRDefault="00D5333A" w:rsidP="00217012">
      <w:r>
        <w:separator/>
      </w:r>
    </w:p>
  </w:footnote>
  <w:footnote w:type="continuationSeparator" w:id="0">
    <w:p w14:paraId="64E0E169" w14:textId="77777777" w:rsidR="00D5333A" w:rsidRDefault="00D5333A"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481F"/>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2F97"/>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005E"/>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2A8D"/>
    <w:rsid w:val="00D234E0"/>
    <w:rsid w:val="00D26510"/>
    <w:rsid w:val="00D3450E"/>
    <w:rsid w:val="00D42716"/>
    <w:rsid w:val="00D4616B"/>
    <w:rsid w:val="00D5130E"/>
    <w:rsid w:val="00D52ED7"/>
    <w:rsid w:val="00D53306"/>
    <w:rsid w:val="00D5333A"/>
    <w:rsid w:val="00D53B89"/>
    <w:rsid w:val="00D66A11"/>
    <w:rsid w:val="00D66CB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5101B"/>
    <w:rsid w:val="00E52C8E"/>
    <w:rsid w:val="00E53D46"/>
    <w:rsid w:val="00E5611D"/>
    <w:rsid w:val="00E6142A"/>
    <w:rsid w:val="00E7285D"/>
    <w:rsid w:val="00E74658"/>
    <w:rsid w:val="00E81ACF"/>
    <w:rsid w:val="00E93F77"/>
    <w:rsid w:val="00E95A46"/>
    <w:rsid w:val="00E96AC2"/>
    <w:rsid w:val="00E97C5B"/>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fate-spatialindicators/spatial-trend"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10124</TotalTime>
  <Pages>31</Pages>
  <Words>50817</Words>
  <Characters>289658</Characters>
  <Application>Microsoft Office Word</Application>
  <DocSecurity>0</DocSecurity>
  <Lines>2413</Lines>
  <Paragraphs>679</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339796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24</cp:revision>
  <dcterms:created xsi:type="dcterms:W3CDTF">2020-06-09T19:06:00Z</dcterms:created>
  <dcterms:modified xsi:type="dcterms:W3CDTF">2020-06-24T00:06:00Z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