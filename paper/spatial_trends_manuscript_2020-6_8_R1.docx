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53FFB" w14:textId="71051C0F" w:rsidR="007416CC" w:rsidDel="00227216" w:rsidRDefault="00684C93">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6C1259D1" w14:textId="7D18E34F" w:rsidR="00227216" w:rsidRDefault="00227216" w:rsidP="007416CC">
      <w:pPr>
        <w:spacing w:line="480" w:lineRule="auto"/>
        <w:rPr>
          <w:ins w:id="9" w:author="Eric Ward" w:date="2020-06-29T07:52:00Z"/>
          <w:b/>
        </w:rPr>
      </w:pPr>
    </w:p>
    <w:p w14:paraId="3ED53673" w14:textId="615A2441" w:rsidR="00227216" w:rsidRDefault="00227216" w:rsidP="007416CC">
      <w:pPr>
        <w:spacing w:line="480" w:lineRule="auto"/>
        <w:rPr>
          <w:ins w:id="10" w:author="Eric Ward" w:date="2020-06-29T07:52:00Z"/>
          <w:b/>
        </w:rPr>
      </w:pPr>
      <w:ins w:id="11" w:author="Eric Ward" w:date="2020-06-29T07:52:00Z">
        <w:r>
          <w:rPr>
            <w:b/>
          </w:rPr>
          <w:t>Improving estimates of species distribution change by incorporating local trends</w:t>
        </w:r>
        <w:bookmarkStart w:id="12" w:name="_GoBack"/>
        <w:bookmarkEnd w:id="12"/>
      </w:ins>
    </w:p>
    <w:p w14:paraId="3290417E" w14:textId="1FE9F7B6" w:rsidR="007416CC" w:rsidDel="00683F8C" w:rsidRDefault="007416CC" w:rsidP="007416CC">
      <w:pPr>
        <w:spacing w:line="480" w:lineRule="auto"/>
        <w:rPr>
          <w:del w:id="13" w:author="Lewis Barnett" w:date="2020-06-16T16:31:00Z"/>
          <w:b/>
        </w:rPr>
      </w:pPr>
    </w:p>
    <w:p w14:paraId="4447FDF5" w14:textId="644B04BD" w:rsidR="00683F8C" w:rsidRDefault="00683F8C">
      <w:pPr>
        <w:spacing w:line="480" w:lineRule="auto"/>
        <w:rPr>
          <w:ins w:id="14" w:author="Lewis Barnett" w:date="2020-06-16T16:31:00Z"/>
          <w:b/>
        </w:rPr>
        <w:pPrChange w:id="15" w:author="Lewis Barnett" w:date="2020-06-16T16:32:00Z">
          <w:pPr>
            <w:spacing w:after="160" w:line="259" w:lineRule="auto"/>
          </w:pPr>
        </w:pPrChange>
      </w:pPr>
      <w:ins w:id="16" w:author="Lewis Barnett" w:date="2020-06-16T16:31:00Z">
        <w:r>
          <w:rPr>
            <w:b/>
          </w:rPr>
          <w:br w:type="page"/>
        </w:r>
      </w:ins>
    </w:p>
    <w:p w14:paraId="7A21F947" w14:textId="207BB128" w:rsidR="00F74DB4" w:rsidRPr="007416CC" w:rsidRDefault="00F74DB4" w:rsidP="007416CC">
      <w:pPr>
        <w:spacing w:line="480" w:lineRule="auto"/>
        <w:rPr>
          <w:b/>
        </w:rPr>
      </w:pPr>
      <w:commentRangeStart w:id="17"/>
      <w:r>
        <w:rPr>
          <w:b/>
        </w:rPr>
        <w:lastRenderedPageBreak/>
        <w:t>Abstract</w:t>
      </w:r>
      <w:commentRangeEnd w:id="17"/>
      <w:r w:rsidR="007C0D34">
        <w:rPr>
          <w:rStyle w:val="CommentReference"/>
          <w:rFonts w:asciiTheme="minorHAnsi" w:eastAsiaTheme="minorHAnsi" w:hAnsiTheme="minorHAnsi" w:cstheme="minorBidi"/>
          <w:lang w:val="en-US"/>
        </w:rPr>
        <w:commentReference w:id="17"/>
      </w:r>
    </w:p>
    <w:p w14:paraId="528A25CD" w14:textId="0B72135D" w:rsidR="00856D17" w:rsidRPr="00856D17" w:rsidRDefault="00AC222E" w:rsidP="00D26510">
      <w:pPr>
        <w:spacing w:after="160" w:line="480" w:lineRule="auto"/>
      </w:pPr>
      <w:r>
        <w:t>New s</w:t>
      </w:r>
      <w:r w:rsidR="00856D17" w:rsidRPr="00856D17">
        <w:t xml:space="preserve">pecies distribution models and environmental niche models </w:t>
      </w:r>
      <w:r>
        <w:t xml:space="preserve">have </w:t>
      </w:r>
      <w:r w:rsidR="00856D17" w:rsidRPr="00856D17">
        <w:t xml:space="preserve">evolved </w:t>
      </w:r>
      <w:r>
        <w:t xml:space="preserve">rapidly </w:t>
      </w:r>
      <w:r w:rsidR="00856D17" w:rsidRPr="00856D17">
        <w:t xml:space="preserve">over the last decade, </w:t>
      </w:r>
      <w:r w:rsidR="00F22C9B">
        <w:t>to better understand how species change over space and time</w:t>
      </w:r>
      <w:r w:rsidR="00856D17" w:rsidRPr="00856D17">
        <w:t>. A limitation of</w:t>
      </w:r>
      <w:r w:rsidR="00F22C9B">
        <w:t xml:space="preserve"> conventional</w:t>
      </w:r>
      <w:r w:rsidR="00856D17" w:rsidRPr="00856D17">
        <w:t xml:space="preserve"> metrics</w:t>
      </w:r>
      <w:r w:rsidR="00F22C9B">
        <w:t xml:space="preserve"> (e.g. center of gravity) to assess changes in distribution </w:t>
      </w:r>
      <w:r w:rsidR="00856D17" w:rsidRPr="00856D17">
        <w:t xml:space="preserve">is that change may not be heterogeneous. </w:t>
      </w:r>
      <w:r w:rsidR="00A82880">
        <w:t>W</w:t>
      </w:r>
      <w:r w:rsidR="00856D17" w:rsidRPr="00856D17">
        <w:t xml:space="preserve">e develop a new modeling approach </w:t>
      </w:r>
      <w:r w:rsidR="00ED4845">
        <w:t xml:space="preserve">to </w:t>
      </w:r>
      <w:r w:rsidR="00856D17" w:rsidRPr="00856D17">
        <w:t>explicitly estimate a spatial</w:t>
      </w:r>
      <w:r w:rsidR="00087449">
        <w:t>ly explicit temporal</w:t>
      </w:r>
      <w:r w:rsidR="00856D17" w:rsidRPr="00856D17">
        <w:t xml:space="preserve"> trend</w:t>
      </w:r>
      <w:r w:rsidR="00087449">
        <w:t xml:space="preserve"> (i.e., local trend)</w:t>
      </w:r>
      <w:r w:rsidR="00856D17"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00856D17" w:rsidRPr="00856D17">
        <w:t>. To demonstrate the utility of this new approach, we focus on the application of th</w:t>
      </w:r>
      <w:r w:rsidR="00A82880">
        <w:t>is model to a community of well-</w:t>
      </w:r>
      <w:r w:rsidR="00856D17" w:rsidRPr="00856D17">
        <w:t xml:space="preserve">studied marine fish species on the </w:t>
      </w:r>
      <w:r w:rsidR="00A82880">
        <w:t>U.S. West Coast</w:t>
      </w:r>
      <w:r w:rsidR="00856D17" w:rsidRPr="00856D17">
        <w:t xml:space="preserve"> (19 species, representing a wide range of presence-absence and densities). </w:t>
      </w:r>
      <w:r w:rsidR="00762D9B">
        <w:t>Results from c</w:t>
      </w:r>
      <w:r w:rsidR="00762D9B" w:rsidRPr="00856D17">
        <w:t xml:space="preserve">onventional </w:t>
      </w:r>
      <w:r w:rsidR="00856D17" w:rsidRPr="00856D17">
        <w:t xml:space="preserve">model selection </w:t>
      </w:r>
      <w:r w:rsidR="00762D9B">
        <w:t>indicate</w:t>
      </w:r>
      <w:r w:rsidR="00856D17" w:rsidRPr="00856D17">
        <w:t xml:space="preserve"> that the use of the model accounting for </w:t>
      </w:r>
      <w:r w:rsidR="00087449">
        <w:t>local</w:t>
      </w:r>
      <w:r w:rsidR="00087449" w:rsidRPr="00856D17">
        <w:t xml:space="preserve"> </w:t>
      </w:r>
      <w:r w:rsidR="00856D17" w:rsidRPr="00856D17">
        <w:t>trend</w:t>
      </w:r>
      <w:r w:rsidR="00087449">
        <w:t>s</w:t>
      </w:r>
      <w:r w:rsidR="00856D17" w:rsidRPr="00856D17">
        <w:t xml:space="preserve"> is justified in 17 </w:t>
      </w:r>
      <w:r w:rsidR="00856D17">
        <w:t>of</w:t>
      </w:r>
      <w:r w:rsidR="00856D17" w:rsidRPr="00856D17">
        <w:t xml:space="preserve"> 19 cases. In addition to making </w:t>
      </w:r>
      <w:r w:rsidR="0086601C">
        <w:t>more parsimonious and accurate</w:t>
      </w:r>
      <w:r w:rsidR="00856D17" w:rsidRPr="00856D17">
        <w:t xml:space="preserve"> predictions, we illustrate how estimated spatial fields from the </w:t>
      </w:r>
      <w:r w:rsidR="00087449">
        <w:t>local</w:t>
      </w:r>
      <w:r w:rsidR="00087449" w:rsidRPr="00856D17">
        <w:t xml:space="preserve"> </w:t>
      </w:r>
      <w:r w:rsidR="00856D17" w:rsidRPr="00856D17">
        <w:t xml:space="preserve">trend model can be used </w:t>
      </w:r>
      <w:commentRangeStart w:id="18"/>
      <w:r w:rsidR="00856D17" w:rsidRPr="00856D17">
        <w:t>to classify regions within the species range where change is relatively</w:t>
      </w:r>
      <w:r w:rsidR="00863021">
        <w:t xml:space="preserve"> heterogeneous or</w:t>
      </w:r>
      <w:r w:rsidR="00856D17"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00856D17" w:rsidRPr="00856D17">
        <w:t>2 or 3 regions</w:t>
      </w:r>
      <w:r w:rsidR="0086601C">
        <w:t xml:space="preserve"> for most species</w:t>
      </w:r>
      <w:r w:rsidR="00856D17" w:rsidRPr="00856D17">
        <w:t xml:space="preserve">. </w:t>
      </w:r>
      <w:commentRangeEnd w:id="18"/>
      <w:r w:rsidR="000305F7">
        <w:rPr>
          <w:rStyle w:val="CommentReference"/>
          <w:rFonts w:asciiTheme="minorHAnsi" w:eastAsiaTheme="minorHAnsi" w:hAnsiTheme="minorHAnsi" w:cstheme="minorBidi"/>
          <w:lang w:val="en-US"/>
        </w:rPr>
        <w:commentReference w:id="18"/>
      </w:r>
      <w:r w:rsidR="00856D17" w:rsidRPr="00856D17">
        <w:t xml:space="preserve">Conventional summary </w:t>
      </w:r>
      <w:r w:rsidR="00ED4845">
        <w:t>metrics</w:t>
      </w:r>
      <w:r w:rsidR="00856D17" w:rsidRPr="00856D17">
        <w:t>, such as center of gravity, can then be calculated on each region</w:t>
      </w:r>
      <w:r w:rsidR="00DA0754">
        <w:t>. We use this approach to</w:t>
      </w:r>
      <w:r w:rsidR="00856D17" w:rsidRPr="00856D17">
        <w:t xml:space="preserve"> illustrat</w:t>
      </w:r>
      <w:r w:rsidR="00DA0754">
        <w:t>e</w:t>
      </w:r>
      <w:r w:rsidR="00856D17" w:rsidRPr="00856D17">
        <w:t xml:space="preserve"> that change is more nuanced than what is expressed via global metrics. Using </w:t>
      </w:r>
      <w:proofErr w:type="spellStart"/>
      <w:r w:rsidR="00856D17" w:rsidRPr="00856D17">
        <w:t>arrowtooth</w:t>
      </w:r>
      <w:proofErr w:type="spellEnd"/>
      <w:r w:rsidR="00856D17"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00856D17"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00856D17"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00856D17"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lastRenderedPageBreak/>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10EE83A"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19"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0"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1"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2"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3"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4"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5"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26"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27"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28"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29"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0"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del w:id="31" w:author="Lewis.Barnett" w:date="2020-06-28T13:21:00Z">
        <w:r w:rsidR="00697697" w:rsidDel="00EC2F76">
          <w:delText>However,</w:delText>
        </w:r>
      </w:del>
      <w:ins w:id="32" w:author="Lewis.Barnett" w:date="2020-06-28T13:21:00Z">
        <w:r w:rsidR="00EC2F76">
          <w:t>Yet</w:t>
        </w:r>
      </w:ins>
      <w:r w:rsidR="00697697">
        <w:t xml:space="preserve"> w</w:t>
      </w:r>
      <w:r>
        <w:t xml:space="preserve">hen reliable </w:t>
      </w:r>
      <w:del w:id="33" w:author="Lewis.Barnett" w:date="2020-06-28T14:23:00Z">
        <w:r w:rsidR="00DD4113" w:rsidDel="001E09E8">
          <w:delText>population density</w:delText>
        </w:r>
      </w:del>
      <w:ins w:id="34" w:author="Lewis.Barnett" w:date="2020-06-28T14:23:00Z">
        <w:r w:rsidR="001E09E8">
          <w:t>abundance</w:t>
        </w:r>
      </w:ins>
      <w:r>
        <w:t xml:space="preserve"> data are available</w:t>
      </w:r>
      <w:r w:rsidR="00697697">
        <w:t>,</w:t>
      </w:r>
      <w:r>
        <w:t xml:space="preserve"> distribution shifts are </w:t>
      </w:r>
      <w:del w:id="35" w:author="Lewis.Barnett" w:date="2020-06-28T13:47:00Z">
        <w:r w:rsidDel="00526E8B">
          <w:delText xml:space="preserve">better </w:delText>
        </w:r>
      </w:del>
      <w:ins w:id="36" w:author="Lewis.Barnett" w:date="2020-06-28T13:47:00Z">
        <w:r w:rsidR="00526E8B">
          <w:t xml:space="preserve">more robustly </w:t>
        </w:r>
      </w:ins>
      <w:r>
        <w:t>quantified by sp</w:t>
      </w:r>
      <w:r w:rsidR="008153CF">
        <w:t>atial predictions of population size</w:t>
      </w:r>
      <w:ins w:id="37" w:author="Lewis.Barnett" w:date="2020-06-25T17:43:00Z">
        <w:r w:rsidR="007A2951">
          <w:t xml:space="preserve"> because </w:t>
        </w:r>
      </w:ins>
      <w:ins w:id="38" w:author="Lewis.Barnett" w:date="2020-06-28T13:43:00Z">
        <w:r w:rsidR="00526E8B">
          <w:t>these are</w:t>
        </w:r>
      </w:ins>
      <w:ins w:id="39" w:author="Lewis.Barnett" w:date="2020-06-25T17:43:00Z">
        <w:r w:rsidR="007A2951">
          <w:t xml:space="preserve"> a richer form of dat</w:t>
        </w:r>
      </w:ins>
      <w:ins w:id="40" w:author="Lewis.Barnett" w:date="2020-06-25T17:44:00Z">
        <w:r w:rsidR="007A2951">
          <w:t xml:space="preserve">a </w:t>
        </w:r>
      </w:ins>
      <w:ins w:id="41" w:author="Lewis.Barnett" w:date="2020-06-28T13:24:00Z">
        <w:r w:rsidR="00E90D92">
          <w:t>that are</w:t>
        </w:r>
      </w:ins>
      <w:ins w:id="42" w:author="Lewis.Barnett" w:date="2020-06-25T17:54:00Z">
        <w:r w:rsidR="00820E4B">
          <w:t xml:space="preserve"> </w:t>
        </w:r>
      </w:ins>
      <w:ins w:id="43" w:author="Lewis.Barnett" w:date="2020-06-28T13:46:00Z">
        <w:r w:rsidR="00526E8B">
          <w:t>less sensitive to detection issues and anomalous observations of single individuals</w:t>
        </w:r>
      </w:ins>
      <w:ins w:id="44" w:author="Lewis.Barnett" w:date="2020-06-28T14:03:00Z">
        <w:r w:rsidR="008109BD">
          <w:t xml:space="preserve"> </w:t>
        </w:r>
        <w:r w:rsidR="008109BD">
          <w:fldChar w:fldCharType="begin"/>
        </w:r>
        <w:r w:rsidR="008109BD">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occurrences","volume":"24","author":[{"family":"Tingley","given":"Morgan W."},{"family":"Beissinger","given":"Steven R."}],"issued":{"date-parts":[["2009",11]]}},"prefix":"e.g., "}],"schema":"https://github.com/citation-style-language/schema/raw/master/csl-citation.json"} </w:instrText>
        </w:r>
      </w:ins>
      <w:r w:rsidR="008109BD">
        <w:fldChar w:fldCharType="separate"/>
      </w:r>
      <w:ins w:id="45" w:author="Lewis.Barnett" w:date="2020-06-28T14:03:00Z">
        <w:r w:rsidR="008109BD" w:rsidRPr="008109BD">
          <w:t>(e.g., Tingley and Beissinger 2009)</w:t>
        </w:r>
        <w:r w:rsidR="008109BD">
          <w:fldChar w:fldCharType="end"/>
        </w:r>
      </w:ins>
      <w:ins w:id="46" w:author="Lewis.Barnett" w:date="2020-06-28T13:46:00Z">
        <w:r w:rsidR="00526E8B">
          <w:t xml:space="preserve">, while being </w:t>
        </w:r>
      </w:ins>
      <w:ins w:id="47" w:author="Lewis.Barnett" w:date="2020-06-25T17:54:00Z">
        <w:r w:rsidR="00820E4B">
          <w:t>likelier</w:t>
        </w:r>
      </w:ins>
      <w:ins w:id="48" w:author="Lewis.Barnett" w:date="2020-06-25T17:44:00Z">
        <w:r w:rsidR="007A2951">
          <w:t xml:space="preserve"> to </w:t>
        </w:r>
      </w:ins>
      <w:ins w:id="49" w:author="Lewis.Barnett" w:date="2020-06-28T13:30:00Z">
        <w:r w:rsidR="00E90D92">
          <w:t>detect</w:t>
        </w:r>
      </w:ins>
      <w:ins w:id="50" w:author="Lewis.Barnett" w:date="2020-06-28T13:21:00Z">
        <w:r w:rsidR="00E90D92">
          <w:t xml:space="preserve"> </w:t>
        </w:r>
      </w:ins>
      <w:ins w:id="51" w:author="Lewis.Barnett" w:date="2020-06-28T13:12:00Z">
        <w:r w:rsidR="00EC2F76">
          <w:t xml:space="preserve">persistent </w:t>
        </w:r>
      </w:ins>
      <w:ins w:id="52" w:author="Lewis.Barnett" w:date="2020-06-25T17:44:00Z">
        <w:r w:rsidR="00EC2F76">
          <w:t>distribution shifts</w:t>
        </w:r>
      </w:ins>
      <w:ins w:id="53" w:author="Lewis.Barnett" w:date="2020-06-28T13:22:00Z">
        <w:r w:rsidR="00E90D92">
          <w:t xml:space="preserve"> </w:t>
        </w:r>
      </w:ins>
      <w:ins w:id="54" w:author="Lewis.Barnett" w:date="2020-06-25T17:44:00Z">
        <w:r w:rsidR="007A2951">
          <w:t xml:space="preserve">caused by </w:t>
        </w:r>
      </w:ins>
      <w:ins w:id="55" w:author="Lewis.Barnett" w:date="2020-06-25T17:46:00Z">
        <w:r w:rsidR="007A2951">
          <w:t xml:space="preserve">more nuanced </w:t>
        </w:r>
      </w:ins>
      <w:ins w:id="56" w:author="Lewis.Barnett" w:date="2020-06-25T17:44:00Z">
        <w:r w:rsidR="007A2951">
          <w:t xml:space="preserve">factors </w:t>
        </w:r>
      </w:ins>
      <w:ins w:id="57" w:author="Lewis.Barnett" w:date="2020-06-25T17:46:00Z">
        <w:r w:rsidR="007A2951">
          <w:t>than</w:t>
        </w:r>
      </w:ins>
      <w:ins w:id="58" w:author="Lewis.Barnett" w:date="2020-06-25T17:44:00Z">
        <w:r w:rsidR="007A2951">
          <w:t xml:space="preserve"> </w:t>
        </w:r>
      </w:ins>
      <w:ins w:id="59" w:author="Lewis.Barnett" w:date="2020-06-28T13:54:00Z">
        <w:r w:rsidR="008109BD">
          <w:t>absolute physiological limits</w:t>
        </w:r>
      </w:ins>
      <w:r>
        <w:t xml:space="preserve">. </w:t>
      </w:r>
      <w:ins w:id="60" w:author="Lewis.Barnett" w:date="2020-06-25T18:18:00Z">
        <w:r w:rsidR="00EC2F76">
          <w:t>For example,</w:t>
        </w:r>
        <w:r w:rsidR="005A4192">
          <w:t xml:space="preserve"> </w:t>
        </w:r>
      </w:ins>
      <w:ins w:id="61" w:author="Lewis.Barnett" w:date="2020-06-25T18:15:00Z">
        <w:r w:rsidR="005A4192">
          <w:t>w</w:t>
        </w:r>
      </w:ins>
      <w:ins w:id="62" w:author="Lewis.Barnett" w:date="2020-06-25T17:57:00Z">
        <w:r w:rsidR="00820E4B">
          <w:t xml:space="preserve">hile much </w:t>
        </w:r>
      </w:ins>
      <w:ins w:id="63" w:author="Lewis.Barnett" w:date="2020-06-28T14:04:00Z">
        <w:r w:rsidR="001B4CD6">
          <w:t xml:space="preserve">species distribution modeling </w:t>
        </w:r>
      </w:ins>
      <w:ins w:id="64" w:author="Lewis.Barnett" w:date="2020-06-25T17:57:00Z">
        <w:r w:rsidR="00820E4B">
          <w:t>focuses</w:t>
        </w:r>
      </w:ins>
      <w:ins w:id="65" w:author="Lewis.Barnett" w:date="2020-06-25T18:16:00Z">
        <w:r w:rsidR="005A4192">
          <w:t xml:space="preserve"> </w:t>
        </w:r>
      </w:ins>
      <w:ins w:id="66" w:author="Lewis.Barnett" w:date="2020-06-25T17:57:00Z">
        <w:r w:rsidR="00820E4B">
          <w:t xml:space="preserve">on how </w:t>
        </w:r>
      </w:ins>
      <w:ins w:id="67" w:author="Lewis.Barnett" w:date="2020-06-25T18:05:00Z">
        <w:r w:rsidR="00E44894">
          <w:t xml:space="preserve">drivers such as </w:t>
        </w:r>
      </w:ins>
      <w:ins w:id="68" w:author="Lewis.Barnett" w:date="2020-06-25T17:57:00Z">
        <w:r w:rsidR="00E90D92">
          <w:t>climate change</w:t>
        </w:r>
        <w:r w:rsidR="00820E4B">
          <w:t xml:space="preserve"> </w:t>
        </w:r>
      </w:ins>
      <w:ins w:id="69" w:author="Lewis.Barnett" w:date="2020-06-25T17:59:00Z">
        <w:r w:rsidR="00820E4B">
          <w:t xml:space="preserve">may </w:t>
        </w:r>
      </w:ins>
      <w:ins w:id="70" w:author="Lewis.Barnett" w:date="2020-06-25T18:06:00Z">
        <w:r w:rsidR="00E44894">
          <w:t>predict</w:t>
        </w:r>
      </w:ins>
      <w:ins w:id="71" w:author="Lewis.Barnett" w:date="2020-06-25T17:57:00Z">
        <w:r w:rsidR="00820E4B">
          <w:t xml:space="preserve"> change</w:t>
        </w:r>
      </w:ins>
      <w:ins w:id="72" w:author="Lewis.Barnett" w:date="2020-06-25T17:59:00Z">
        <w:r w:rsidR="00820E4B">
          <w:t xml:space="preserve"> </w:t>
        </w:r>
      </w:ins>
      <w:ins w:id="73" w:author="Lewis.Barnett" w:date="2020-06-25T18:01:00Z">
        <w:r w:rsidR="00820E4B">
          <w:t xml:space="preserve">in </w:t>
        </w:r>
      </w:ins>
      <w:ins w:id="74" w:author="Lewis.Barnett" w:date="2020-06-25T17:59:00Z">
        <w:r w:rsidR="00820E4B">
          <w:t xml:space="preserve">species range limits, </w:t>
        </w:r>
      </w:ins>
      <w:ins w:id="75" w:author="Lewis.Barnett" w:date="2020-06-25T18:05:00Z">
        <w:r w:rsidR="00E44894">
          <w:t xml:space="preserve">the </w:t>
        </w:r>
      </w:ins>
      <w:ins w:id="76" w:author="Lewis.Barnett" w:date="2020-06-25T18:10:00Z">
        <w:r w:rsidR="00E44894">
          <w:t>core of a species</w:t>
        </w:r>
      </w:ins>
      <w:ins w:id="77" w:author="Lewis.Barnett" w:date="2020-06-25T18:11:00Z">
        <w:r w:rsidR="00E44894">
          <w:t>’</w:t>
        </w:r>
      </w:ins>
      <w:ins w:id="78" w:author="Lewis.Barnett" w:date="2020-06-25T18:10:00Z">
        <w:r w:rsidR="00E44894">
          <w:t xml:space="preserve"> </w:t>
        </w:r>
      </w:ins>
      <w:ins w:id="79" w:author="Lewis.Barnett" w:date="2020-06-25T18:06:00Z">
        <w:r w:rsidR="00E44894">
          <w:t xml:space="preserve">distribution may shift due to </w:t>
        </w:r>
      </w:ins>
      <w:ins w:id="80" w:author="Lewis.Barnett" w:date="2020-06-25T18:07:00Z">
        <w:r w:rsidR="00E44894">
          <w:t>the influence</w:t>
        </w:r>
        <w:r w:rsidR="001B4CD6">
          <w:t xml:space="preserve"> of </w:t>
        </w:r>
      </w:ins>
      <w:ins w:id="81" w:author="Lewis.Barnett" w:date="2020-06-28T14:05:00Z">
        <w:r w:rsidR="001B4CD6">
          <w:t>multiple</w:t>
        </w:r>
      </w:ins>
      <w:ins w:id="82" w:author="Lewis.Barnett" w:date="2020-06-25T18:07:00Z">
        <w:r w:rsidR="00E44894">
          <w:t xml:space="preserve"> drivers on </w:t>
        </w:r>
      </w:ins>
      <w:ins w:id="83" w:author="Lewis.Barnett" w:date="2020-06-25T18:12:00Z">
        <w:r w:rsidR="00E44894">
          <w:t xml:space="preserve">the geography of </w:t>
        </w:r>
      </w:ins>
      <w:ins w:id="84" w:author="Lewis.Barnett" w:date="2020-06-25T18:16:00Z">
        <w:r w:rsidR="005A4192">
          <w:t>abundance</w:t>
        </w:r>
      </w:ins>
      <w:ins w:id="85" w:author="Lewis.Barnett" w:date="2020-06-25T18:12:00Z">
        <w:r w:rsidR="00E44894">
          <w:t xml:space="preserve"> via </w:t>
        </w:r>
      </w:ins>
      <w:ins w:id="86" w:author="Lewis.Barnett" w:date="2020-06-25T18:13:00Z">
        <w:r w:rsidR="001B4CD6">
          <w:t xml:space="preserve">movement, dispersal </w:t>
        </w:r>
        <w:r w:rsidR="005A4192">
          <w:t xml:space="preserve">and heterogeneity in demographic </w:t>
        </w:r>
      </w:ins>
      <w:ins w:id="87" w:author="Lewis.Barnett" w:date="2020-06-25T18:14:00Z">
        <w:r w:rsidR="005A4192">
          <w:t>rates</w:t>
        </w:r>
      </w:ins>
      <w:ins w:id="88" w:author="Lewis.Barnett" w:date="2020-06-25T18:12:00Z">
        <w:r w:rsidR="00E44894">
          <w:t xml:space="preserve"> </w:t>
        </w:r>
      </w:ins>
      <w:ins w:id="89" w:author="Lewis.Barnett" w:date="2020-06-28T14:30:00Z">
        <w:r w:rsidR="00F07A63">
          <w:fldChar w:fldCharType="begin"/>
        </w:r>
      </w:ins>
      <w:ins w:id="90" w:author="Lewis.Barnett" w:date="2020-06-28T14:31:00Z">
        <w:r w:rsidR="00F07A63">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D."},{"family":"Gaylord","given":"Brian"}],"issued":{"date-parts":[["2006"]]}},"prefix":"e.g., age- or size-specific fecundity, somatic growth, and mortality; "}],"schema":"https://github.com/citation-style-language/schema/raw/master/csl-citation.json"} </w:instrText>
        </w:r>
      </w:ins>
      <w:ins w:id="91" w:author="Lewis.Barnett" w:date="2020-06-28T14:30:00Z">
        <w:r w:rsidR="00F07A63">
          <w:fldChar w:fldCharType="separate"/>
        </w:r>
      </w:ins>
      <w:ins w:id="92" w:author="Lewis.Barnett" w:date="2020-06-28T14:31:00Z">
        <w:r w:rsidR="00F07A63" w:rsidRPr="00F07A63">
          <w:t>(e.g., age- or size-specific fecundity, somatic growth, and mortality; Sagarin et al. 2006)</w:t>
        </w:r>
      </w:ins>
      <w:ins w:id="93" w:author="Lewis.Barnett" w:date="2020-06-28T14:30:00Z">
        <w:r w:rsidR="00F07A63">
          <w:fldChar w:fldCharType="end"/>
        </w:r>
      </w:ins>
      <w:ins w:id="94" w:author="Lewis.Barnett" w:date="2020-06-25T18:13:00Z">
        <w:r w:rsidR="005A4192">
          <w:t>.</w:t>
        </w:r>
      </w:ins>
      <w:ins w:id="95" w:author="Lewis.Barnett" w:date="2020-06-25T18:16:00Z">
        <w:r w:rsidR="005A4192">
          <w:t xml:space="preserve"> </w:t>
        </w:r>
      </w:ins>
      <w:r>
        <w:t xml:space="preserve">Shifting </w:t>
      </w:r>
      <w:r w:rsidR="00DD4113">
        <w:t xml:space="preserve">distributions of </w:t>
      </w:r>
      <w:ins w:id="96" w:author="Lewis.Barnett" w:date="2020-06-28T14:23:00Z">
        <w:r w:rsidR="001E09E8">
          <w:t xml:space="preserve">abundance or </w:t>
        </w:r>
      </w:ins>
      <w:del w:id="97" w:author="Lewis.Barnett" w:date="2020-06-28T14:22:00Z">
        <w:r w:rsidR="00DD4113" w:rsidDel="001E09E8">
          <w:delText xml:space="preserve">abundance or </w:delText>
        </w:r>
      </w:del>
      <w:r w:rsidR="00697697">
        <w:t>population density</w:t>
      </w:r>
      <w:r>
        <w:t xml:space="preserve"> may </w:t>
      </w:r>
      <w:ins w:id="98"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99" w:author="Lewis.Barnett" w:date="2020-06-25T18:17:00Z">
        <w:r w:rsidDel="005A4192">
          <w:delText xml:space="preserve">also </w:delText>
        </w:r>
      </w:del>
      <w:ins w:id="100" w:author="Lewis.Barnett" w:date="2020-06-25T18:17:00Z">
        <w:r w:rsidR="005A4192">
          <w:t xml:space="preserve">richer information can be provided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4CF39F" w:rsidR="0089470C" w:rsidRDefault="00396F2D" w:rsidP="00D26510">
      <w:pPr>
        <w:spacing w:after="120" w:line="480" w:lineRule="auto"/>
        <w:ind w:firstLine="720"/>
        <w:rPr>
          <w:ins w:id="101" w:author="Lewis.Barnett" w:date="2020-06-28T14:41:00Z"/>
        </w:rPr>
      </w:pPr>
      <w:r>
        <w:lastRenderedPageBreak/>
        <w:t xml:space="preserve">Spatial distributions of </w:t>
      </w:r>
      <w:r w:rsidR="00DD4113">
        <w:t>population density</w:t>
      </w:r>
      <w:r w:rsidR="0089470C">
        <w:t xml:space="preserve"> are often complex and heterogeneous</w:t>
      </w:r>
      <w:r w:rsidR="00C4697C">
        <w:t xml:space="preserve"> </w:t>
      </w:r>
      <w:r w:rsidR="00C4697C">
        <w:fldChar w:fldCharType="begin"/>
      </w:r>
      <w:ins w:id="102" w:author="Lewis.Barnett" w:date="2020-06-28T14:32:00Z">
        <w:r w:rsidR="00F07A63">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distribution","volume":"5","author":[{"family":"Sagarin","given":"Raphael D."},{"family":"Gaines","given":"Steven D."}],"issued":{"date-parts":[["2002"]]}}},{"id":10957,"uris":["http://zotero.org/users/6342351/items/V8KG2QEB"],"uri":["http://zotero.org/users/6342351/items/V8KG2QEB"],"itemData":{"id":10957,"type":"article-journal","abstract":"The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ins w:id="103" w:author="Lewis Barnett" w:date="2020-06-16T14:27:00Z">
        <w:del w:id="104" w:author="Lewis.Barnett" w:date="2020-06-28T14:31:00Z">
          <w:r w:rsidR="003C0549" w:rsidDel="00F07A63">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105" w:author="Lewis.Barnett" w:date="2020-06-28T14:31:00Z">
        <w:r w:rsidR="00C4697C" w:rsidDel="00F07A63">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ins w:id="106" w:author="Lewis.Barnett" w:date="2020-06-28T14:32:00Z">
        <w:r w:rsidR="00F07A63" w:rsidRPr="00F07A63">
          <w:t>(Sagarin and Gaines 2002, Sagarin et al. 2006)</w:t>
        </w:r>
      </w:ins>
      <w:del w:id="107" w:author="Lewis.Barnett" w:date="2020-06-28T14:32:00Z">
        <w:r w:rsidR="00C4697C" w:rsidRPr="00F07A63" w:rsidDel="00F07A63">
          <w:delText>(Sagarin et al. 2006)</w:delText>
        </w:r>
      </w:del>
      <w:r w:rsidR="00C4697C">
        <w:fldChar w:fldCharType="end"/>
      </w:r>
      <w:del w:id="108" w:author="Lewis.Barnett" w:date="2020-06-28T14:25:00Z">
        <w:r w:rsidR="0089470C" w:rsidDel="001E09E8">
          <w:delText xml:space="preserve">, </w:delText>
        </w:r>
        <w:r w:rsidR="00C4697C" w:rsidDel="001E09E8">
          <w:delText>particularly</w:delText>
        </w:r>
        <w:r w:rsidR="0089470C" w:rsidDel="001E09E8">
          <w:delText xml:space="preserve"> in typical marine ecosystems where complex coastline and bathymetric topography and geology interact with physical oceanographic drivers</w:delText>
        </w:r>
        <w:r w:rsidR="00E10ECC" w:rsidDel="001E09E8">
          <w:delText xml:space="preserve"> </w:delText>
        </w:r>
        <w:r w:rsidR="00E10ECC" w:rsidDel="001E09E8">
          <w:fldChar w:fldCharType="begin"/>
        </w:r>
      </w:del>
      <w:ins w:id="109" w:author="Lewis Barnett" w:date="2020-06-16T14:27:00Z">
        <w:del w:id="110" w:author="Lewis.Barnett" w:date="2020-06-28T14:25:00Z">
          <w:r w:rsidR="003C0549" w:rsidDel="001E09E8">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111" w:author="Lewis.Barnett" w:date="2020-06-28T14:25:00Z">
        <w:r w:rsidR="00E10ECC" w:rsidDel="001E09E8">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Del="001E09E8">
          <w:fldChar w:fldCharType="separate"/>
        </w:r>
        <w:r w:rsidR="00E10ECC" w:rsidRPr="00E10ECC" w:rsidDel="001E09E8">
          <w:delText>(Levin et al. 2010)</w:delText>
        </w:r>
        <w:r w:rsidR="00E10ECC" w:rsidDel="001E09E8">
          <w:fldChar w:fldCharType="end"/>
        </w:r>
      </w:del>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w:t>
      </w:r>
      <w:ins w:id="112" w:author="Eric Ward" w:date="2020-06-29T07:32:00Z">
        <w:r w:rsidR="006875A0">
          <w:t xml:space="preserve">Mechanisms </w:t>
        </w:r>
        <w:r w:rsidR="00762986">
          <w:t xml:space="preserve">responsible for spatial variability in change might be biological (e.g. </w:t>
        </w:r>
      </w:ins>
      <w:ins w:id="113" w:author="Eric Ward" w:date="2020-06-29T07:33:00Z">
        <w:r w:rsidR="00762986">
          <w:t xml:space="preserve">variation in birth and death rates) or forced by spatially structured pressures (environmental or habitat change, anthropogenic disturbances). </w:t>
        </w:r>
      </w:ins>
      <w:r w:rsidR="0089470C">
        <w:t>Consequently, attempting to describe a uniform shift in distribution across a broad geographic range can be misleading</w:t>
      </w:r>
      <w:ins w:id="114" w:author="Lewis.Barnett" w:date="2020-06-28T14:32:00Z">
        <w:r w:rsidR="00F07A63">
          <w:t xml:space="preserve"> </w:t>
        </w:r>
        <w:r w:rsidR="00F07A63">
          <w:fldChar w:fldCharType="begin"/>
        </w:r>
      </w:ins>
      <w:ins w:id="115" w:author="Lewis.Barnett" w:date="2020-06-28T14:33:00Z">
        <w:r w:rsidR="00F07A63">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r w:rsidR="00F07A63">
        <w:fldChar w:fldCharType="separate"/>
      </w:r>
      <w:ins w:id="116" w:author="Lewis.Barnett" w:date="2020-06-28T14:33:00Z">
        <w:r w:rsidR="00F07A63" w:rsidRPr="00F07A63">
          <w:t>(Sagarin et al. 2006)</w:t>
        </w:r>
      </w:ins>
      <w:ins w:id="117" w:author="Lewis.Barnett" w:date="2020-06-28T14:32:00Z">
        <w:r w:rsidR="00F07A63">
          <w:fldChar w:fldCharType="end"/>
        </w:r>
      </w:ins>
      <w:r w:rsidR="0089470C">
        <w:t>,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118"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119"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120" w:author="Lewis.Barnett" w:date="2020-06-28T14:41:00Z">
        <w:r w:rsidR="0089470C" w:rsidDel="00025B39">
          <w:delText>dynamics</w:delText>
        </w:r>
      </w:del>
      <w:ins w:id="121" w:author="Lewis.Barnett" w:date="2020-06-28T14:41:00Z">
        <w:r w:rsidR="00025B39">
          <w:t>trends</w:t>
        </w:r>
      </w:ins>
      <w:r w:rsidR="0089470C">
        <w:t>.</w:t>
      </w:r>
    </w:p>
    <w:p w14:paraId="461012C6" w14:textId="77777777" w:rsidR="00AD13D5" w:rsidRDefault="00952EEB" w:rsidP="00AF5CC6">
      <w:pPr>
        <w:spacing w:after="120" w:line="480" w:lineRule="auto"/>
        <w:ind w:firstLine="720"/>
        <w:rPr>
          <w:ins w:id="122" w:author="Lewis.Barnett" w:date="2020-06-28T22:11:00Z"/>
        </w:rPr>
      </w:pPr>
      <w:ins w:id="123" w:author="Lewis.Barnett" w:date="2020-06-28T21:19:00Z">
        <w:r>
          <w:t xml:space="preserve">Techniques for estimating how populations vary over space and time evolved rapidly </w:t>
        </w:r>
      </w:ins>
      <w:ins w:id="124" w:author="Lewis.Barnett" w:date="2020-06-28T21:23:00Z">
        <w:r>
          <w:t>with increases in computational power, and the development of</w:t>
        </w:r>
      </w:ins>
      <w:ins w:id="125" w:author="Lewis.Barnett" w:date="2020-06-28T21:21:00Z">
        <w:r>
          <w:t xml:space="preserve"> novel methods and </w:t>
        </w:r>
      </w:ins>
      <w:ins w:id="126" w:author="Lewis.Barnett" w:date="2020-06-28T21:22:00Z">
        <w:r>
          <w:t>applications</w:t>
        </w:r>
      </w:ins>
      <w:ins w:id="127" w:author="Lewis.Barnett" w:date="2020-06-28T21:21:00Z">
        <w:r>
          <w:t xml:space="preserve"> </w:t>
        </w:r>
      </w:ins>
      <w:ins w:id="128" w:author="Lewis.Barnett" w:date="2020-06-28T21:22:00Z">
        <w:r>
          <w:t xml:space="preserve">of </w:t>
        </w:r>
      </w:ins>
      <w:ins w:id="129" w:author="Lewis.Barnett" w:date="2020-06-28T21:23:00Z">
        <w:r>
          <w:t xml:space="preserve">tools such as </w:t>
        </w:r>
      </w:ins>
      <w:ins w:id="130" w:author="Lewis.Barnett" w:date="2020-06-28T21:22:00Z">
        <w:r>
          <w:t>hierarchical statistical models</w:t>
        </w:r>
      </w:ins>
      <w:ins w:id="131" w:author="Lewis.Barnett" w:date="2020-06-28T21:19:00Z">
        <w:r>
          <w:t xml:space="preserve">. </w:t>
        </w:r>
      </w:ins>
      <w:ins w:id="132" w:author="Lewis.Barnett" w:date="2020-06-28T21:24:00Z">
        <w:r>
          <w:t>Some of the</w:t>
        </w:r>
      </w:ins>
      <w:ins w:id="133" w:author="Lewis.Barnett" w:date="2020-06-28T21:19:00Z">
        <w:r>
          <w:t xml:space="preserve"> largest methodological changes have been advances in spatiotemporal analyses that have modeled space continuously and explicitly accounted for spatial autocorrelation between spatially-referenced observations that are proximate in both space and time </w:t>
        </w:r>
      </w:ins>
      <w:ins w:id="134" w:author="Lewis.Barnett" w:date="2020-06-28T21:29:00Z">
        <w:r>
          <w:fldChar w:fldCharType="begin"/>
        </w:r>
      </w:ins>
      <w:ins w:id="135" w:author="Lewis.Barnett" w:date="2020-06-28T22:00:00Z">
        <w:r w:rsidR="006B0507">
          <w:instrText xml:space="preserve"> ADDIN ZOTERO_ITEM CSL_CITATION {"citationID":"jJ8KPUkK","properties":{"formattedCitation":"(Banerjee et al. 2008, Finley et al. 2009, Latimer et al. 2009, Cressie and Wikle 2011, Shelton et al. 2014, Thorson et al. 2015)","plainCitation":"(Banerjee et al. 2008, Finley et al. 2009, Latimer et al. 2009, Cressie and Wikle 2011, Shelton et al. 2014, Thorson et al. 2015)","noteIndex":0},"citationItems":[{"id":9855,"uris":["http://zotero.org/users/6342351/items/7NJKMJ6N"],"uri":["http://zotero.org/users/6342351/items/7NJKMJ6N"],"itemData":{"id":9855,"type":"article-journal","abstract":"Summary.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36" w:author="Lewis.Barnett" w:date="2020-06-28T21:29:00Z">
        <w:r>
          <w:fldChar w:fldCharType="separate"/>
        </w:r>
      </w:ins>
      <w:ins w:id="137" w:author="Lewis.Barnett" w:date="2020-06-28T22:00:00Z">
        <w:r w:rsidR="006B0507" w:rsidRPr="006B0507">
          <w:t>(Banerjee et al. 2008, Finley et al. 2009, Latimer et al. 2009, Cressie and Wikle 2011, Shelton et al. 2014, Thorson et al. 2015)</w:t>
        </w:r>
      </w:ins>
      <w:ins w:id="138" w:author="Lewis.Barnett" w:date="2020-06-28T21:29:00Z">
        <w:r>
          <w:fldChar w:fldCharType="end"/>
        </w:r>
      </w:ins>
      <w:ins w:id="139" w:author="Lewis.Barnett" w:date="2020-06-28T21:19:00Z">
        <w:r>
          <w:t xml:space="preserve">. </w:t>
        </w:r>
      </w:ins>
      <w:ins w:id="140" w:author="Lewis.Barnett" w:date="2020-06-28T21:34:00Z">
        <w:r w:rsidR="009A2A95">
          <w:t xml:space="preserve">There are a number of </w:t>
        </w:r>
        <w:r w:rsidR="009A2A95">
          <w:lastRenderedPageBreak/>
          <w:t xml:space="preserve">advantages of estimating a species’ density in a framework that accounts for spatial or spatiotemporal variation. First, explicitly accounting for spatial variation in density has been shown to increase precision of estimated temporal trends </w:t>
        </w:r>
        <w:r w:rsidR="009A2A95">
          <w:fldChar w:fldCharType="begin"/>
        </w:r>
        <w:r w:rsidR="009A2A95">
          <w:instrText xml:space="preserve"> ADDIN ZOTERO_ITEM CSL_CITATION {"citationID":"v5MYhubN","properties":{"formattedCitation":"(Thorson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9A2A95">
          <w:fldChar w:fldCharType="separate"/>
        </w:r>
        <w:r w:rsidR="009A2A95">
          <w:rPr>
            <w:noProof/>
          </w:rPr>
          <w:t>(Thorson et al. 2015)</w:t>
        </w:r>
        <w:r w:rsidR="009A2A95">
          <w:fldChar w:fldCharType="end"/>
        </w:r>
        <w:r w:rsidR="009A2A95">
          <w:t xml:space="preserve">. Second, modeling spatial or spatiotemporal variation in </w:t>
        </w:r>
      </w:ins>
      <w:ins w:id="141" w:author="Lewis.Barnett" w:date="2020-06-28T21:37:00Z">
        <w:r w:rsidR="009A2A95">
          <w:t>population</w:t>
        </w:r>
      </w:ins>
      <w:ins w:id="142" w:author="Lewis.Barnett" w:date="2020-06-28T21:34:00Z">
        <w:r w:rsidR="009A2A95">
          <w:t xml:space="preserve"> density </w:t>
        </w:r>
      </w:ins>
      <w:ins w:id="143" w:author="Lewis.Barnett" w:date="2020-06-28T21:37:00Z">
        <w:r w:rsidR="009A2A95">
          <w:t>can be per</w:t>
        </w:r>
      </w:ins>
      <w:ins w:id="144" w:author="Lewis.Barnett" w:date="2020-06-28T21:38:00Z">
        <w:r w:rsidR="009A2A95">
          <w:t xml:space="preserve">formed within very flexible and established frameworks such as </w:t>
        </w:r>
      </w:ins>
      <w:ins w:id="145" w:author="Lewis.Barnett" w:date="2020-06-28T21:34:00Z">
        <w:r w:rsidR="009A2A95">
          <w:t xml:space="preserve">mixed-effect models where the spatial or spatiotemporal components are estimated as random effects </w:t>
        </w:r>
        <w:r w:rsidR="009A2A95" w:rsidRPr="006B0507">
          <w:fldChar w:fldCharType="begin"/>
        </w:r>
      </w:ins>
      <w:ins w:id="146" w:author="Lewis.Barnett" w:date="2020-06-28T21:40:00Z">
        <w:r w:rsidR="0048619F" w:rsidRPr="006B0507">
          <w:instrText xml:space="preserve"> ADDIN ZOTERO_ITEM CSL_CITATION {"citationID":"EkQxoqZZ","properties":{"formattedCitation":"(Latimer et al. 2009, Cressie and Wikle 2011, Shelton et al. 2014)","plainCitation":"(Latimer et al. 2009, Cressie and Wikle 2011, Shelton et al. 2014)","noteIndex":0},"citationItems":[{"id":"gjGjZbSL/zBKD6MpQ","uris":["http://zotero.org/users/2529419/items/4NTJB76B"],"uri":["http://zotero.org/users/2529419/items/4NTJB76B"],"itemData":{"id":2714,"type":"article-journal","title":"Hierarchical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47" w:author="Lewis.Barnett" w:date="2020-06-28T21:34:00Z">
        <w:r w:rsidR="009A2A95" w:rsidRPr="006B0507">
          <w:rPr>
            <w:rPrChange w:id="148" w:author="Lewis.Barnett" w:date="2020-06-28T21:57:00Z">
              <w:rPr/>
            </w:rPrChange>
          </w:rPr>
          <w:fldChar w:fldCharType="separate"/>
        </w:r>
      </w:ins>
      <w:ins w:id="149" w:author="Lewis.Barnett" w:date="2020-06-28T21:40:00Z">
        <w:r w:rsidR="0048619F" w:rsidRPr="006B0507">
          <w:t>(Latimer et al. 2009, Cressie and Wikle 2011, Shelton et al. 2014)</w:t>
        </w:r>
      </w:ins>
      <w:ins w:id="150" w:author="Lewis.Barnett" w:date="2020-06-28T21:34:00Z">
        <w:r w:rsidR="009A2A95" w:rsidRPr="006B0507">
          <w:fldChar w:fldCharType="end"/>
        </w:r>
        <w:r w:rsidR="006B0507" w:rsidRPr="006B0507">
          <w:t>.</w:t>
        </w:r>
      </w:ins>
      <w:ins w:id="151" w:author="Lewis.Barnett" w:date="2020-06-28T21:52:00Z">
        <w:r w:rsidR="006B0507" w:rsidRPr="006B0507">
          <w:rPr>
            <w:rPrChange w:id="152" w:author="Lewis.Barnett" w:date="2020-06-28T21:57:00Z">
              <w:rPr>
                <w:highlight w:val="yellow"/>
              </w:rPr>
            </w:rPrChange>
          </w:rPr>
          <w:t xml:space="preserve"> </w:t>
        </w:r>
      </w:ins>
      <w:ins w:id="153" w:author="Lewis.Barnett" w:date="2020-06-28T22:06:00Z">
        <w:r w:rsidR="00AF5CC6" w:rsidRPr="0004463A">
          <w:t>Similar to their non-spatial predecessors, these spatiotemporal modeling approaches typically treat time as a discrete factor</w:t>
        </w:r>
        <w:r w:rsidR="00AF5CC6" w:rsidRPr="006B0507">
          <w:t xml:space="preserve"> to allow for unbiased estimates of </w:t>
        </w:r>
        <w:proofErr w:type="spellStart"/>
        <w:r w:rsidR="00AF5CC6" w:rsidRPr="006B0507">
          <w:t>trends</w:t>
        </w:r>
        <w:r w:rsidR="00AF5CC6" w:rsidRPr="0004463A">
          <w:t>.</w:t>
        </w:r>
      </w:ins>
      <w:ins w:id="154" w:author="Lewis.Barnett" w:date="2020-06-28T21:55:00Z">
        <w:r w:rsidR="006B0507" w:rsidRPr="006B0507">
          <w:rPr>
            <w:rPrChange w:id="155" w:author="Lewis.Barnett" w:date="2020-06-28T21:57:00Z">
              <w:rPr>
                <w:highlight w:val="yellow"/>
              </w:rPr>
            </w:rPrChange>
          </w:rPr>
          <w:t>With</w:t>
        </w:r>
        <w:proofErr w:type="spellEnd"/>
        <w:r w:rsidR="006B0507" w:rsidRPr="006B0507">
          <w:rPr>
            <w:rPrChange w:id="156" w:author="Lewis.Barnett" w:date="2020-06-28T21:57:00Z">
              <w:rPr>
                <w:highlight w:val="yellow"/>
              </w:rPr>
            </w:rPrChange>
          </w:rPr>
          <w:t xml:space="preserve"> such approaches, </w:t>
        </w:r>
      </w:ins>
      <w:ins w:id="157" w:author="Lewis.Barnett" w:date="2020-06-28T21:53:00Z">
        <w:r w:rsidR="006B0507" w:rsidRPr="006B0507">
          <w:rPr>
            <w:rPrChange w:id="158" w:author="Lewis.Barnett" w:date="2020-06-28T21:57:00Z">
              <w:rPr>
                <w:highlight w:val="yellow"/>
              </w:rPr>
            </w:rPrChange>
          </w:rPr>
          <w:t xml:space="preserve">the spatial distribution of density </w:t>
        </w:r>
      </w:ins>
      <w:ins w:id="159" w:author="Lewis.Barnett" w:date="2020-06-28T21:55:00Z">
        <w:r w:rsidR="006B0507" w:rsidRPr="006B0507">
          <w:rPr>
            <w:rPrChange w:id="160" w:author="Lewis.Barnett" w:date="2020-06-28T21:57:00Z">
              <w:rPr>
                <w:highlight w:val="yellow"/>
              </w:rPr>
            </w:rPrChange>
          </w:rPr>
          <w:t>can either</w:t>
        </w:r>
      </w:ins>
      <w:ins w:id="161" w:author="Lewis.Barnett" w:date="2020-06-28T21:53:00Z">
        <w:r w:rsidR="006B0507" w:rsidRPr="006B0507">
          <w:rPr>
            <w:rPrChange w:id="162" w:author="Lewis.Barnett" w:date="2020-06-28T21:57:00Z">
              <w:rPr>
                <w:highlight w:val="yellow"/>
              </w:rPr>
            </w:rPrChange>
          </w:rPr>
          <w:t xml:space="preserve"> be constant (modeled as a single spatial field) or time-varying (with variability modeled either as independent over time, or as an autoregressive process).</w:t>
        </w:r>
      </w:ins>
      <w:ins w:id="163" w:author="Lewis.Barnett" w:date="2020-06-28T22:07:00Z">
        <w:r w:rsidR="00AF5CC6">
          <w:t xml:space="preserve"> </w:t>
        </w:r>
      </w:ins>
    </w:p>
    <w:p w14:paraId="5E0416A5" w14:textId="0825EB30" w:rsidR="00025B39" w:rsidRDefault="0048619F" w:rsidP="00AF5CC6">
      <w:pPr>
        <w:spacing w:after="120" w:line="480" w:lineRule="auto"/>
        <w:ind w:firstLine="720"/>
        <w:rPr>
          <w:ins w:id="164" w:author="Lewis.Barnett" w:date="2020-06-28T22:27:00Z"/>
        </w:rPr>
      </w:pPr>
      <w:ins w:id="165" w:author="Lewis.Barnett" w:date="2020-06-28T21:43:00Z">
        <w:r>
          <w:t>These</w:t>
        </w:r>
      </w:ins>
      <w:ins w:id="166" w:author="Lewis.Barnett" w:date="2020-06-28T22:07:00Z">
        <w:r w:rsidR="00AF5CC6">
          <w:t>, and similar,</w:t>
        </w:r>
      </w:ins>
      <w:ins w:id="167" w:author="Lewis.Barnett" w:date="2020-06-28T21:43:00Z">
        <w:r>
          <w:t xml:space="preserve"> </w:t>
        </w:r>
      </w:ins>
      <w:ins w:id="168" w:author="Lewis.Barnett" w:date="2020-06-28T22:10:00Z">
        <w:r w:rsidR="00AF5CC6">
          <w:t xml:space="preserve">spatial </w:t>
        </w:r>
      </w:ins>
      <w:ins w:id="169" w:author="Lewis.Barnett" w:date="2020-06-28T22:09:00Z">
        <w:r w:rsidR="00AF5CC6">
          <w:t>model-based</w:t>
        </w:r>
      </w:ins>
      <w:ins w:id="170" w:author="Lewis.Barnett" w:date="2020-06-28T21:43:00Z">
        <w:r>
          <w:t xml:space="preserve"> </w:t>
        </w:r>
      </w:ins>
      <w:ins w:id="171" w:author="Lewis.Barnett" w:date="2020-06-28T22:12:00Z">
        <w:r w:rsidR="00AD13D5">
          <w:t>estimators</w:t>
        </w:r>
      </w:ins>
      <w:ins w:id="172" w:author="Lewis.Barnett" w:date="2020-06-28T21:43:00Z">
        <w:r>
          <w:t xml:space="preserve"> have in many applications replaced con</w:t>
        </w:r>
        <w:r w:rsidR="00AF5CC6">
          <w:t>ventional design</w:t>
        </w:r>
        <w:r>
          <w:t xml:space="preserve">-based estimators of population density, which assumed that density is homogenous within sampling strata </w:t>
        </w:r>
        <w:r>
          <w:fldChar w:fldCharType="begin"/>
        </w:r>
        <w:r>
          <w:instrText xml:space="preserve"> ADDIN ZOTERO_ITEM CSL_CITATION {"citationID":"PhGIUYby","properties":{"formattedCitation":"(Chen et al. 2004)","plainCitation":"(Chen et al. 2004)","noteIndex":0},"citationItems":[{"id":"gjGjZbSL/ejzloN4V","uris":["http://zotero.org/users/2529419/items/MAAYT7G8"],"uri":["http://zotero.org/users/2529419/items/MAAYT7G8"],"itemData":{"id":2706,"type":"article-journal","title":"Estimation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w:t>
        </w:r>
      </w:ins>
      <w:ins w:id="173" w:author="Lewis.Barnett" w:date="2020-06-28T22:11:00Z">
        <w:r w:rsidR="00AF5CC6">
          <w:t xml:space="preserve">In addition to being used for estimating population density or spatial distributions, output from these modeling approaches have been used to generate model-based summaries to track change in species distributions, including the COG or area occupied, with more robust estimation than those provided by design-based estimates </w:t>
        </w:r>
        <w:r w:rsidR="00AF5CC6">
          <w:fldChar w:fldCharType="begin"/>
        </w:r>
      </w:ins>
      <w:ins w:id="174" w:author="Lewis.Barnett" w:date="2020-06-28T22:38:00Z">
        <w:r w:rsidR="001356A9">
          <w:instrText xml:space="preserve"> ADDIN ZOTERO_ITEM CSL_CITATION {"citationID":"FmQijs6a","properties":{"formattedCitation":"(Thorson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75" w:author="Lewis.Barnett" w:date="2020-06-28T22:11:00Z">
        <w:r w:rsidR="00AF5CC6">
          <w:fldChar w:fldCharType="separate"/>
        </w:r>
      </w:ins>
      <w:ins w:id="176" w:author="Lewis.Barnett" w:date="2020-06-28T22:38:00Z">
        <w:r w:rsidR="001356A9" w:rsidRPr="001356A9">
          <w:t>(Thorson et al. 2016b)</w:t>
        </w:r>
      </w:ins>
      <w:ins w:id="177" w:author="Lewis.Barnett" w:date="2020-06-28T22:11:00Z">
        <w:r w:rsidR="00AF5CC6">
          <w:fldChar w:fldCharType="end"/>
        </w:r>
        <w:r w:rsidR="00AF5CC6">
          <w:t xml:space="preserve">. </w:t>
        </w:r>
      </w:ins>
      <w:ins w:id="178" w:author="Lewis.Barnett" w:date="2020-06-28T22:03:00Z">
        <w:r w:rsidR="00962004">
          <w:t xml:space="preserve">As tools to implement </w:t>
        </w:r>
      </w:ins>
      <w:ins w:id="179" w:author="Lewis.Barnett" w:date="2020-06-28T21:43:00Z">
        <w:r w:rsidR="00962004">
          <w:t>t</w:t>
        </w:r>
        <w:r>
          <w:t xml:space="preserve">hese </w:t>
        </w:r>
      </w:ins>
      <w:ins w:id="180" w:author="Lewis.Barnett" w:date="2020-06-28T22:03:00Z">
        <w:r w:rsidR="00962004">
          <w:t xml:space="preserve">methods </w:t>
        </w:r>
      </w:ins>
      <w:ins w:id="181" w:author="Lewis.Barnett" w:date="2020-06-28T21:43:00Z">
        <w:r>
          <w:t xml:space="preserve">have become accessible in open source software, such as INLA </w:t>
        </w:r>
        <w:r w:rsidRPr="00045217">
          <w:t>(Rue et al. 2009</w:t>
        </w:r>
        <w:r>
          <w:t xml:space="preserve">) or VAST </w:t>
        </w:r>
        <w:r>
          <w:fldChar w:fldCharType="begin"/>
        </w:r>
        <w:r>
          <w:instrText xml:space="preserve"> ADDIN ZOTERO_ITEM CSL_CITATION {"citationID":"m4MfTsKu","properties":{"formattedCitation":"(Thorson 2019b)","plainCitation":"(Thorson 2019b)","noteIndex":0},"citationItems":[{"id":"gjGjZbSL/4IqjLBOo","uris":["http://zotero.org/users/2529419/items/VPSVIDZL"],"uri":["http://zotero.org/users/2529419/items/VPSVIDZL"],"itemData":{"id":2712,"type":"article-journal","title":"Guidance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Pr="00FE6162">
          <w:t>(Thorson 2019b)</w:t>
        </w:r>
        <w:r>
          <w:fldChar w:fldCharType="end"/>
        </w:r>
        <w:r>
          <w:t xml:space="preserve">, these approaches have </w:t>
        </w:r>
      </w:ins>
      <w:ins w:id="182" w:author="Lewis.Barnett" w:date="2020-06-28T22:03:00Z">
        <w:r w:rsidR="00962004">
          <w:t>seen broad</w:t>
        </w:r>
      </w:ins>
      <w:ins w:id="183" w:author="Lewis.Barnett" w:date="2020-06-28T21:43:00Z">
        <w:r w:rsidR="00962004">
          <w:t xml:space="preserve"> application</w:t>
        </w:r>
        <w:r>
          <w:t xml:space="preserve"> to populations in diverse ecosystems around the world</w:t>
        </w:r>
      </w:ins>
      <w:ins w:id="184" w:author="Lewis.Barnett" w:date="2020-06-28T22:13:00Z">
        <w:r w:rsidR="00AD13D5">
          <w:t xml:space="preserve">, including </w:t>
        </w:r>
      </w:ins>
      <w:ins w:id="185" w:author="Lewis.Barnett" w:date="2020-06-28T22:16:00Z">
        <w:r w:rsidR="00AD13D5" w:rsidRPr="00956ED1">
          <w:t>t</w:t>
        </w:r>
        <w:r w:rsidR="00AD13D5" w:rsidRPr="00162C1B">
          <w:t>errestrial</w:t>
        </w:r>
      </w:ins>
      <w:ins w:id="186" w:author="Lewis.Barnett" w:date="2020-06-28T22:13:00Z">
        <w:r w:rsidR="00AD13D5" w:rsidRPr="00162C1B">
          <w:t xml:space="preserve"> </w:t>
        </w:r>
      </w:ins>
      <w:ins w:id="187" w:author="Lewis.Barnett" w:date="2020-06-28T22:36:00Z">
        <w:r w:rsidR="00162C1B">
          <w:t xml:space="preserve">plants </w:t>
        </w:r>
      </w:ins>
      <w:ins w:id="188" w:author="Lewis.Barnett" w:date="2020-06-28T22:13:00Z">
        <w:r w:rsidR="00AD13D5" w:rsidRPr="00956ED1">
          <w:rPr>
            <w:rPrChange w:id="189" w:author="Lewis.Barnett" w:date="2020-06-28T22:25:00Z">
              <w:rPr>
                <w:highlight w:val="yellow"/>
              </w:rPr>
            </w:rPrChange>
          </w:rPr>
          <w:fldChar w:fldCharType="begin"/>
        </w:r>
      </w:ins>
      <w:ins w:id="190" w:author="Lewis.Barnett" w:date="2020-06-28T22:31:00Z">
        <w:r w:rsidR="00162C1B">
          <w:instrText xml:space="preserve"> ADDIN ZOTERO_ITEM CSL_CITATION {"citationID":"iH51CUXn","properties":{"formattedCitation":"(Banerjee et al. 2008, Finley et al. 2009, Latimer et al. 2009)","plainCitation":"(Banerjee et al. 2008, Finley et al. 2009,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ins w:id="191" w:author="Lewis.Barnett" w:date="2020-06-28T22:13:00Z">
        <w:r w:rsidR="00AD13D5" w:rsidRPr="00956ED1">
          <w:rPr>
            <w:rPrChange w:id="192" w:author="Lewis.Barnett" w:date="2020-06-28T22:25:00Z">
              <w:rPr>
                <w:highlight w:val="yellow"/>
              </w:rPr>
            </w:rPrChange>
          </w:rPr>
          <w:fldChar w:fldCharType="separate"/>
        </w:r>
      </w:ins>
      <w:ins w:id="193" w:author="Lewis.Barnett" w:date="2020-06-28T22:31:00Z">
        <w:r w:rsidR="00162C1B" w:rsidRPr="00162C1B">
          <w:t>(Banerjee et al. 2008, Finley et al. 2009, Latimer et al. 2009)</w:t>
        </w:r>
      </w:ins>
      <w:ins w:id="194" w:author="Lewis.Barnett" w:date="2020-06-28T22:13:00Z">
        <w:r w:rsidR="00AD13D5" w:rsidRPr="00956ED1">
          <w:rPr>
            <w:rPrChange w:id="195" w:author="Lewis.Barnett" w:date="2020-06-28T22:25:00Z">
              <w:rPr>
                <w:highlight w:val="yellow"/>
              </w:rPr>
            </w:rPrChange>
          </w:rPr>
          <w:fldChar w:fldCharType="end"/>
        </w:r>
      </w:ins>
      <w:ins w:id="196" w:author="Lewis.Barnett" w:date="2020-06-28T22:37:00Z">
        <w:r w:rsidR="00162C1B">
          <w:t xml:space="preserve"> and animals </w:t>
        </w:r>
      </w:ins>
      <w:ins w:id="197" w:author="Lewis.Barnett" w:date="2020-06-28T22:38:00Z">
        <w:r w:rsidR="001356A9">
          <w:fldChar w:fldCharType="begin"/>
        </w:r>
      </w:ins>
      <w:ins w:id="198" w:author="Lewis.Barnett" w:date="2020-06-28T22:40:00Z">
        <w:r w:rsidR="001356A9">
          <w:instrText xml:space="preserve"> ADDIN ZOTERO_ITEM CSL_CITATION {"citationID":"gagpWUjj","properties":{"formattedCitation":"(e.g., Thorson et al. 2016a)","plainCitation":"(e.g., Thorson et al. 2016a)","noteIndex":0},"citationItems":[{"id":310,"uris":["http://zotero.org/users/6342351/items/8SQYQL9N"],"uri":["http://zotero.org/users/6342351/items/8SQYQL9N"],"itemData":{"id":310,"type":"article-journal","abstract":"Aim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models","volume":"25","author":[{"family":"Thorson","given":"James T."},{"family":"Ianelli","given":"James N."},{"family":"Larsen","given":"Elise A."},{"family":"Ries","given":"Leslie"},{"family":"Scheuerell","given":"Mark D."},{"family":"Szuwalski","given":"Cody"},{"family":"Zipkin","given":"Elise F."}],"issued":{"date-parts":[["2016",9,1]]}},"prefix":"e.g., "}],"schema":"https://github.com/citation-style-language/schema/raw/master/csl-citation.json"} </w:instrText>
        </w:r>
      </w:ins>
      <w:r w:rsidR="001356A9">
        <w:fldChar w:fldCharType="separate"/>
      </w:r>
      <w:ins w:id="199" w:author="Lewis.Barnett" w:date="2020-06-28T22:40:00Z">
        <w:r w:rsidR="001356A9" w:rsidRPr="001356A9">
          <w:t>(e.g., Thorson et al. 2016a)</w:t>
        </w:r>
      </w:ins>
      <w:ins w:id="200" w:author="Lewis.Barnett" w:date="2020-06-28T22:38:00Z">
        <w:r w:rsidR="001356A9">
          <w:fldChar w:fldCharType="end"/>
        </w:r>
      </w:ins>
      <w:ins w:id="201" w:author="Lewis.Barnett" w:date="2020-06-28T22:37:00Z">
        <w:r w:rsidR="00162C1B">
          <w:t xml:space="preserve">, </w:t>
        </w:r>
      </w:ins>
      <w:ins w:id="202" w:author="Lewis.Barnett" w:date="2020-06-28T22:17:00Z">
        <w:r w:rsidR="00AD13D5" w:rsidRPr="00956ED1">
          <w:t>freshwater</w:t>
        </w:r>
        <w:r w:rsidR="00AD13D5" w:rsidRPr="00162C1B">
          <w:t xml:space="preserve"> </w:t>
        </w:r>
      </w:ins>
      <w:commentRangeStart w:id="203"/>
      <w:ins w:id="204" w:author="Lewis.Barnett" w:date="2020-06-28T22:20:00Z">
        <w:r w:rsidR="00AD13D5" w:rsidRPr="00162C1B">
          <w:t>()</w:t>
        </w:r>
        <w:commentRangeEnd w:id="203"/>
        <w:r w:rsidR="00AD13D5" w:rsidRPr="00956ED1">
          <w:rPr>
            <w:rStyle w:val="CommentReference"/>
            <w:rFonts w:asciiTheme="minorHAnsi" w:eastAsiaTheme="minorHAnsi" w:hAnsiTheme="minorHAnsi" w:cstheme="minorBidi"/>
            <w:lang w:val="en-US"/>
          </w:rPr>
          <w:commentReference w:id="203"/>
        </w:r>
      </w:ins>
      <w:ins w:id="205" w:author="Lewis.Barnett" w:date="2020-06-28T22:15:00Z">
        <w:r w:rsidR="00AD13D5" w:rsidRPr="00162C1B">
          <w:t xml:space="preserve"> and </w:t>
        </w:r>
      </w:ins>
      <w:ins w:id="206" w:author="Lewis.Barnett" w:date="2020-06-28T22:16:00Z">
        <w:r w:rsidR="00AD13D5" w:rsidRPr="00162C1B">
          <w:t>marine communities</w:t>
        </w:r>
      </w:ins>
      <w:ins w:id="207" w:author="Lewis.Barnett" w:date="2020-06-28T22:21:00Z">
        <w:r w:rsidR="00AD13D5" w:rsidRPr="00162C1B">
          <w:t xml:space="preserve"> </w:t>
        </w:r>
        <w:r w:rsidR="00AD13D5" w:rsidRPr="00162C1B">
          <w:fldChar w:fldCharType="begin"/>
        </w:r>
      </w:ins>
      <w:ins w:id="208" w:author="Lewis.Barnett" w:date="2020-06-28T22:38:00Z">
        <w:r w:rsidR="001356A9">
          <w:instrText xml:space="preserve"> ADDIN ZOTERO_ITEM CSL_CITATION {"citationID":"RvL2tukY","properties":{"formattedCitation":"(Shelton et al. 2014, Thorson et al. 2015, 2016b, Thorson and Barnett 2017, Anderson and Ward 2019)","plainCitation":"(Shelton et al. 2014, Thorson et al. 2015, 2016b, Thorson and Barnett 2017, Anderson and Ward 2019)","noteIndex":0},"citationItems":[{"id":"gjGjZbSL/9h5uXZF3","uris":["http://zotero.org/users/2529419/items/3URC5K6B"],"uri":["http://zotero.org/users/2529419/items/3URC5K6B"],"itemData":{"id":"gjGjZbSL/9h5uXZF3","type":"article-journal","title":"Spatial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J."}],"issued":{"date-parts":[["2016"]]}}},{"id":"gjGjZbSL/YqV3jGbm","uris":["http://zotero.org/users/2529419/items/URBQTB4Q"],"uri":["http://zotero.org/users/2529419/items/URBQTB4Q"],"itemData":{"id":"gjGjZbSL/YqV3jGbm","type":"article-journal","title":"Comparing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K."}],"issued":{"date-parts":[["2017",5,1]]}}},{"id":"gjGjZbSL/ughOfBjn","uris":["http://zotero.org/users/2529419/items/SXPS5PRB"],"uri":["http://zotero.org/users/2529419/items/SXPS5PRB"],"itemData":{"id":"gjGjZbSL/ughOfBjn","type":"article-journal","title":"Black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209" w:author="Lewis.Barnett" w:date="2020-06-28T22:21:00Z">
        <w:r w:rsidR="00AD13D5" w:rsidRPr="00162C1B">
          <w:rPr>
            <w:rPrChange w:id="210" w:author="Lewis.Barnett" w:date="2020-06-28T22:25:00Z">
              <w:rPr/>
            </w:rPrChange>
          </w:rPr>
          <w:fldChar w:fldCharType="separate"/>
        </w:r>
      </w:ins>
      <w:ins w:id="211" w:author="Lewis.Barnett" w:date="2020-06-28T22:38:00Z">
        <w:r w:rsidR="001356A9" w:rsidRPr="001356A9">
          <w:t>(Shelton et al. 2014, Thorson et al. 2015, 2016b, Thorson and Barnett 2017, Anderson and Ward 2019)</w:t>
        </w:r>
      </w:ins>
      <w:ins w:id="212" w:author="Lewis.Barnett" w:date="2020-06-28T22:21:00Z">
        <w:r w:rsidR="00AD13D5" w:rsidRPr="00162C1B">
          <w:fldChar w:fldCharType="end"/>
        </w:r>
      </w:ins>
      <w:ins w:id="213" w:author="Lewis.Barnett" w:date="2020-06-28T21:43:00Z">
        <w:r>
          <w:t xml:space="preserve">. </w:t>
        </w:r>
      </w:ins>
    </w:p>
    <w:p w14:paraId="1A98A4F8" w14:textId="7BE4C1CA" w:rsidR="000D1E70" w:rsidRPr="00E747BE" w:rsidDel="00C44B8C" w:rsidRDefault="00162C1B">
      <w:pPr>
        <w:spacing w:after="120" w:line="480" w:lineRule="auto"/>
        <w:ind w:firstLine="720"/>
        <w:rPr>
          <w:del w:id="214" w:author="Lewis.Barnett" w:date="2020-06-28T14:52:00Z"/>
        </w:rPr>
      </w:pPr>
      <w:ins w:id="215" w:author="Lewis.Barnett" w:date="2020-06-28T22:27:00Z">
        <w:r>
          <w:lastRenderedPageBreak/>
          <w:t>Spatiotemporal modeling of population density has particularly flourished in the field of marine fisheries,</w:t>
        </w:r>
      </w:ins>
      <w:ins w:id="216" w:author="Lewis.Barnett" w:date="2020-06-28T22:41:00Z">
        <w:r w:rsidR="001356A9">
          <w:t xml:space="preserve"> where practical constraints limit the use of </w:t>
        </w:r>
      </w:ins>
      <w:ins w:id="217" w:author="Lewis.Barnett" w:date="2020-06-28T22:43:00Z">
        <w:r w:rsidR="001356A9">
          <w:t>spatial capture</w:t>
        </w:r>
      </w:ins>
      <w:ins w:id="218" w:author="Lewis.Barnett" w:date="2020-06-28T22:41:00Z">
        <w:r w:rsidR="001356A9">
          <w:t>-recapture</w:t>
        </w:r>
      </w:ins>
      <w:ins w:id="219" w:author="Lewis.Barnett" w:date="2020-06-28T22:47:00Z">
        <w:r w:rsidR="001356A9">
          <w:t>, distance sampling,</w:t>
        </w:r>
      </w:ins>
      <w:ins w:id="220" w:author="Lewis.Barnett" w:date="2020-06-28T22:41:00Z">
        <w:r w:rsidR="001356A9">
          <w:t xml:space="preserve"> and other </w:t>
        </w:r>
      </w:ins>
      <w:ins w:id="221" w:author="Lewis.Barnett" w:date="2020-06-28T22:43:00Z">
        <w:r w:rsidR="001356A9">
          <w:t xml:space="preserve">survey </w:t>
        </w:r>
      </w:ins>
      <w:ins w:id="222" w:author="Lewis.Barnett" w:date="2020-06-28T22:41:00Z">
        <w:r w:rsidR="001356A9">
          <w:t>methods</w:t>
        </w:r>
      </w:ins>
      <w:ins w:id="223" w:author="Lewis.Barnett" w:date="2020-06-28T22:46:00Z">
        <w:r w:rsidR="001356A9">
          <w:t xml:space="preserve"> </w:t>
        </w:r>
      </w:ins>
      <w:ins w:id="224" w:author="Lewis.Barnett" w:date="2020-06-28T22:59:00Z">
        <w:r w:rsidR="008B21D9">
          <w:t xml:space="preserve">typically applied in terrestrial and freshwater systems </w:t>
        </w:r>
      </w:ins>
      <w:ins w:id="225" w:author="Lewis.Barnett" w:date="2020-06-28T22:45:00Z">
        <w:r w:rsidR="001356A9">
          <w:t xml:space="preserve">that </w:t>
        </w:r>
      </w:ins>
      <w:ins w:id="226" w:author="Lewis.Barnett" w:date="2020-06-28T22:59:00Z">
        <w:r w:rsidR="008B21D9">
          <w:t xml:space="preserve">have led to parallel </w:t>
        </w:r>
        <w:r w:rsidR="008B21D9" w:rsidRPr="00E747BE">
          <w:t>development of models</w:t>
        </w:r>
      </w:ins>
      <w:ins w:id="227" w:author="Lewis.Barnett" w:date="2020-06-28T23:01:00Z">
        <w:r w:rsidR="008B21D9" w:rsidRPr="00E747BE">
          <w:t xml:space="preserve"> for similar purposes</w:t>
        </w:r>
      </w:ins>
      <w:ins w:id="228" w:author="Lewis.Barnett" w:date="2020-06-28T22:59:00Z">
        <w:r w:rsidR="008B21D9" w:rsidRPr="00E747BE">
          <w:t xml:space="preserve"> </w:t>
        </w:r>
      </w:ins>
      <w:ins w:id="229" w:author="Lewis.Barnett" w:date="2020-06-28T22:50:00Z">
        <w:r w:rsidR="00AB01D3" w:rsidRPr="00E747BE">
          <w:fldChar w:fldCharType="begin"/>
        </w:r>
      </w:ins>
      <w:ins w:id="230" w:author="Lewis.Barnett" w:date="2020-06-28T22:57:00Z">
        <w:r w:rsidR="00AB01D3" w:rsidRPr="00E747BE">
          <w:instrText xml:space="preserve"> ADDIN ZOTERO_ITEM CSL_CITATION {"citationID":"ZwVJV3Vd","properties":{"formattedCitation":"(Efford 2004, 2011, Royle and Young 2008, Royle et al. 2013)","plainCitation":"(Efford 2004, 2011, Royle and Young 2008, Royle et al. 2013)","noteIndex":0},"citationItems":[{"id":16443,"uris":["http://zotero.org/users/6342351/items/IUVDZNDG"],"uri":["http://zotero.org/users/6342351/items/IUVDZNDG"],"itemData":{"id":16443,"type":"article-journal","container-title":"Oikos","DOI":"10.1111/j.0030-1299.2004.13043.x","ISSN":"00301299, 16000706","issue":"3","language":"en","page":"598-610","source":"DOI.org (Crossref)","title":"Density estimation in live-trapping studies","volume":"106","author":[{"family":"Efford","given":"Murray"}],"issued":{"date-parts":[["2004",9]]}}},{"id":16444,"uris":["http://zotero.org/users/6342351/items/MA3PZTQF"],"uri":["http://zotero.org/users/6342351/items/MA3PZTQF"],"itemData":{"id":16444,"type":"article-journal","abstract":"The recent development of capture–recapture methods for estimating animal population density has focused on passive detection using devices such as traps or automatic cameras. Some species lend themselves more to active searching: a polygonal plot may be searched repeatedly and the locations of detected individuals recorded, or a plot may be searched just once and multiple cues (feces or other sign) identified as belonging to particular individuals. This report presents new likelihood-based spatially explicit capture–recapture (SECR) methods for such data. The methods are shown to be at least as robust in simulations as an equivalent Bayesian analysis, and to have negligible bias and near-nominal confidence interval coverage with parameter values from a lizard data set. It is recommended on the basis of simulation that plots for SECR should be at least as large as the home range of the target species. The R package “secr” may be used to fit the models. The likelihood-based implementation extends the spatially explicit analyses available for search data to include binary data (animal detected or not detected on each occasion) or count data (multiple detections per occasion) from multiple irregular polygons, with or without dependence among polygons. It is also shown how the method may be adapted for detections along a linear transect.","container-title":"Ecology","DOI":"10.1890/11-0332.1","ISSN":"1939-9170","issue":"12","language":"en","page":"2202-2207","source":"Wiley Online Library","title":"Estimation of population density by spatially explicit capture–recapture analysis of data from area searches","volume":"92","author":[{"family":"Efford","given":"Murray G."}],"issued":{"date-parts":[["2011"]]}}},{"id":16447,"uris":["http://zotero.org/users/6342351/items/X2BD6MQT"],"uri":["http://zotero.org/users/6342351/items/X2BD6MQT"],"itemData":{"id":16447,"type":"article-journal","abstract":"Estimating density is a fundamental objective of many animal population studies. Application of methods for estimating population size from ostensibly closed populations is widespread, but ineffective for estimating absolute density because most populations are subject to short-term movements or so-called temporary emigration. This phenomenon invalidates the resulting estimates because the effective sample area is unknown. A number of methods involving the adjustment of estimates based on heuristic considerations are in widespread use. In this paper, a hierarchical model of spatially indexed capture–recapture data is proposed for sampling based on area searches of spatial sample units subject to uniform sampling intensity. The hierarchical model contains explicit models for the distribution of individuals and their movements, in addition to an observation model that is conditional on the location of individuals during sampling. Bayesian analysis of the hierarchical model is achieved by the use of data augmentation, which allows for a straightforward implementation in the freely available software WinBUGS. We present results of a simulation study that was carried out to evaluate the operating characteristics of the Bayesian estimator under variable densities and movement patterns of individuals. An application of the model is presented for survey data on the flat-tailed horned lizard (Phrynosoma mcallii) in Arizona, USA.","container-title":"Ecology","DOI":"10.1890/07-0601.1","ISSN":"1939-9170","issue":"8","language":"en","page":"2281-2289","source":"Wiley Online Library","title":"A Hierarchical Model for Spatial Capture–Recapture Data","volume":"89","author":[{"family":"Royle","given":"J. Andrew"},{"family":"Young","given":"Kevin V."}],"issued":{"date-parts":[["2008"]]}}},{"id":1716,"uris":["http://zotero.org/users/6342351/items/4E4GNDCK"],"uri":["http://zotero.org/users/6342351/items/4E4GNDCK"],"itemData":{"id":1716,"type":"book","publisher":"Academic Press","source":"Google Scholar","title":"Spatial capture-recapture","URL":"https://books.google.com/books?hl=en&amp;lr=&amp;id=RO08-S-amZMC&amp;oi=fnd&amp;pg=PR1&amp;dq=Gardner+chandler+spatial+&amp;ots=e7ztMjHz-D&amp;sig=uRIy8GrAqXAcnkXC1ySIJbeFfmE#v=onepage&amp;q=Gardner%20chandler%20spatial&amp;f=false","author":[{"family":"Royle","given":"J. Andrew"},{"family":"Chandler","given":"Richard B."},{"family":"Sollmann","given":"Rahel"},{"family":"Gardner","given":"Beth"}],"issued":{"date-parts":[["2013"]]}}}],"schema":"https://github.com/citation-style-language/schema/raw/master/csl-citation.json"} </w:instrText>
        </w:r>
      </w:ins>
      <w:r w:rsidR="00AB01D3" w:rsidRPr="00E747BE">
        <w:rPr>
          <w:rPrChange w:id="231" w:author="Lewis.Barnett" w:date="2020-06-28T23:41:00Z">
            <w:rPr/>
          </w:rPrChange>
        </w:rPr>
        <w:fldChar w:fldCharType="separate"/>
      </w:r>
      <w:ins w:id="232" w:author="Lewis.Barnett" w:date="2020-06-28T22:57:00Z">
        <w:r w:rsidR="00AB01D3" w:rsidRPr="00E747BE">
          <w:t>(Efford 2004, 2011, Royle and Young 2008, Royle et al. 2013)</w:t>
        </w:r>
      </w:ins>
      <w:ins w:id="233" w:author="Lewis.Barnett" w:date="2020-06-28T22:50:00Z">
        <w:r w:rsidR="00AB01D3" w:rsidRPr="00E747BE">
          <w:fldChar w:fldCharType="end"/>
        </w:r>
      </w:ins>
      <w:ins w:id="234" w:author="Lewis.Barnett" w:date="2020-06-28T22:45:00Z">
        <w:r w:rsidR="001356A9" w:rsidRPr="00E747BE">
          <w:t>.</w:t>
        </w:r>
      </w:ins>
      <w:ins w:id="235" w:author="Lewis.Barnett" w:date="2020-06-28T23:02:00Z">
        <w:r w:rsidR="008B21D9" w:rsidRPr="00E747BE">
          <w:t xml:space="preserve"> </w:t>
        </w:r>
      </w:ins>
      <w:ins w:id="236" w:author="Lewis.Barnett" w:date="2020-06-28T23:04:00Z">
        <w:r w:rsidR="008B21D9" w:rsidRPr="00E747BE">
          <w:t>T</w:t>
        </w:r>
        <w:r w:rsidR="008B21D9" w:rsidRPr="00E747BE">
          <w:rPr>
            <w:rPrChange w:id="237" w:author="Lewis.Barnett" w:date="2020-06-28T23:41:00Z">
              <w:rPr>
                <w:highlight w:val="yellow"/>
              </w:rPr>
            </w:rPrChange>
          </w:rPr>
          <w:t xml:space="preserve">he most reliable estimates of marine fish densities </w:t>
        </w:r>
      </w:ins>
      <w:ins w:id="238" w:author="Lewis.Barnett" w:date="2020-06-28T23:08:00Z">
        <w:r w:rsidR="008C4CDD" w:rsidRPr="00E747BE">
          <w:rPr>
            <w:rPrChange w:id="239" w:author="Lewis.Barnett" w:date="2020-06-28T23:41:00Z">
              <w:rPr>
                <w:highlight w:val="yellow"/>
              </w:rPr>
            </w:rPrChange>
          </w:rPr>
          <w:t xml:space="preserve">at broad scales </w:t>
        </w:r>
      </w:ins>
      <w:ins w:id="240" w:author="Lewis.Barnett" w:date="2020-06-28T23:04:00Z">
        <w:r w:rsidR="008B21D9" w:rsidRPr="00E747BE">
          <w:rPr>
            <w:rPrChange w:id="241" w:author="Lewis.Barnett" w:date="2020-06-28T23:41:00Z">
              <w:rPr>
                <w:highlight w:val="yellow"/>
              </w:rPr>
            </w:rPrChange>
          </w:rPr>
          <w:t>are generally derived from fishery-independent survey</w:t>
        </w:r>
      </w:ins>
      <w:ins w:id="242" w:author="Lewis.Barnett" w:date="2020-06-28T23:05:00Z">
        <w:r w:rsidR="008B21D9" w:rsidRPr="00E747BE">
          <w:rPr>
            <w:rPrChange w:id="243" w:author="Lewis.Barnett" w:date="2020-06-28T23:41:00Z">
              <w:rPr>
                <w:highlight w:val="yellow"/>
              </w:rPr>
            </w:rPrChange>
          </w:rPr>
          <w:t xml:space="preserve">s where </w:t>
        </w:r>
      </w:ins>
      <w:ins w:id="244" w:author="Lewis.Barnett" w:date="2020-06-28T23:09:00Z">
        <w:r w:rsidR="008C4CDD" w:rsidRPr="00E747BE">
          <w:rPr>
            <w:rPrChange w:id="245" w:author="Lewis.Barnett" w:date="2020-06-28T23:41:00Z">
              <w:rPr>
                <w:highlight w:val="yellow"/>
              </w:rPr>
            </w:rPrChange>
          </w:rPr>
          <w:t xml:space="preserve">observations of </w:t>
        </w:r>
      </w:ins>
      <w:ins w:id="246" w:author="Lewis.Barnett" w:date="2020-06-28T23:05:00Z">
        <w:r w:rsidR="008B21D9" w:rsidRPr="00E747BE">
          <w:rPr>
            <w:rPrChange w:id="247" w:author="Lewis.Barnett" w:date="2020-06-28T23:41:00Z">
              <w:rPr>
                <w:highlight w:val="yellow"/>
              </w:rPr>
            </w:rPrChange>
          </w:rPr>
          <w:t xml:space="preserve">population </w:t>
        </w:r>
      </w:ins>
      <w:ins w:id="248" w:author="Lewis.Barnett" w:date="2020-06-28T23:06:00Z">
        <w:r w:rsidR="008B21D9" w:rsidRPr="00E747BE">
          <w:rPr>
            <w:rPrChange w:id="249" w:author="Lewis.Barnett" w:date="2020-06-28T23:41:00Z">
              <w:rPr>
                <w:highlight w:val="yellow"/>
              </w:rPr>
            </w:rPrChange>
          </w:rPr>
          <w:t>density</w:t>
        </w:r>
      </w:ins>
      <w:ins w:id="250" w:author="Lewis.Barnett" w:date="2020-06-28T23:05:00Z">
        <w:r w:rsidR="008B21D9" w:rsidRPr="00E747BE">
          <w:rPr>
            <w:rPrChange w:id="251" w:author="Lewis.Barnett" w:date="2020-06-28T23:41:00Z">
              <w:rPr>
                <w:highlight w:val="yellow"/>
              </w:rPr>
            </w:rPrChange>
          </w:rPr>
          <w:t xml:space="preserve"> </w:t>
        </w:r>
      </w:ins>
      <w:ins w:id="252" w:author="Lewis.Barnett" w:date="2020-06-28T23:09:00Z">
        <w:r w:rsidR="008C4CDD" w:rsidRPr="00E747BE">
          <w:rPr>
            <w:rPrChange w:id="253" w:author="Lewis.Barnett" w:date="2020-06-28T23:41:00Z">
              <w:rPr>
                <w:highlight w:val="yellow"/>
              </w:rPr>
            </w:rPrChange>
          </w:rPr>
          <w:t>are</w:t>
        </w:r>
      </w:ins>
      <w:ins w:id="254" w:author="Lewis.Barnett" w:date="2020-06-28T23:06:00Z">
        <w:r w:rsidR="008B21D9" w:rsidRPr="00E747BE">
          <w:rPr>
            <w:rPrChange w:id="255" w:author="Lewis.Barnett" w:date="2020-06-28T23:41:00Z">
              <w:rPr>
                <w:highlight w:val="yellow"/>
              </w:rPr>
            </w:rPrChange>
          </w:rPr>
          <w:t xml:space="preserve"> taken to be proportional to the catch-per-unit-effort</w:t>
        </w:r>
      </w:ins>
      <w:ins w:id="256" w:author="Lewis.Barnett" w:date="2020-06-28T23:07:00Z">
        <w:r w:rsidR="00811FC6" w:rsidRPr="00E747BE">
          <w:rPr>
            <w:rPrChange w:id="257" w:author="Lewis.Barnett" w:date="2020-06-28T23:41:00Z">
              <w:rPr>
                <w:highlight w:val="yellow"/>
              </w:rPr>
            </w:rPrChange>
          </w:rPr>
          <w:t xml:space="preserve"> of </w:t>
        </w:r>
      </w:ins>
      <w:ins w:id="258" w:author="Lewis.Barnett" w:date="2020-06-28T23:32:00Z">
        <w:r w:rsidR="00811FC6" w:rsidRPr="00E747BE">
          <w:rPr>
            <w:rPrChange w:id="259" w:author="Lewis.Barnett" w:date="2020-06-28T23:41:00Z">
              <w:rPr>
                <w:highlight w:val="yellow"/>
              </w:rPr>
            </w:rPrChange>
          </w:rPr>
          <w:t>a</w:t>
        </w:r>
      </w:ins>
      <w:ins w:id="260" w:author="Lewis.Barnett" w:date="2020-06-28T23:07:00Z">
        <w:r w:rsidR="00811FC6" w:rsidRPr="00E747BE">
          <w:rPr>
            <w:rPrChange w:id="261" w:author="Lewis.Barnett" w:date="2020-06-28T23:41:00Z">
              <w:rPr>
                <w:highlight w:val="yellow"/>
              </w:rPr>
            </w:rPrChange>
          </w:rPr>
          <w:t xml:space="preserve"> fishing gear, often </w:t>
        </w:r>
      </w:ins>
      <w:ins w:id="262" w:author="Lewis.Barnett" w:date="2020-06-28T23:32:00Z">
        <w:r w:rsidR="00811FC6" w:rsidRPr="00E747BE">
          <w:rPr>
            <w:rPrChange w:id="263" w:author="Lewis.Barnett" w:date="2020-06-28T23:41:00Z">
              <w:rPr>
                <w:highlight w:val="yellow"/>
              </w:rPr>
            </w:rPrChange>
          </w:rPr>
          <w:t>implemented</w:t>
        </w:r>
      </w:ins>
      <w:ins w:id="264" w:author="Lewis.Barnett" w:date="2020-06-28T23:07:00Z">
        <w:r w:rsidR="00811FC6" w:rsidRPr="00E747BE">
          <w:rPr>
            <w:rPrChange w:id="265" w:author="Lewis.Barnett" w:date="2020-06-28T23:41:00Z">
              <w:rPr>
                <w:highlight w:val="yellow"/>
              </w:rPr>
            </w:rPrChange>
          </w:rPr>
          <w:t xml:space="preserve"> using some form of </w:t>
        </w:r>
      </w:ins>
      <w:ins w:id="266" w:author="Lewis.Barnett" w:date="2020-06-28T23:31:00Z">
        <w:r w:rsidR="00811FC6" w:rsidRPr="00E747BE">
          <w:rPr>
            <w:rPrChange w:id="267" w:author="Lewis.Barnett" w:date="2020-06-28T23:41:00Z">
              <w:rPr>
                <w:highlight w:val="yellow"/>
              </w:rPr>
            </w:rPrChange>
          </w:rPr>
          <w:t xml:space="preserve">stratified </w:t>
        </w:r>
      </w:ins>
      <w:ins w:id="268" w:author="Lewis.Barnett" w:date="2020-06-28T23:07:00Z">
        <w:r w:rsidR="00811FC6" w:rsidRPr="00E747BE">
          <w:rPr>
            <w:rPrChange w:id="269" w:author="Lewis.Barnett" w:date="2020-06-28T23:41:00Z">
              <w:rPr>
                <w:highlight w:val="yellow"/>
              </w:rPr>
            </w:rPrChange>
          </w:rPr>
          <w:t>random sampling design</w:t>
        </w:r>
      </w:ins>
      <w:ins w:id="270" w:author="Lewis.Barnett" w:date="2020-06-28T23:04:00Z">
        <w:r w:rsidR="008B21D9" w:rsidRPr="00E747BE">
          <w:rPr>
            <w:rPrChange w:id="271" w:author="Lewis.Barnett" w:date="2020-06-28T23:41:00Z">
              <w:rPr>
                <w:highlight w:val="yellow"/>
              </w:rPr>
            </w:rPrChange>
          </w:rPr>
          <w:t xml:space="preserve">. In addition to providing </w:t>
        </w:r>
      </w:ins>
      <w:ins w:id="272" w:author="Lewis.Barnett" w:date="2020-06-28T23:22:00Z">
        <w:r w:rsidR="00C471F3" w:rsidRPr="00E747BE">
          <w:rPr>
            <w:rPrChange w:id="273" w:author="Lewis.Barnett" w:date="2020-06-28T23:41:00Z">
              <w:rPr>
                <w:highlight w:val="yellow"/>
              </w:rPr>
            </w:rPrChange>
          </w:rPr>
          <w:t>the data</w:t>
        </w:r>
      </w:ins>
      <w:ins w:id="274" w:author="Lewis.Barnett" w:date="2020-06-28T23:21:00Z">
        <w:r w:rsidR="00C471F3" w:rsidRPr="00E747BE">
          <w:rPr>
            <w:rPrChange w:id="275" w:author="Lewis.Barnett" w:date="2020-06-28T23:41:00Z">
              <w:rPr>
                <w:highlight w:val="yellow"/>
              </w:rPr>
            </w:rPrChange>
          </w:rPr>
          <w:t xml:space="preserve"> </w:t>
        </w:r>
      </w:ins>
      <w:ins w:id="276" w:author="Lewis.Barnett" w:date="2020-06-28T23:22:00Z">
        <w:r w:rsidR="00C471F3" w:rsidRPr="00E747BE">
          <w:rPr>
            <w:rPrChange w:id="277" w:author="Lewis.Barnett" w:date="2020-06-28T23:41:00Z">
              <w:rPr>
                <w:highlight w:val="yellow"/>
              </w:rPr>
            </w:rPrChange>
          </w:rPr>
          <w:t>on</w:t>
        </w:r>
      </w:ins>
      <w:ins w:id="278" w:author="Lewis.Barnett" w:date="2020-06-28T23:21:00Z">
        <w:r w:rsidR="00C471F3" w:rsidRPr="00E747BE">
          <w:rPr>
            <w:rPrChange w:id="279" w:author="Lewis.Barnett" w:date="2020-06-28T23:41:00Z">
              <w:rPr>
                <w:highlight w:val="yellow"/>
              </w:rPr>
            </w:rPrChange>
          </w:rPr>
          <w:t xml:space="preserve"> </w:t>
        </w:r>
      </w:ins>
      <w:ins w:id="280" w:author="Lewis.Barnett" w:date="2020-06-28T23:04:00Z">
        <w:r w:rsidR="008B21D9" w:rsidRPr="00E747BE">
          <w:rPr>
            <w:rPrChange w:id="281" w:author="Lewis.Barnett" w:date="2020-06-28T23:41:00Z">
              <w:rPr>
                <w:highlight w:val="yellow"/>
              </w:rPr>
            </w:rPrChange>
          </w:rPr>
          <w:t xml:space="preserve">population size </w:t>
        </w:r>
      </w:ins>
      <w:ins w:id="282" w:author="Lewis.Barnett" w:date="2020-06-28T23:21:00Z">
        <w:r w:rsidR="00C471F3" w:rsidRPr="00E747BE">
          <w:rPr>
            <w:rPrChange w:id="283" w:author="Lewis.Barnett" w:date="2020-06-28T23:41:00Z">
              <w:rPr>
                <w:highlight w:val="yellow"/>
              </w:rPr>
            </w:rPrChange>
          </w:rPr>
          <w:t xml:space="preserve">and structure </w:t>
        </w:r>
      </w:ins>
      <w:ins w:id="284" w:author="Lewis.Barnett" w:date="2020-06-28T23:22:00Z">
        <w:r w:rsidR="00C471F3" w:rsidRPr="00E747BE">
          <w:rPr>
            <w:rPrChange w:id="285" w:author="Lewis.Barnett" w:date="2020-06-28T23:41:00Z">
              <w:rPr>
                <w:highlight w:val="yellow"/>
              </w:rPr>
            </w:rPrChange>
          </w:rPr>
          <w:t xml:space="preserve">that is </w:t>
        </w:r>
      </w:ins>
      <w:ins w:id="286" w:author="Lewis.Barnett" w:date="2020-06-28T23:21:00Z">
        <w:r w:rsidR="00C471F3" w:rsidRPr="00E747BE">
          <w:rPr>
            <w:rPrChange w:id="287" w:author="Lewis.Barnett" w:date="2020-06-28T23:41:00Z">
              <w:rPr>
                <w:highlight w:val="yellow"/>
              </w:rPr>
            </w:rPrChange>
          </w:rPr>
          <w:t>needed</w:t>
        </w:r>
      </w:ins>
      <w:ins w:id="288" w:author="Lewis.Barnett" w:date="2020-06-28T23:04:00Z">
        <w:r w:rsidR="008B21D9" w:rsidRPr="00E747BE">
          <w:rPr>
            <w:rPrChange w:id="289" w:author="Lewis.Barnett" w:date="2020-06-28T23:41:00Z">
              <w:rPr>
                <w:highlight w:val="yellow"/>
              </w:rPr>
            </w:rPrChange>
          </w:rPr>
          <w:t xml:space="preserve"> for managing individual fish populations, fishery-independent survey data </w:t>
        </w:r>
      </w:ins>
      <w:ins w:id="290" w:author="Lewis.Barnett" w:date="2020-06-28T23:11:00Z">
        <w:r w:rsidR="008C4CDD" w:rsidRPr="00E747BE">
          <w:rPr>
            <w:rPrChange w:id="291" w:author="Lewis.Barnett" w:date="2020-06-28T23:41:00Z">
              <w:rPr>
                <w:highlight w:val="yellow"/>
              </w:rPr>
            </w:rPrChange>
          </w:rPr>
          <w:t>are</w:t>
        </w:r>
      </w:ins>
      <w:ins w:id="292" w:author="Lewis.Barnett" w:date="2020-06-28T23:04:00Z">
        <w:r w:rsidR="008B21D9" w:rsidRPr="00E747BE">
          <w:rPr>
            <w:rPrChange w:id="293" w:author="Lewis.Barnett" w:date="2020-06-28T23:41:00Z">
              <w:rPr>
                <w:highlight w:val="yellow"/>
              </w:rPr>
            </w:rPrChange>
          </w:rPr>
          <w:t xml:space="preserve"> used </w:t>
        </w:r>
      </w:ins>
      <w:ins w:id="294" w:author="Lewis.Barnett" w:date="2020-06-28T23:12:00Z">
        <w:r w:rsidR="008C4CDD" w:rsidRPr="00E747BE">
          <w:rPr>
            <w:rPrChange w:id="295" w:author="Lewis.Barnett" w:date="2020-06-28T23:41:00Z">
              <w:rPr>
                <w:highlight w:val="yellow"/>
              </w:rPr>
            </w:rPrChange>
          </w:rPr>
          <w:t>for purposes such as</w:t>
        </w:r>
      </w:ins>
      <w:ins w:id="296" w:author="Lewis.Barnett" w:date="2020-06-28T23:04:00Z">
        <w:r w:rsidR="008B21D9" w:rsidRPr="00E747BE">
          <w:rPr>
            <w:rPrChange w:id="297" w:author="Lewis.Barnett" w:date="2020-06-28T23:41:00Z">
              <w:rPr>
                <w:highlight w:val="yellow"/>
              </w:rPr>
            </w:rPrChange>
          </w:rPr>
          <w:t xml:space="preserve"> </w:t>
        </w:r>
      </w:ins>
      <w:ins w:id="298" w:author="Lewis.Barnett" w:date="2020-06-28T23:18:00Z">
        <w:r w:rsidR="00C471F3" w:rsidRPr="00E747BE">
          <w:rPr>
            <w:rPrChange w:id="299" w:author="Lewis.Barnett" w:date="2020-06-28T23:41:00Z">
              <w:rPr>
                <w:highlight w:val="yellow"/>
              </w:rPr>
            </w:rPrChange>
          </w:rPr>
          <w:t>informing</w:t>
        </w:r>
      </w:ins>
      <w:ins w:id="300" w:author="Lewis.Barnett" w:date="2020-06-28T23:04:00Z">
        <w:r w:rsidR="008B21D9" w:rsidRPr="00E747BE">
          <w:rPr>
            <w:rPrChange w:id="301" w:author="Lewis.Barnett" w:date="2020-06-28T23:41:00Z">
              <w:rPr>
                <w:highlight w:val="yellow"/>
              </w:rPr>
            </w:rPrChange>
          </w:rPr>
          <w:t xml:space="preserve"> ecosystem</w:t>
        </w:r>
      </w:ins>
      <w:ins w:id="302" w:author="Lewis.Barnett" w:date="2020-06-28T23:18:00Z">
        <w:r w:rsidR="00C471F3" w:rsidRPr="00E747BE">
          <w:rPr>
            <w:rPrChange w:id="303" w:author="Lewis.Barnett" w:date="2020-06-28T23:41:00Z">
              <w:rPr>
                <w:highlight w:val="yellow"/>
              </w:rPr>
            </w:rPrChange>
          </w:rPr>
          <w:t>-based</w:t>
        </w:r>
      </w:ins>
      <w:ins w:id="304" w:author="Lewis.Barnett" w:date="2020-06-28T23:04:00Z">
        <w:r w:rsidR="008B21D9" w:rsidRPr="00E747BE">
          <w:rPr>
            <w:rPrChange w:id="305" w:author="Lewis.Barnett" w:date="2020-06-28T23:41:00Z">
              <w:rPr>
                <w:highlight w:val="yellow"/>
              </w:rPr>
            </w:rPrChange>
          </w:rPr>
          <w:t xml:space="preserve"> </w:t>
        </w:r>
      </w:ins>
      <w:ins w:id="306" w:author="Lewis.Barnett" w:date="2020-06-28T23:18:00Z">
        <w:r w:rsidR="00C471F3" w:rsidRPr="00E747BE">
          <w:rPr>
            <w:rPrChange w:id="307" w:author="Lewis.Barnett" w:date="2020-06-28T23:41:00Z">
              <w:rPr>
                <w:highlight w:val="yellow"/>
              </w:rPr>
            </w:rPrChange>
          </w:rPr>
          <w:t>management</w:t>
        </w:r>
      </w:ins>
      <w:ins w:id="308" w:author="Lewis.Barnett" w:date="2020-06-28T23:04:00Z">
        <w:r w:rsidR="008B21D9" w:rsidRPr="00E747BE">
          <w:rPr>
            <w:rPrChange w:id="309" w:author="Lewis.Barnett" w:date="2020-06-28T23:41:00Z">
              <w:rPr>
                <w:highlight w:val="yellow"/>
              </w:rPr>
            </w:rPrChange>
          </w:rPr>
          <w:t xml:space="preserve"> </w:t>
        </w:r>
        <w:r w:rsidR="008B21D9" w:rsidRPr="00E747BE">
          <w:rPr>
            <w:rPrChange w:id="310" w:author="Lewis.Barnett" w:date="2020-06-28T23:41:00Z">
              <w:rPr>
                <w:highlight w:val="yellow"/>
              </w:rPr>
            </w:rPrChange>
          </w:rPr>
          <w:fldChar w:fldCharType="begin"/>
        </w:r>
      </w:ins>
      <w:ins w:id="311" w:author="Lewis.Barnett" w:date="2020-06-28T23:19:00Z">
        <w:r w:rsidR="00C471F3" w:rsidRPr="00E747BE">
          <w:rPr>
            <w:rPrChange w:id="312" w:author="Lewis.Barnett" w:date="2020-06-28T23:41:00Z">
              <w:rPr>
                <w:highlight w:val="yellow"/>
              </w:rPr>
            </w:rPrChange>
          </w:rPr>
          <w:instrText xml:space="preserve"> ADDIN ZOTERO_ITEM CSL_CITATION {"citationID":"2hMkHBcO","properties":{"formattedCitation":"(Link et al. 2002, Nicholson and Jennings 2004, Harvey et al. 2018)","plainCitation":"(Link et al. 2002, Nicholson and Jennings 2004, Harvey et al. 2018)","noteIndex":0},"citationItems":[{"id":"gjGjZbSL/tTke0VI1","uris":["http://zotero.org/users/2529419/items/AKMXUF8H"],"uri":["http://zotero.org/users/2529419/items/AKMXUF8H"],"itemData":{"id":"gjGjZbSL/tTke0VI1","type":"article-journal","title":"Marine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J"}],"issued":{"date-parts":[["2002",9,1]]}}},{"id":"gjGjZbSL/zydpHOHS","uris":["http://zotero.org/users/2529419/items/RHNEAWQW"],"uri":["http://zotero.org/users/2529419/items/RHNEAWQW"],"itemData":{"id":2693,"type":"article-journal","title":"Testing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gjGjZbSL/hCZbuyTQ","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313" w:author="Lewis.Barnett" w:date="2020-06-28T23:04:00Z">
        <w:r w:rsidR="008B21D9" w:rsidRPr="00E747BE">
          <w:rPr>
            <w:rPrChange w:id="314" w:author="Lewis.Barnett" w:date="2020-06-28T23:41:00Z">
              <w:rPr>
                <w:highlight w:val="yellow"/>
              </w:rPr>
            </w:rPrChange>
          </w:rPr>
          <w:fldChar w:fldCharType="separate"/>
        </w:r>
      </w:ins>
      <w:ins w:id="315" w:author="Lewis.Barnett" w:date="2020-06-28T23:19:00Z">
        <w:r w:rsidR="00C471F3" w:rsidRPr="00E747BE">
          <w:rPr>
            <w:rPrChange w:id="316" w:author="Lewis.Barnett" w:date="2020-06-28T23:41:00Z">
              <w:rPr>
                <w:highlight w:val="yellow"/>
              </w:rPr>
            </w:rPrChange>
          </w:rPr>
          <w:t>(Link et al. 2002, Nicholson and Jennings 2004, Harvey et al. 2018)</w:t>
        </w:r>
      </w:ins>
      <w:ins w:id="317" w:author="Lewis.Barnett" w:date="2020-06-28T23:04:00Z">
        <w:r w:rsidR="008B21D9" w:rsidRPr="00E747BE">
          <w:rPr>
            <w:rPrChange w:id="318" w:author="Lewis.Barnett" w:date="2020-06-28T23:41:00Z">
              <w:rPr>
                <w:highlight w:val="yellow"/>
              </w:rPr>
            </w:rPrChange>
          </w:rPr>
          <w:fldChar w:fldCharType="end"/>
        </w:r>
        <w:r w:rsidR="008B21D9" w:rsidRPr="00E747BE">
          <w:rPr>
            <w:rPrChange w:id="319" w:author="Lewis.Barnett" w:date="2020-06-28T23:41:00Z">
              <w:rPr>
                <w:highlight w:val="yellow"/>
              </w:rPr>
            </w:rPrChange>
          </w:rPr>
          <w:t xml:space="preserve">, </w:t>
        </w:r>
      </w:ins>
      <w:ins w:id="320" w:author="Lewis.Barnett" w:date="2020-06-28T23:12:00Z">
        <w:r w:rsidR="008C4CDD" w:rsidRPr="00E747BE">
          <w:rPr>
            <w:rPrChange w:id="321" w:author="Lewis.Barnett" w:date="2020-06-28T23:41:00Z">
              <w:rPr>
                <w:highlight w:val="yellow"/>
              </w:rPr>
            </w:rPrChange>
          </w:rPr>
          <w:t>evaluating</w:t>
        </w:r>
      </w:ins>
      <w:ins w:id="322" w:author="Lewis.Barnett" w:date="2020-06-28T23:04:00Z">
        <w:r w:rsidR="008B21D9" w:rsidRPr="00E747BE">
          <w:rPr>
            <w:rPrChange w:id="323" w:author="Lewis.Barnett" w:date="2020-06-28T23:41:00Z">
              <w:rPr>
                <w:highlight w:val="yellow"/>
              </w:rPr>
            </w:rPrChange>
          </w:rPr>
          <w:t xml:space="preserve"> the impacts of </w:t>
        </w:r>
      </w:ins>
      <w:ins w:id="324" w:author="Lewis.Barnett" w:date="2020-06-28T23:11:00Z">
        <w:r w:rsidR="008C4CDD" w:rsidRPr="00E747BE">
          <w:rPr>
            <w:rPrChange w:id="325" w:author="Lewis.Barnett" w:date="2020-06-28T23:41:00Z">
              <w:rPr>
                <w:highlight w:val="yellow"/>
              </w:rPr>
            </w:rPrChange>
          </w:rPr>
          <w:t>harvesting</w:t>
        </w:r>
      </w:ins>
      <w:ins w:id="326" w:author="Lewis.Barnett" w:date="2020-06-28T23:04:00Z">
        <w:r w:rsidR="008B21D9" w:rsidRPr="00E747BE">
          <w:rPr>
            <w:rPrChange w:id="327" w:author="Lewis.Barnett" w:date="2020-06-28T23:41:00Z">
              <w:rPr>
                <w:highlight w:val="yellow"/>
              </w:rPr>
            </w:rPrChange>
          </w:rPr>
          <w:t xml:space="preserve"> non-target species </w:t>
        </w:r>
        <w:r w:rsidR="008B21D9" w:rsidRPr="00E747BE">
          <w:rPr>
            <w:rPrChange w:id="328" w:author="Lewis.Barnett" w:date="2020-06-28T23:41:00Z">
              <w:rPr>
                <w:highlight w:val="yellow"/>
              </w:rPr>
            </w:rPrChange>
          </w:rPr>
          <w:fldChar w:fldCharType="begin"/>
        </w:r>
        <w:r w:rsidR="008B21D9" w:rsidRPr="00E747BE">
          <w:rPr>
            <w:rPrChange w:id="329" w:author="Lewis.Barnett" w:date="2020-06-28T23:41:00Z">
              <w:rPr>
                <w:highlight w:val="yellow"/>
              </w:rPr>
            </w:rPrChange>
          </w:rPr>
          <w:instrText xml:space="preserve"> ADDIN ZOTERO_ITEM CSL_CITATION {"citationID":"lLZdXdsq","properties":{"formattedCitation":"(Stock et al. 2019)","plainCitation":"(Stock et al. 2019)","noteIndex":0},"citationItems":[{"id":"gjGjZbSL/DJEk2Dke","uris":["http://zotero.org/users/2529419/items/PDXNLWXP"],"uri":["http://zotero.org/users/2529419/items/PDXNLWXP"],"itemData":{"id":2700,"type":"article-journal","title":"Comparing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8B21D9" w:rsidRPr="00E747BE">
          <w:rPr>
            <w:rPrChange w:id="330" w:author="Lewis.Barnett" w:date="2020-06-28T23:41:00Z">
              <w:rPr>
                <w:highlight w:val="yellow"/>
              </w:rPr>
            </w:rPrChange>
          </w:rPr>
          <w:fldChar w:fldCharType="separate"/>
        </w:r>
        <w:r w:rsidR="008B21D9" w:rsidRPr="00E747BE">
          <w:rPr>
            <w:noProof/>
            <w:rPrChange w:id="331" w:author="Lewis.Barnett" w:date="2020-06-28T23:41:00Z">
              <w:rPr>
                <w:noProof/>
                <w:highlight w:val="yellow"/>
              </w:rPr>
            </w:rPrChange>
          </w:rPr>
          <w:t>(Stock et al. 2019)</w:t>
        </w:r>
        <w:r w:rsidR="008B21D9" w:rsidRPr="00E747BE">
          <w:rPr>
            <w:rPrChange w:id="332" w:author="Lewis.Barnett" w:date="2020-06-28T23:41:00Z">
              <w:rPr>
                <w:highlight w:val="yellow"/>
              </w:rPr>
            </w:rPrChange>
          </w:rPr>
          <w:fldChar w:fldCharType="end"/>
        </w:r>
      </w:ins>
      <w:ins w:id="333" w:author="Lewis.Barnett" w:date="2020-06-28T23:14:00Z">
        <w:r w:rsidR="008C4CDD" w:rsidRPr="00E747BE">
          <w:rPr>
            <w:rPrChange w:id="334" w:author="Lewis.Barnett" w:date="2020-06-28T23:41:00Z">
              <w:rPr>
                <w:highlight w:val="yellow"/>
              </w:rPr>
            </w:rPrChange>
          </w:rPr>
          <w:t xml:space="preserve">, and quantifying </w:t>
        </w:r>
      </w:ins>
      <w:ins w:id="335" w:author="Lewis.Barnett" w:date="2020-06-28T23:15:00Z">
        <w:r w:rsidR="008C4CDD" w:rsidRPr="00E747BE">
          <w:rPr>
            <w:rPrChange w:id="336" w:author="Lewis.Barnett" w:date="2020-06-28T23:41:00Z">
              <w:rPr>
                <w:highlight w:val="yellow"/>
              </w:rPr>
            </w:rPrChange>
          </w:rPr>
          <w:t>shifts</w:t>
        </w:r>
      </w:ins>
      <w:ins w:id="337" w:author="Lewis.Barnett" w:date="2020-06-28T23:14:00Z">
        <w:r w:rsidR="008C4CDD" w:rsidRPr="00E747BE">
          <w:rPr>
            <w:rPrChange w:id="338" w:author="Lewis.Barnett" w:date="2020-06-28T23:41:00Z">
              <w:rPr>
                <w:highlight w:val="yellow"/>
              </w:rPr>
            </w:rPrChange>
          </w:rPr>
          <w:t xml:space="preserve"> in species distributions </w:t>
        </w:r>
      </w:ins>
      <w:ins w:id="339" w:author="Lewis.Barnett" w:date="2020-06-28T23:16:00Z">
        <w:r w:rsidR="008C4CDD" w:rsidRPr="00E747BE">
          <w:rPr>
            <w:rPrChange w:id="340" w:author="Lewis.Barnett" w:date="2020-06-28T23:41:00Z">
              <w:rPr>
                <w:highlight w:val="yellow"/>
              </w:rPr>
            </w:rPrChange>
          </w:rPr>
          <w:fldChar w:fldCharType="begin"/>
        </w:r>
        <w:r w:rsidR="008C4CDD" w:rsidRPr="00E747BE">
          <w:rPr>
            <w:rPrChange w:id="341" w:author="Lewis.Barnett" w:date="2020-06-28T23:41:00Z">
              <w:rPr>
                <w:highlight w:val="yellow"/>
              </w:rPr>
            </w:rPrChange>
          </w:rPr>
          <w:instrText xml:space="preserve"> ADDIN ZOTERO_ITEM CSL_CITATION {"citationID":"ZoCXcyPZ","properties":{"formattedCitation":"(Pinsky et al. 2013, Thorson et al. 2016b)","plainCitation":"(Pinsky et al. 2013, Thorson et al. 2016b)","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r w:rsidR="008C4CDD" w:rsidRPr="00E747BE">
        <w:rPr>
          <w:rPrChange w:id="342" w:author="Lewis.Barnett" w:date="2020-06-28T23:41:00Z">
            <w:rPr>
              <w:highlight w:val="yellow"/>
            </w:rPr>
          </w:rPrChange>
        </w:rPr>
        <w:fldChar w:fldCharType="separate"/>
      </w:r>
      <w:ins w:id="343" w:author="Lewis.Barnett" w:date="2020-06-28T23:16:00Z">
        <w:r w:rsidR="008C4CDD" w:rsidRPr="00E747BE">
          <w:rPr>
            <w:rPrChange w:id="344" w:author="Lewis.Barnett" w:date="2020-06-28T23:41:00Z">
              <w:rPr>
                <w:highlight w:val="yellow"/>
              </w:rPr>
            </w:rPrChange>
          </w:rPr>
          <w:t>(Pinsky et al. 2013, Thorson et al. 2016b)</w:t>
        </w:r>
        <w:r w:rsidR="008C4CDD" w:rsidRPr="00E747BE">
          <w:rPr>
            <w:rPrChange w:id="345" w:author="Lewis.Barnett" w:date="2020-06-28T23:41:00Z">
              <w:rPr>
                <w:highlight w:val="yellow"/>
              </w:rPr>
            </w:rPrChange>
          </w:rPr>
          <w:fldChar w:fldCharType="end"/>
        </w:r>
      </w:ins>
      <w:ins w:id="346" w:author="Lewis.Barnett" w:date="2020-06-28T23:04:00Z">
        <w:r w:rsidR="008B21D9" w:rsidRPr="00E747BE">
          <w:rPr>
            <w:rPrChange w:id="347" w:author="Lewis.Barnett" w:date="2020-06-28T23:41:00Z">
              <w:rPr>
                <w:highlight w:val="yellow"/>
              </w:rPr>
            </w:rPrChange>
          </w:rPr>
          <w:t xml:space="preserve">. </w:t>
        </w:r>
      </w:ins>
      <w:ins w:id="348" w:author="Lewis.Barnett" w:date="2020-06-28T23:33:00Z">
        <w:r w:rsidR="00811FC6" w:rsidRPr="00E747BE">
          <w:rPr>
            <w:rPrChange w:id="349" w:author="Lewis.Barnett" w:date="2020-06-28T23:41:00Z">
              <w:rPr>
                <w:highlight w:val="yellow"/>
              </w:rPr>
            </w:rPrChange>
          </w:rPr>
          <w:t>Changes in the spatial d</w:t>
        </w:r>
        <w:r w:rsidR="00E747BE">
          <w:t>istribution of marine fishes have</w:t>
        </w:r>
        <w:r w:rsidR="00811FC6" w:rsidRPr="00E747BE">
          <w:rPr>
            <w:rPrChange w:id="350" w:author="Lewis.Barnett" w:date="2020-06-28T23:41:00Z">
              <w:rPr>
                <w:highlight w:val="yellow"/>
              </w:rPr>
            </w:rPrChange>
          </w:rPr>
          <w:t xml:space="preserve"> </w:t>
        </w:r>
      </w:ins>
      <w:ins w:id="351" w:author="Lewis.Barnett" w:date="2020-06-28T23:34:00Z">
        <w:r w:rsidR="00811FC6" w:rsidRPr="00E747BE">
          <w:rPr>
            <w:rPrChange w:id="352" w:author="Lewis.Barnett" w:date="2020-06-28T23:41:00Z">
              <w:rPr>
                <w:highlight w:val="yellow"/>
              </w:rPr>
            </w:rPrChange>
          </w:rPr>
          <w:t xml:space="preserve">significant </w:t>
        </w:r>
      </w:ins>
      <w:ins w:id="353" w:author="Lewis.Barnett" w:date="2020-06-28T23:33:00Z">
        <w:r w:rsidR="00811FC6" w:rsidRPr="00E747BE">
          <w:rPr>
            <w:rPrChange w:id="354" w:author="Lewis.Barnett" w:date="2020-06-28T23:41:00Z">
              <w:rPr>
                <w:highlight w:val="yellow"/>
              </w:rPr>
            </w:rPrChange>
          </w:rPr>
          <w:t xml:space="preserve">implications for </w:t>
        </w:r>
      </w:ins>
      <w:ins w:id="355" w:author="Lewis.Barnett" w:date="2020-06-28T23:35:00Z">
        <w:r w:rsidR="00811FC6" w:rsidRPr="00E747BE">
          <w:rPr>
            <w:rPrChange w:id="356" w:author="Lewis.Barnett" w:date="2020-06-28T23:41:00Z">
              <w:rPr>
                <w:highlight w:val="yellow"/>
              </w:rPr>
            </w:rPrChange>
          </w:rPr>
          <w:t>community</w:t>
        </w:r>
      </w:ins>
      <w:ins w:id="357" w:author="Lewis.Barnett" w:date="2020-06-28T23:34:00Z">
        <w:r w:rsidR="00811FC6" w:rsidRPr="00E747BE">
          <w:rPr>
            <w:rPrChange w:id="358" w:author="Lewis.Barnett" w:date="2020-06-28T23:41:00Z">
              <w:rPr>
                <w:highlight w:val="yellow"/>
              </w:rPr>
            </w:rPrChange>
          </w:rPr>
          <w:t xml:space="preserve"> structure and </w:t>
        </w:r>
      </w:ins>
      <w:ins w:id="359" w:author="Lewis.Barnett" w:date="2020-06-28T23:33:00Z">
        <w:r w:rsidR="00811FC6" w:rsidRPr="00E747BE">
          <w:rPr>
            <w:rPrChange w:id="360" w:author="Lewis.Barnett" w:date="2020-06-28T23:41:00Z">
              <w:rPr>
                <w:highlight w:val="yellow"/>
              </w:rPr>
            </w:rPrChange>
          </w:rPr>
          <w:t xml:space="preserve">national food security </w:t>
        </w:r>
        <w:r w:rsidR="00811FC6" w:rsidRPr="00E747BE">
          <w:rPr>
            <w:rPrChange w:id="361" w:author="Lewis.Barnett" w:date="2020-06-28T23:41:00Z">
              <w:rPr>
                <w:highlight w:val="yellow"/>
              </w:rPr>
            </w:rPrChange>
          </w:rPr>
          <w:fldChar w:fldCharType="begin"/>
        </w:r>
        <w:r w:rsidR="00811FC6" w:rsidRPr="00E747BE">
          <w:rPr>
            <w:rPrChange w:id="362" w:author="Lewis.Barnett" w:date="2020-06-28T23:41:00Z">
              <w:rPr>
                <w:highlight w:val="yellow"/>
              </w:rPr>
            </w:rPrChange>
          </w:rPr>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r w:rsidR="00811FC6" w:rsidRPr="00E747BE">
          <w:rPr>
            <w:rPrChange w:id="363" w:author="Lewis.Barnett" w:date="2020-06-28T23:41:00Z">
              <w:rPr>
                <w:highlight w:val="yellow"/>
              </w:rPr>
            </w:rPrChange>
          </w:rPr>
          <w:fldChar w:fldCharType="separate"/>
        </w:r>
        <w:r w:rsidR="00811FC6" w:rsidRPr="00E747BE">
          <w:rPr>
            <w:rPrChange w:id="364" w:author="Lewis.Barnett" w:date="2020-06-28T23:41:00Z">
              <w:rPr>
                <w:highlight w:val="yellow"/>
              </w:rPr>
            </w:rPrChange>
          </w:rPr>
          <w:t>(Rice and Garcia 2011)</w:t>
        </w:r>
        <w:r w:rsidR="00811FC6" w:rsidRPr="00E747BE">
          <w:rPr>
            <w:rPrChange w:id="365" w:author="Lewis.Barnett" w:date="2020-06-28T23:41:00Z">
              <w:rPr>
                <w:highlight w:val="yellow"/>
              </w:rPr>
            </w:rPrChange>
          </w:rPr>
          <w:fldChar w:fldCharType="end"/>
        </w:r>
      </w:ins>
      <w:ins w:id="366" w:author="Lewis.Barnett" w:date="2020-06-28T23:41:00Z">
        <w:r w:rsidR="00E747BE">
          <w:t>. T</w:t>
        </w:r>
      </w:ins>
      <w:ins w:id="367" w:author="Lewis.Barnett" w:date="2020-06-28T23:25:00Z">
        <w:r w:rsidR="00C471F3" w:rsidRPr="00E747BE">
          <w:rPr>
            <w:rPrChange w:id="368" w:author="Lewis.Barnett" w:date="2020-06-28T23:41:00Z">
              <w:rPr>
                <w:highlight w:val="yellow"/>
              </w:rPr>
            </w:rPrChange>
          </w:rPr>
          <w:t xml:space="preserve">hus, </w:t>
        </w:r>
      </w:ins>
      <w:ins w:id="369" w:author="Lewis.Barnett" w:date="2020-06-28T23:27:00Z">
        <w:r w:rsidR="00C471F3" w:rsidRPr="00E747BE">
          <w:rPr>
            <w:rPrChange w:id="370" w:author="Lewis.Barnett" w:date="2020-06-28T23:41:00Z">
              <w:rPr>
                <w:highlight w:val="yellow"/>
              </w:rPr>
            </w:rPrChange>
          </w:rPr>
          <w:t xml:space="preserve">robust predictions of </w:t>
        </w:r>
      </w:ins>
      <w:ins w:id="371" w:author="Lewis.Barnett" w:date="2020-06-28T23:25:00Z">
        <w:r w:rsidR="00C471F3" w:rsidRPr="00E747BE">
          <w:rPr>
            <w:rPrChange w:id="372" w:author="Lewis.Barnett" w:date="2020-06-28T23:41:00Z">
              <w:rPr>
                <w:highlight w:val="yellow"/>
              </w:rPr>
            </w:rPrChange>
          </w:rPr>
          <w:t>mari</w:t>
        </w:r>
        <w:r w:rsidR="00811FC6" w:rsidRPr="00E747BE">
          <w:rPr>
            <w:rPrChange w:id="373" w:author="Lewis.Barnett" w:date="2020-06-28T23:41:00Z">
              <w:rPr>
                <w:highlight w:val="yellow"/>
              </w:rPr>
            </w:rPrChange>
          </w:rPr>
          <w:t>ne fish distribution shifts are needed, yet difficult to obtain</w:t>
        </w:r>
      </w:ins>
      <w:ins w:id="374" w:author="Lewis.Barnett" w:date="2020-06-28T23:36:00Z">
        <w:r w:rsidR="00811FC6" w:rsidRPr="00E747BE">
          <w:rPr>
            <w:rPrChange w:id="375" w:author="Lewis.Barnett" w:date="2020-06-28T23:41:00Z">
              <w:rPr>
                <w:highlight w:val="yellow"/>
              </w:rPr>
            </w:rPrChange>
          </w:rPr>
          <w:t xml:space="preserve"> given sparse and often uneven sampling effort, short monitoring time series, </w:t>
        </w:r>
      </w:ins>
      <w:ins w:id="376" w:author="Lewis.Barnett" w:date="2020-06-28T23:40:00Z">
        <w:r w:rsidR="00E747BE" w:rsidRPr="00E747BE">
          <w:rPr>
            <w:rPrChange w:id="377" w:author="Lewis.Barnett" w:date="2020-06-28T23:41:00Z">
              <w:rPr>
                <w:highlight w:val="yellow"/>
              </w:rPr>
            </w:rPrChange>
          </w:rPr>
          <w:t>limited ability</w:t>
        </w:r>
      </w:ins>
      <w:ins w:id="378" w:author="Lewis.Barnett" w:date="2020-06-28T23:39:00Z">
        <w:r w:rsidR="00E747BE" w:rsidRPr="00E747BE">
          <w:rPr>
            <w:rPrChange w:id="379" w:author="Lewis.Barnett" w:date="2020-06-28T23:41:00Z">
              <w:rPr>
                <w:highlight w:val="yellow"/>
              </w:rPr>
            </w:rPrChange>
          </w:rPr>
          <w:t xml:space="preserve"> to repeat-sample </w:t>
        </w:r>
      </w:ins>
      <w:ins w:id="380" w:author="Lewis.Barnett" w:date="2020-06-28T23:40:00Z">
        <w:r w:rsidR="00E747BE" w:rsidRPr="00E747BE">
          <w:rPr>
            <w:rPrChange w:id="381" w:author="Lewis.Barnett" w:date="2020-06-28T23:41:00Z">
              <w:rPr>
                <w:highlight w:val="yellow"/>
              </w:rPr>
            </w:rPrChange>
          </w:rPr>
          <w:t xml:space="preserve">individuals, </w:t>
        </w:r>
      </w:ins>
      <w:ins w:id="382" w:author="Lewis.Barnett" w:date="2020-06-28T23:36:00Z">
        <w:r w:rsidR="00811FC6" w:rsidRPr="00E747BE">
          <w:rPr>
            <w:rPrChange w:id="383" w:author="Lewis.Barnett" w:date="2020-06-28T23:41:00Z">
              <w:rPr>
                <w:highlight w:val="yellow"/>
              </w:rPr>
            </w:rPrChange>
          </w:rPr>
          <w:t>and</w:t>
        </w:r>
      </w:ins>
      <w:ins w:id="384" w:author="Lewis.Barnett" w:date="2020-06-28T23:38:00Z">
        <w:r w:rsidR="00E747BE" w:rsidRPr="00E747BE">
          <w:rPr>
            <w:rPrChange w:id="385" w:author="Lewis.Barnett" w:date="2020-06-28T23:41:00Z">
              <w:rPr>
                <w:highlight w:val="yellow"/>
              </w:rPr>
            </w:rPrChange>
          </w:rPr>
          <w:t xml:space="preserve"> the complexities</w:t>
        </w:r>
        <w:r w:rsidR="00811FC6" w:rsidRPr="00E747BE">
          <w:rPr>
            <w:rPrChange w:id="386" w:author="Lewis.Barnett" w:date="2020-06-28T23:41:00Z">
              <w:rPr>
                <w:highlight w:val="yellow"/>
              </w:rPr>
            </w:rPrChange>
          </w:rPr>
          <w:t xml:space="preserve"> of </w:t>
        </w:r>
      </w:ins>
      <w:ins w:id="387" w:author="Lewis.Barnett" w:date="2020-06-28T23:40:00Z">
        <w:r w:rsidR="00E747BE" w:rsidRPr="00E747BE">
          <w:rPr>
            <w:rPrChange w:id="388" w:author="Lewis.Barnett" w:date="2020-06-28T23:41:00Z">
              <w:rPr>
                <w:highlight w:val="yellow"/>
              </w:rPr>
            </w:rPrChange>
          </w:rPr>
          <w:t xml:space="preserve">surveying </w:t>
        </w:r>
      </w:ins>
      <w:ins w:id="389" w:author="Lewis.Barnett" w:date="2020-06-28T23:38:00Z">
        <w:r w:rsidR="00E747BE" w:rsidRPr="00E747BE">
          <w:rPr>
            <w:rPrChange w:id="390" w:author="Lewis.Barnett" w:date="2020-06-28T23:41:00Z">
              <w:rPr>
                <w:highlight w:val="yellow"/>
              </w:rPr>
            </w:rPrChange>
          </w:rPr>
          <w:t>open populations with rich spatial structure.</w:t>
        </w:r>
      </w:ins>
      <w:ins w:id="391" w:author="Lewis.Barnett" w:date="2020-06-28T23:41:00Z">
        <w:r w:rsidR="00E747BE" w:rsidRPr="00E747BE">
          <w:t xml:space="preserve"> Spatial heterogeneity is particularly strong </w:t>
        </w:r>
        <w:r w:rsidR="00E747BE">
          <w:t>in</w:t>
        </w:r>
        <w:r w:rsidR="00E747BE" w:rsidRPr="00E747BE">
          <w:t xml:space="preserve"> </w:t>
        </w:r>
      </w:ins>
      <w:ins w:id="392" w:author="Lewis.Barnett" w:date="2020-06-28T23:46:00Z">
        <w:r w:rsidR="00E747BE">
          <w:t xml:space="preserve">these </w:t>
        </w:r>
      </w:ins>
      <w:ins w:id="393" w:author="Lewis.Barnett" w:date="2020-06-28T23:41:00Z">
        <w:r w:rsidR="00E747BE" w:rsidRPr="00E747BE">
          <w:t>marine ecosystems</w:t>
        </w:r>
      </w:ins>
      <w:ins w:id="394" w:author="Lewis.Barnett" w:date="2020-06-28T23:46:00Z">
        <w:r w:rsidR="00E747BE">
          <w:t>,</w:t>
        </w:r>
      </w:ins>
      <w:ins w:id="395" w:author="Lewis.Barnett" w:date="2020-06-28T23:41:00Z">
        <w:r w:rsidR="00E747BE" w:rsidRPr="00E747BE">
          <w:t xml:space="preserve"> where complex coastline and bathymetric topography and geology interact with physical oceanographic drivers </w:t>
        </w:r>
        <w:r w:rsidR="00E747BE" w:rsidRPr="00E747BE">
          <w:fldChar w:fldCharType="begin"/>
        </w:r>
        <w:r w:rsidR="00E747BE" w:rsidRPr="00462A66">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r w:rsidR="00E747BE" w:rsidRPr="00E747BE">
          <w:fldChar w:fldCharType="separate"/>
        </w:r>
        <w:r w:rsidR="00E747BE" w:rsidRPr="00E747BE">
          <w:t>(Levin et al. 2010)</w:t>
        </w:r>
        <w:r w:rsidR="00E747BE" w:rsidRPr="00E747BE">
          <w:fldChar w:fldCharType="end"/>
        </w:r>
        <w:r w:rsidR="00E747BE" w:rsidRPr="00E747BE">
          <w:t>.</w:t>
        </w:r>
      </w:ins>
      <w:ins w:id="396" w:author="Lewis.Barnett" w:date="2020-06-28T23:46:00Z">
        <w:r w:rsidR="00E747BE">
          <w:t xml:space="preserve"> </w:t>
        </w:r>
      </w:ins>
      <w:ins w:id="397" w:author="Lewis.Barnett" w:date="2020-06-28T23:48:00Z">
        <w:r w:rsidR="00E747BE">
          <w:t>Therefore, it i</w:t>
        </w:r>
        <w:r w:rsidR="00057112">
          <w:t xml:space="preserve">s critical to determine to what </w:t>
        </w:r>
      </w:ins>
      <w:ins w:id="398" w:author="Lewis.Barnett" w:date="2020-06-28T23:53:00Z">
        <w:r w:rsidR="0048654E">
          <w:t>degree</w:t>
        </w:r>
      </w:ins>
      <w:ins w:id="399" w:author="Lewis.Barnett" w:date="2020-06-28T23:48:00Z">
        <w:r w:rsidR="00057112">
          <w:t xml:space="preserve"> such heterogeneity must be accounted for to adequately characterize </w:t>
        </w:r>
      </w:ins>
      <w:ins w:id="400" w:author="Lewis.Barnett" w:date="2020-06-28T23:50:00Z">
        <w:r w:rsidR="00057112">
          <w:t>marine fish</w:t>
        </w:r>
      </w:ins>
      <w:ins w:id="401" w:author="Lewis.Barnett" w:date="2020-06-28T23:48:00Z">
        <w:r w:rsidR="00057112">
          <w:t xml:space="preserve"> distribution shifts</w:t>
        </w:r>
      </w:ins>
      <w:ins w:id="402" w:author="Lewis.Barnett" w:date="2020-06-28T23:51:00Z">
        <w:r w:rsidR="00057112">
          <w:t>.</w:t>
        </w:r>
      </w:ins>
    </w:p>
    <w:p w14:paraId="0555D89B" w14:textId="29A45BC4" w:rsidR="0089470C" w:rsidRPr="0048619F" w:rsidDel="0048619F" w:rsidRDefault="0089470C">
      <w:pPr>
        <w:spacing w:after="120" w:line="480" w:lineRule="auto"/>
        <w:ind w:firstLine="720"/>
        <w:rPr>
          <w:del w:id="403" w:author="Lewis.Barnett" w:date="2020-06-28T21:49:00Z"/>
          <w:highlight w:val="yellow"/>
          <w:rPrChange w:id="404" w:author="Lewis.Barnett" w:date="2020-06-28T21:49:00Z">
            <w:rPr>
              <w:del w:id="405" w:author="Lewis.Barnett" w:date="2020-06-28T21:49:00Z"/>
            </w:rPr>
          </w:rPrChange>
        </w:rPr>
      </w:pPr>
      <w:del w:id="406" w:author="Lewis.Barnett" w:date="2020-06-28T23:17:00Z">
        <w:r w:rsidRPr="0048619F" w:rsidDel="008C4CDD">
          <w:rPr>
            <w:highlight w:val="yellow"/>
            <w:rPrChange w:id="407" w:author="Lewis.Barnett" w:date="2020-06-28T21:49:00Z">
              <w:rPr/>
            </w:rPrChange>
          </w:rPr>
          <w:delText xml:space="preserve">One of the most rapidly evolving applications of models to predict species’ range shifts has been in the field of commercial fisheries management. </w:delText>
        </w:r>
      </w:del>
      <w:del w:id="408" w:author="Lewis.Barnett" w:date="2020-06-28T23:24:00Z">
        <w:r w:rsidRPr="0048619F" w:rsidDel="00C471F3">
          <w:rPr>
            <w:highlight w:val="yellow"/>
            <w:rPrChange w:id="409" w:author="Lewis.Barnett" w:date="2020-06-28T21:49:00Z">
              <w:rPr/>
            </w:rPrChange>
          </w:rPr>
          <w:delText xml:space="preserve">In addition to having ecological implications, changes in the spatial distribution of marine fishes has implications for national food security </w:delText>
        </w:r>
        <w:r w:rsidR="00E10ECC" w:rsidRPr="0048619F" w:rsidDel="00C471F3">
          <w:rPr>
            <w:highlight w:val="yellow"/>
            <w:rPrChange w:id="410" w:author="Lewis.Barnett" w:date="2020-06-28T21:49:00Z">
              <w:rPr/>
            </w:rPrChange>
          </w:rPr>
          <w:fldChar w:fldCharType="begin"/>
        </w:r>
      </w:del>
      <w:ins w:id="411" w:author="Lewis Barnett" w:date="2020-06-16T14:27:00Z">
        <w:del w:id="412" w:author="Lewis.Barnett" w:date="2020-06-28T23:24:00Z">
          <w:r w:rsidR="003C0549" w:rsidRPr="0048619F" w:rsidDel="00C471F3">
            <w:rPr>
              <w:highlight w:val="yellow"/>
              <w:rPrChange w:id="413" w:author="Lewis.Barnett" w:date="2020-06-28T21:49:00Z">
                <w:rPr/>
              </w:rPrChange>
            </w:rPr>
            <w:del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delInstrText>
          </w:r>
        </w:del>
      </w:ins>
      <w:del w:id="414" w:author="Lewis.Barnett" w:date="2020-06-28T23:24:00Z">
        <w:r w:rsidR="00E10ECC" w:rsidRPr="0048619F" w:rsidDel="00C471F3">
          <w:rPr>
            <w:highlight w:val="yellow"/>
            <w:rPrChange w:id="415" w:author="Lewis.Barnett" w:date="2020-06-28T21:49:00Z">
              <w:rPr/>
            </w:rPrChange>
          </w:rPr>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r w:rsidR="00E10ECC" w:rsidRPr="0048619F" w:rsidDel="00C471F3">
          <w:rPr>
            <w:highlight w:val="yellow"/>
            <w:rPrChange w:id="416" w:author="Lewis.Barnett" w:date="2020-06-28T21:49:00Z">
              <w:rPr/>
            </w:rPrChange>
          </w:rPr>
          <w:fldChar w:fldCharType="separate"/>
        </w:r>
        <w:r w:rsidR="00E10ECC" w:rsidRPr="0048619F" w:rsidDel="00C471F3">
          <w:rPr>
            <w:highlight w:val="yellow"/>
            <w:rPrChange w:id="417" w:author="Lewis.Barnett" w:date="2020-06-28T21:49:00Z">
              <w:rPr/>
            </w:rPrChange>
          </w:rPr>
          <w:delText>(Rice and Garcia 2011)</w:delText>
        </w:r>
        <w:r w:rsidR="00E10ECC" w:rsidRPr="0048619F" w:rsidDel="00C471F3">
          <w:rPr>
            <w:highlight w:val="yellow"/>
            <w:rPrChange w:id="418" w:author="Lewis.Barnett" w:date="2020-06-28T21:49:00Z">
              <w:rPr/>
            </w:rPrChange>
          </w:rPr>
          <w:fldChar w:fldCharType="end"/>
        </w:r>
        <w:r w:rsidRPr="0048619F" w:rsidDel="00C471F3">
          <w:rPr>
            <w:highlight w:val="yellow"/>
            <w:rPrChange w:id="419" w:author="Lewis.Barnett" w:date="2020-06-28T21:49:00Z">
              <w:rPr/>
            </w:rPrChange>
          </w:rPr>
          <w:delText xml:space="preserve">. </w:delText>
        </w:r>
      </w:del>
      <w:del w:id="420" w:author="Lewis.Barnett" w:date="2020-06-28T23:04:00Z">
        <w:r w:rsidRPr="0048619F" w:rsidDel="008B21D9">
          <w:rPr>
            <w:highlight w:val="yellow"/>
            <w:rPrChange w:id="421" w:author="Lewis.Barnett" w:date="2020-06-28T21:49:00Z">
              <w:rPr/>
            </w:rPrChange>
          </w:rPr>
          <w:delText xml:space="preserve">The most reliable estimates of marine fish </w:delText>
        </w:r>
        <w:r w:rsidR="00DD4113" w:rsidRPr="0048619F" w:rsidDel="008B21D9">
          <w:rPr>
            <w:highlight w:val="yellow"/>
            <w:rPrChange w:id="422" w:author="Lewis.Barnett" w:date="2020-06-28T21:49:00Z">
              <w:rPr/>
            </w:rPrChange>
          </w:rPr>
          <w:delText>densities</w:delText>
        </w:r>
        <w:r w:rsidR="00D766A8" w:rsidRPr="0048619F" w:rsidDel="008B21D9">
          <w:rPr>
            <w:highlight w:val="yellow"/>
            <w:rPrChange w:id="423" w:author="Lewis.Barnett" w:date="2020-06-28T21:49:00Z">
              <w:rPr/>
            </w:rPrChange>
          </w:rPr>
          <w:delText xml:space="preserve"> </w:delText>
        </w:r>
        <w:r w:rsidRPr="0048619F" w:rsidDel="008B21D9">
          <w:rPr>
            <w:highlight w:val="yellow"/>
            <w:rPrChange w:id="424" w:author="Lewis.Barnett" w:date="2020-06-28T21:49:00Z">
              <w:rPr/>
            </w:rPrChange>
          </w:rPr>
          <w:delText>are generally derived from fishery-independent survey data</w:delText>
        </w:r>
        <w:r w:rsidR="00AA0C6A" w:rsidRPr="0048619F" w:rsidDel="008B21D9">
          <w:rPr>
            <w:highlight w:val="yellow"/>
            <w:rPrChange w:id="425" w:author="Lewis.Barnett" w:date="2020-06-28T21:49:00Z">
              <w:rPr/>
            </w:rPrChange>
          </w:rPr>
          <w:delText xml:space="preserve">. </w:delText>
        </w:r>
        <w:r w:rsidRPr="0048619F" w:rsidDel="008B21D9">
          <w:rPr>
            <w:highlight w:val="yellow"/>
            <w:rPrChange w:id="426" w:author="Lewis.Barnett" w:date="2020-06-28T21:49:00Z">
              <w:rPr/>
            </w:rPrChange>
          </w:rPr>
          <w:delText xml:space="preserve">In addition to providing </w:delText>
        </w:r>
        <w:r w:rsidR="0057569F" w:rsidRPr="0048619F" w:rsidDel="008B21D9">
          <w:rPr>
            <w:highlight w:val="yellow"/>
            <w:rPrChange w:id="427" w:author="Lewis.Barnett" w:date="2020-06-28T21:49:00Z">
              <w:rPr/>
            </w:rPrChange>
          </w:rPr>
          <w:delText xml:space="preserve">population size </w:delText>
        </w:r>
        <w:r w:rsidRPr="0048619F" w:rsidDel="008B21D9">
          <w:rPr>
            <w:highlight w:val="yellow"/>
            <w:rPrChange w:id="428" w:author="Lewis.Barnett" w:date="2020-06-28T21:49:00Z">
              <w:rPr/>
            </w:rPrChange>
          </w:rPr>
          <w:delText xml:space="preserve">data used for managing individual fish populations, fishery-independent survey data may be used to </w:delText>
        </w:r>
        <w:r w:rsidR="00697697" w:rsidRPr="0048619F" w:rsidDel="008B21D9">
          <w:rPr>
            <w:highlight w:val="yellow"/>
            <w:rPrChange w:id="429" w:author="Lewis.Barnett" w:date="2020-06-28T21:49:00Z">
              <w:rPr/>
            </w:rPrChange>
          </w:rPr>
          <w:delText>derive</w:delText>
        </w:r>
        <w:r w:rsidRPr="0048619F" w:rsidDel="008B21D9">
          <w:rPr>
            <w:highlight w:val="yellow"/>
            <w:rPrChange w:id="430" w:author="Lewis.Barnett" w:date="2020-06-28T21:49:00Z">
              <w:rPr/>
            </w:rPrChange>
          </w:rPr>
          <w:delText xml:space="preserve"> indicators for ecosystem assessments </w:delText>
        </w:r>
        <w:r w:rsidRPr="0048619F" w:rsidDel="008B21D9">
          <w:rPr>
            <w:highlight w:val="yellow"/>
            <w:rPrChange w:id="431" w:author="Lewis.Barnett" w:date="2020-06-28T21:49:00Z">
              <w:rPr/>
            </w:rPrChange>
          </w:rPr>
          <w:fldChar w:fldCharType="begin"/>
        </w:r>
      </w:del>
      <w:ins w:id="432" w:author="Lewis Barnett" w:date="2020-06-16T14:27:00Z">
        <w:del w:id="433" w:author="Lewis.Barnett" w:date="2020-06-26T18:20:00Z">
          <w:r w:rsidR="003C0549" w:rsidRPr="0048619F" w:rsidDel="00770736">
            <w:rPr>
              <w:highlight w:val="yellow"/>
              <w:rPrChange w:id="434"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435" w:author="Lewis.Barnett" w:date="2020-06-26T18:20:00Z">
        <w:r w:rsidR="00D15182" w:rsidRPr="0048619F" w:rsidDel="00770736">
          <w:rPr>
            <w:highlight w:val="yellow"/>
            <w:rPrChange w:id="436"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del w:id="437" w:author="Lewis.Barnett" w:date="2020-06-28T23:04:00Z">
        <w:r w:rsidRPr="0048619F" w:rsidDel="008B21D9">
          <w:rPr>
            <w:highlight w:val="yellow"/>
            <w:rPrChange w:id="438" w:author="Lewis.Barnett" w:date="2020-06-28T21:49:00Z">
              <w:rPr/>
            </w:rPrChange>
          </w:rPr>
          <w:fldChar w:fldCharType="separate"/>
        </w:r>
        <w:r w:rsidRPr="0048619F" w:rsidDel="008B21D9">
          <w:rPr>
            <w:noProof/>
            <w:highlight w:val="yellow"/>
            <w:rPrChange w:id="439" w:author="Lewis.Barnett" w:date="2020-06-28T21:49:00Z">
              <w:rPr>
                <w:noProof/>
              </w:rPr>
            </w:rPrChange>
          </w:rPr>
          <w:delText>(Nicholson and Jennings 2004, Harvey et al. 2018)</w:delText>
        </w:r>
        <w:r w:rsidRPr="0048619F" w:rsidDel="008B21D9">
          <w:rPr>
            <w:highlight w:val="yellow"/>
            <w:rPrChange w:id="440" w:author="Lewis.Barnett" w:date="2020-06-28T21:49:00Z">
              <w:rPr/>
            </w:rPrChange>
          </w:rPr>
          <w:fldChar w:fldCharType="end"/>
        </w:r>
        <w:r w:rsidRPr="0048619F" w:rsidDel="008B21D9">
          <w:rPr>
            <w:highlight w:val="yellow"/>
            <w:rPrChange w:id="441" w:author="Lewis.Barnett" w:date="2020-06-28T21:49:00Z">
              <w:rPr/>
            </w:rPrChange>
          </w:rPr>
          <w:delText xml:space="preserve">, </w:delText>
        </w:r>
        <w:r w:rsidR="00707973" w:rsidRPr="0048619F" w:rsidDel="008B21D9">
          <w:rPr>
            <w:highlight w:val="yellow"/>
            <w:rPrChange w:id="442" w:author="Lewis.Barnett" w:date="2020-06-28T21:49:00Z">
              <w:rPr/>
            </w:rPrChange>
          </w:rPr>
          <w:delText>to help understand</w:delText>
        </w:r>
        <w:r w:rsidRPr="0048619F" w:rsidDel="008B21D9">
          <w:rPr>
            <w:highlight w:val="yellow"/>
            <w:rPrChange w:id="443" w:author="Lewis.Barnett" w:date="2020-06-28T21:49:00Z">
              <w:rPr/>
            </w:rPrChange>
          </w:rPr>
          <w:delText xml:space="preserve"> the impacts of fishing on non-target species </w:delText>
        </w:r>
        <w:r w:rsidRPr="0048619F" w:rsidDel="008B21D9">
          <w:rPr>
            <w:highlight w:val="yellow"/>
            <w:rPrChange w:id="444" w:author="Lewis.Barnett" w:date="2020-06-28T21:49:00Z">
              <w:rPr/>
            </w:rPrChange>
          </w:rPr>
          <w:fldChar w:fldCharType="begin"/>
        </w:r>
      </w:del>
      <w:ins w:id="445" w:author="Lewis Barnett" w:date="2020-06-16T14:27:00Z">
        <w:del w:id="446" w:author="Lewis.Barnett" w:date="2020-06-26T18:20:00Z">
          <w:r w:rsidR="003C0549" w:rsidRPr="0048619F" w:rsidDel="00770736">
            <w:rPr>
              <w:highlight w:val="yellow"/>
              <w:rPrChange w:id="447" w:author="Lewis.Barnett" w:date="2020-06-28T21:49:00Z">
                <w:rPr/>
              </w:rPrChange>
            </w:rPr>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448" w:author="Lewis.Barnett" w:date="2020-06-26T18:20:00Z">
        <w:r w:rsidR="00D15182" w:rsidRPr="0048619F" w:rsidDel="00770736">
          <w:rPr>
            <w:highlight w:val="yellow"/>
            <w:rPrChange w:id="449" w:author="Lewis.Barnett" w:date="2020-06-28T21:49:00Z">
              <w:rPr/>
            </w:rPrChange>
          </w:rPr>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del w:id="450" w:author="Lewis.Barnett" w:date="2020-06-28T23:04:00Z">
        <w:r w:rsidRPr="0048619F" w:rsidDel="008B21D9">
          <w:rPr>
            <w:highlight w:val="yellow"/>
            <w:rPrChange w:id="451" w:author="Lewis.Barnett" w:date="2020-06-28T21:49:00Z">
              <w:rPr/>
            </w:rPrChange>
          </w:rPr>
          <w:fldChar w:fldCharType="separate"/>
        </w:r>
        <w:r w:rsidRPr="0048619F" w:rsidDel="008B21D9">
          <w:rPr>
            <w:noProof/>
            <w:highlight w:val="yellow"/>
            <w:rPrChange w:id="452" w:author="Lewis.Barnett" w:date="2020-06-28T21:49:00Z">
              <w:rPr>
                <w:noProof/>
              </w:rPr>
            </w:rPrChange>
          </w:rPr>
          <w:delText>(Stock et al. 2019)</w:delText>
        </w:r>
        <w:r w:rsidRPr="0048619F" w:rsidDel="008B21D9">
          <w:rPr>
            <w:highlight w:val="yellow"/>
            <w:rPrChange w:id="453" w:author="Lewis.Barnett" w:date="2020-06-28T21:49:00Z">
              <w:rPr/>
            </w:rPrChange>
          </w:rPr>
          <w:fldChar w:fldCharType="end"/>
        </w:r>
        <w:r w:rsidRPr="0048619F" w:rsidDel="008B21D9">
          <w:rPr>
            <w:highlight w:val="yellow"/>
            <w:rPrChange w:id="454" w:author="Lewis.Barnett" w:date="2020-06-28T21:49:00Z">
              <w:rPr/>
            </w:rPrChange>
          </w:rPr>
          <w:delText xml:space="preserve">, or </w:delText>
        </w:r>
        <w:r w:rsidR="00707973" w:rsidRPr="0048619F" w:rsidDel="008B21D9">
          <w:rPr>
            <w:highlight w:val="yellow"/>
            <w:rPrChange w:id="455" w:author="Lewis.Barnett" w:date="2020-06-28T21:49:00Z">
              <w:rPr/>
            </w:rPrChange>
          </w:rPr>
          <w:delText>to inform</w:delText>
        </w:r>
        <w:r w:rsidRPr="0048619F" w:rsidDel="008B21D9">
          <w:rPr>
            <w:highlight w:val="yellow"/>
            <w:rPrChange w:id="456" w:author="Lewis.Barnett" w:date="2020-06-28T21:49:00Z">
              <w:rPr/>
            </w:rPrChange>
          </w:rPr>
          <w:delText xml:space="preserve"> reference points in applications of ecosystem</w:delText>
        </w:r>
        <w:r w:rsidR="00707973" w:rsidRPr="0048619F" w:rsidDel="008B21D9">
          <w:rPr>
            <w:highlight w:val="yellow"/>
            <w:rPrChange w:id="457" w:author="Lewis.Barnett" w:date="2020-06-28T21:49:00Z">
              <w:rPr/>
            </w:rPrChange>
          </w:rPr>
          <w:delText>-</w:delText>
        </w:r>
        <w:r w:rsidRPr="0048619F" w:rsidDel="008B21D9">
          <w:rPr>
            <w:highlight w:val="yellow"/>
            <w:rPrChange w:id="458" w:author="Lewis.Barnett" w:date="2020-06-28T21:49:00Z">
              <w:rPr/>
            </w:rPrChange>
          </w:rPr>
          <w:delText xml:space="preserve">based fisheries management </w:delText>
        </w:r>
        <w:r w:rsidRPr="0048619F" w:rsidDel="008B21D9">
          <w:rPr>
            <w:highlight w:val="yellow"/>
            <w:rPrChange w:id="459" w:author="Lewis.Barnett" w:date="2020-06-28T21:49:00Z">
              <w:rPr/>
            </w:rPrChange>
          </w:rPr>
          <w:fldChar w:fldCharType="begin"/>
        </w:r>
      </w:del>
      <w:ins w:id="460" w:author="Lewis Barnett" w:date="2020-06-16T14:27:00Z">
        <w:del w:id="461" w:author="Lewis.Barnett" w:date="2020-06-26T18:20:00Z">
          <w:r w:rsidR="003C0549" w:rsidRPr="0048619F" w:rsidDel="00770736">
            <w:rPr>
              <w:highlight w:val="yellow"/>
              <w:rPrChange w:id="462" w:author="Lewis.Barnett" w:date="2020-06-28T21:49:00Z">
                <w:rPr/>
              </w:rPrChange>
            </w:rPr>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463" w:author="Lewis.Barnett" w:date="2020-06-26T18:20:00Z">
        <w:r w:rsidR="00D15182" w:rsidRPr="0048619F" w:rsidDel="00770736">
          <w:rPr>
            <w:highlight w:val="yellow"/>
            <w:rPrChange w:id="464" w:author="Lewis.Barnett" w:date="2020-06-28T21:49:00Z">
              <w:rPr/>
            </w:rPrChange>
          </w:rPr>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del w:id="465" w:author="Lewis.Barnett" w:date="2020-06-28T23:04:00Z">
        <w:r w:rsidRPr="0048619F" w:rsidDel="008B21D9">
          <w:rPr>
            <w:highlight w:val="yellow"/>
            <w:rPrChange w:id="466" w:author="Lewis.Barnett" w:date="2020-06-28T21:49:00Z">
              <w:rPr/>
            </w:rPrChange>
          </w:rPr>
          <w:fldChar w:fldCharType="separate"/>
        </w:r>
        <w:r w:rsidRPr="0048619F" w:rsidDel="008B21D9">
          <w:rPr>
            <w:noProof/>
            <w:highlight w:val="yellow"/>
            <w:rPrChange w:id="467" w:author="Lewis.Barnett" w:date="2020-06-28T21:49:00Z">
              <w:rPr>
                <w:noProof/>
              </w:rPr>
            </w:rPrChange>
          </w:rPr>
          <w:delText>(Link et al. 2002)</w:delText>
        </w:r>
        <w:r w:rsidRPr="0048619F" w:rsidDel="008B21D9">
          <w:rPr>
            <w:highlight w:val="yellow"/>
            <w:rPrChange w:id="468" w:author="Lewis.Barnett" w:date="2020-06-28T21:49:00Z">
              <w:rPr/>
            </w:rPrChange>
          </w:rPr>
          <w:fldChar w:fldCharType="end"/>
        </w:r>
        <w:r w:rsidRPr="0048619F" w:rsidDel="008B21D9">
          <w:rPr>
            <w:highlight w:val="yellow"/>
            <w:rPrChange w:id="469" w:author="Lewis.Barnett" w:date="2020-06-28T21:49:00Z">
              <w:rPr/>
            </w:rPrChange>
          </w:rPr>
          <w:delText xml:space="preserve">.  </w:delText>
        </w:r>
      </w:del>
    </w:p>
    <w:p w14:paraId="4963693B" w14:textId="3B667464" w:rsidR="0089470C" w:rsidRPr="0048619F" w:rsidDel="006365EC" w:rsidRDefault="0089470C">
      <w:pPr>
        <w:spacing w:after="120" w:line="480" w:lineRule="auto"/>
        <w:ind w:firstLine="720"/>
        <w:rPr>
          <w:del w:id="470" w:author="Lewis.Barnett" w:date="2020-06-28T14:47:00Z"/>
          <w:highlight w:val="yellow"/>
          <w:rPrChange w:id="471" w:author="Lewis.Barnett" w:date="2020-06-28T21:49:00Z">
            <w:rPr>
              <w:del w:id="472" w:author="Lewis.Barnett" w:date="2020-06-28T14:47:00Z"/>
            </w:rPr>
          </w:rPrChange>
        </w:rPr>
      </w:pPr>
      <w:del w:id="473" w:author="Lewis.Barnett" w:date="2020-06-28T14:45:00Z">
        <w:r w:rsidRPr="0048619F" w:rsidDel="00B1377D">
          <w:rPr>
            <w:highlight w:val="yellow"/>
            <w:rPrChange w:id="474" w:author="Lewis.Barnett" w:date="2020-06-28T21:49:00Z">
              <w:rPr/>
            </w:rPrChange>
          </w:rPr>
          <w:delText xml:space="preserve">Techniques for estimating how fish populations vary over space and time have evolved rapidly over the last 5 years. The largest methodological changes have been advances in spatiotemporal </w:delText>
        </w:r>
        <w:r w:rsidR="00DA0754" w:rsidRPr="0048619F" w:rsidDel="00B1377D">
          <w:rPr>
            <w:highlight w:val="yellow"/>
            <w:rPrChange w:id="475" w:author="Lewis.Barnett" w:date="2020-06-28T21:49:00Z">
              <w:rPr/>
            </w:rPrChange>
          </w:rPr>
          <w:delText xml:space="preserve">analyses </w:delText>
        </w:r>
        <w:r w:rsidRPr="0048619F" w:rsidDel="00B1377D">
          <w:rPr>
            <w:highlight w:val="yellow"/>
            <w:rPrChange w:id="476" w:author="Lewis.Barnett" w:date="2020-06-28T21:49:00Z">
              <w:rPr/>
            </w:rPrChange>
          </w:rPr>
          <w:delText xml:space="preserve">that have modeled space continuously and explicitly accounted for spatial autocorrelation between spatially-referenced observations that are proximate in both space and time </w:delText>
        </w:r>
        <w:r w:rsidRPr="0048619F" w:rsidDel="00B1377D">
          <w:rPr>
            <w:highlight w:val="yellow"/>
            <w:rPrChange w:id="477" w:author="Lewis.Barnett" w:date="2020-06-28T21:49:00Z">
              <w:rPr/>
            </w:rPrChange>
          </w:rPr>
          <w:fldChar w:fldCharType="begin"/>
        </w:r>
      </w:del>
      <w:ins w:id="478" w:author="Lewis Barnett" w:date="2020-06-16T14:27:00Z">
        <w:del w:id="479" w:author="Lewis.Barnett" w:date="2020-06-26T18:20:00Z">
          <w:r w:rsidR="003C0549" w:rsidRPr="0048619F" w:rsidDel="00770736">
            <w:rPr>
              <w:highlight w:val="yellow"/>
              <w:rPrChange w:id="480"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481" w:author="Lewis.Barnett" w:date="2020-06-26T18:20:00Z">
        <w:r w:rsidR="00D15182" w:rsidRPr="0048619F" w:rsidDel="00770736">
          <w:rPr>
            <w:highlight w:val="yellow"/>
            <w:rPrChange w:id="482"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483" w:author="Lewis.Barnett" w:date="2020-06-28T14:45:00Z">
        <w:r w:rsidRPr="0048619F" w:rsidDel="00B1377D">
          <w:rPr>
            <w:highlight w:val="yellow"/>
            <w:rPrChange w:id="484" w:author="Lewis.Barnett" w:date="2020-06-28T21:49:00Z">
              <w:rPr/>
            </w:rPrChange>
          </w:rPr>
          <w:fldChar w:fldCharType="separate"/>
        </w:r>
        <w:r w:rsidRPr="0048619F" w:rsidDel="00B1377D">
          <w:rPr>
            <w:noProof/>
            <w:highlight w:val="yellow"/>
            <w:rPrChange w:id="485" w:author="Lewis.Barnett" w:date="2020-06-28T21:49:00Z">
              <w:rPr>
                <w:noProof/>
              </w:rPr>
            </w:rPrChange>
          </w:rPr>
          <w:delText>(Shelton et al. 2014, Thorson et al. 2015)</w:delText>
        </w:r>
        <w:r w:rsidRPr="0048619F" w:rsidDel="00B1377D">
          <w:rPr>
            <w:highlight w:val="yellow"/>
            <w:rPrChange w:id="486" w:author="Lewis.Barnett" w:date="2020-06-28T21:49:00Z">
              <w:rPr/>
            </w:rPrChange>
          </w:rPr>
          <w:fldChar w:fldCharType="end"/>
        </w:r>
        <w:r w:rsidRPr="0048619F" w:rsidDel="00B1377D">
          <w:rPr>
            <w:highlight w:val="yellow"/>
            <w:rPrChange w:id="487" w:author="Lewis.Barnett" w:date="2020-06-28T21:49:00Z">
              <w:rPr/>
            </w:rPrChange>
          </w:rPr>
          <w:delText xml:space="preserve">. </w:delText>
        </w:r>
      </w:del>
      <w:del w:id="488" w:author="Lewis.Barnett" w:date="2020-06-28T14:47:00Z">
        <w:r w:rsidRPr="0048619F" w:rsidDel="006365EC">
          <w:rPr>
            <w:highlight w:val="yellow"/>
            <w:rPrChange w:id="489" w:author="Lewis.Barnett" w:date="2020-06-28T21:49:00Z">
              <w:rPr/>
            </w:rPrChange>
          </w:rPr>
          <w:delText xml:space="preserve">These newer analytical approaches </w:delText>
        </w:r>
        <w:r w:rsidR="00515309" w:rsidRPr="0048619F" w:rsidDel="006365EC">
          <w:rPr>
            <w:highlight w:val="yellow"/>
            <w:rPrChange w:id="490" w:author="Lewis.Barnett" w:date="2020-06-28T21:49:00Z">
              <w:rPr/>
            </w:rPrChange>
          </w:rPr>
          <w:delText xml:space="preserve">have in </w:delText>
        </w:r>
        <w:r w:rsidR="00707973" w:rsidRPr="0048619F" w:rsidDel="006365EC">
          <w:rPr>
            <w:highlight w:val="yellow"/>
            <w:rPrChange w:id="491" w:author="Lewis.Barnett" w:date="2020-06-28T21:49:00Z">
              <w:rPr/>
            </w:rPrChange>
          </w:rPr>
          <w:delText xml:space="preserve">many </w:delText>
        </w:r>
        <w:r w:rsidR="00515309" w:rsidRPr="0048619F" w:rsidDel="006365EC">
          <w:rPr>
            <w:highlight w:val="yellow"/>
            <w:rPrChange w:id="492" w:author="Lewis.Barnett" w:date="2020-06-28T21:49:00Z">
              <w:rPr/>
            </w:rPrChange>
          </w:rPr>
          <w:delText>applications</w:delText>
        </w:r>
        <w:r w:rsidR="00707973" w:rsidRPr="0048619F" w:rsidDel="006365EC">
          <w:rPr>
            <w:highlight w:val="yellow"/>
            <w:rPrChange w:id="493" w:author="Lewis.Barnett" w:date="2020-06-28T21:49:00Z">
              <w:rPr/>
            </w:rPrChange>
          </w:rPr>
          <w:delText xml:space="preserve"> r</w:delText>
        </w:r>
        <w:r w:rsidRPr="0048619F" w:rsidDel="006365EC">
          <w:rPr>
            <w:highlight w:val="yellow"/>
            <w:rPrChange w:id="494" w:author="Lewis.Barnett" w:date="2020-06-28T21:49:00Z">
              <w:rPr/>
            </w:rPrChange>
          </w:rPr>
          <w:delText xml:space="preserve">eplaced conventional design- or strata-based estimators, which assumed that </w:delText>
        </w:r>
        <w:r w:rsidR="00DD4113" w:rsidRPr="0048619F" w:rsidDel="006365EC">
          <w:rPr>
            <w:highlight w:val="yellow"/>
            <w:rPrChange w:id="495" w:author="Lewis.Barnett" w:date="2020-06-28T21:49:00Z">
              <w:rPr/>
            </w:rPrChange>
          </w:rPr>
          <w:delText>density</w:delText>
        </w:r>
        <w:r w:rsidR="00D766A8" w:rsidRPr="0048619F" w:rsidDel="006365EC">
          <w:rPr>
            <w:highlight w:val="yellow"/>
            <w:rPrChange w:id="496" w:author="Lewis.Barnett" w:date="2020-06-28T21:49:00Z">
              <w:rPr/>
            </w:rPrChange>
          </w:rPr>
          <w:delText xml:space="preserve"> </w:delText>
        </w:r>
        <w:r w:rsidRPr="0048619F" w:rsidDel="006365EC">
          <w:rPr>
            <w:highlight w:val="yellow"/>
            <w:rPrChange w:id="497" w:author="Lewis.Barnett" w:date="2020-06-28T21:49:00Z">
              <w:rPr/>
            </w:rPrChange>
          </w:rPr>
          <w:delText xml:space="preserve">is homogenous within </w:delText>
        </w:r>
        <w:r w:rsidR="00707973" w:rsidRPr="0048619F" w:rsidDel="006365EC">
          <w:rPr>
            <w:highlight w:val="yellow"/>
            <w:rPrChange w:id="498" w:author="Lewis.Barnett" w:date="2020-06-28T21:49:00Z">
              <w:rPr/>
            </w:rPrChange>
          </w:rPr>
          <w:delText xml:space="preserve">sampling </w:delText>
        </w:r>
        <w:r w:rsidRPr="0048619F" w:rsidDel="006365EC">
          <w:rPr>
            <w:highlight w:val="yellow"/>
            <w:rPrChange w:id="499" w:author="Lewis.Barnett" w:date="2020-06-28T21:49:00Z">
              <w:rPr/>
            </w:rPrChange>
          </w:rPr>
          <w:delText xml:space="preserve">strata </w:delText>
        </w:r>
        <w:r w:rsidRPr="0048619F" w:rsidDel="006365EC">
          <w:rPr>
            <w:highlight w:val="yellow"/>
            <w:rPrChange w:id="500" w:author="Lewis.Barnett" w:date="2020-06-28T21:49:00Z">
              <w:rPr/>
            </w:rPrChange>
          </w:rPr>
          <w:fldChar w:fldCharType="begin"/>
        </w:r>
      </w:del>
      <w:ins w:id="501" w:author="Lewis Barnett" w:date="2020-06-16T14:27:00Z">
        <w:del w:id="502" w:author="Lewis.Barnett" w:date="2020-06-26T18:20:00Z">
          <w:r w:rsidR="003C0549" w:rsidRPr="0048619F" w:rsidDel="00770736">
            <w:rPr>
              <w:highlight w:val="yellow"/>
              <w:rPrChange w:id="503" w:author="Lewis.Barnett" w:date="2020-06-28T21:49:00Z">
                <w:rPr/>
              </w:rPrChange>
            </w:rPr>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504" w:author="Lewis.Barnett" w:date="2020-06-26T18:20:00Z">
        <w:r w:rsidR="00D15182" w:rsidRPr="0048619F" w:rsidDel="00770736">
          <w:rPr>
            <w:highlight w:val="yellow"/>
            <w:rPrChange w:id="505" w:author="Lewis.Barnett" w:date="2020-06-28T21:49:00Z">
              <w:rPr/>
            </w:rPrChange>
          </w:rPr>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506" w:author="Lewis.Barnett" w:date="2020-06-28T14:47:00Z">
        <w:r w:rsidRPr="0048619F" w:rsidDel="006365EC">
          <w:rPr>
            <w:highlight w:val="yellow"/>
            <w:rPrChange w:id="507" w:author="Lewis.Barnett" w:date="2020-06-28T21:49:00Z">
              <w:rPr/>
            </w:rPrChange>
          </w:rPr>
          <w:fldChar w:fldCharType="separate"/>
        </w:r>
        <w:r w:rsidRPr="0048619F" w:rsidDel="006365EC">
          <w:rPr>
            <w:noProof/>
            <w:highlight w:val="yellow"/>
            <w:rPrChange w:id="508" w:author="Lewis.Barnett" w:date="2020-06-28T21:49:00Z">
              <w:rPr>
                <w:noProof/>
              </w:rPr>
            </w:rPrChange>
          </w:rPr>
          <w:delText>(Chen et al. 2004)</w:delText>
        </w:r>
        <w:r w:rsidRPr="0048619F" w:rsidDel="006365EC">
          <w:rPr>
            <w:highlight w:val="yellow"/>
            <w:rPrChange w:id="509" w:author="Lewis.Barnett" w:date="2020-06-28T21:49:00Z">
              <w:rPr/>
            </w:rPrChange>
          </w:rPr>
          <w:fldChar w:fldCharType="end"/>
        </w:r>
        <w:r w:rsidRPr="0048619F" w:rsidDel="006365EC">
          <w:rPr>
            <w:highlight w:val="yellow"/>
            <w:rPrChange w:id="510" w:author="Lewis.Barnett" w:date="2020-06-28T21:49:00Z">
              <w:rPr/>
            </w:rPrChange>
          </w:rPr>
          <w:delText xml:space="preserve">. These newer modeling tools have become accessible in open source software, such as </w:delText>
        </w:r>
        <w:r w:rsidR="00B27A54" w:rsidRPr="0048619F" w:rsidDel="006365EC">
          <w:rPr>
            <w:highlight w:val="yellow"/>
            <w:rPrChange w:id="511" w:author="Lewis.Barnett" w:date="2020-06-28T21:49:00Z">
              <w:rPr/>
            </w:rPrChange>
          </w:rPr>
          <w:delText xml:space="preserve">INLA (Rue et al. 2009) or </w:delText>
        </w:r>
        <w:r w:rsidRPr="0048619F" w:rsidDel="006365EC">
          <w:rPr>
            <w:highlight w:val="yellow"/>
            <w:rPrChange w:id="512" w:author="Lewis.Barnett" w:date="2020-06-28T21:49:00Z">
              <w:rPr/>
            </w:rPrChange>
          </w:rPr>
          <w:delText xml:space="preserve">VAST </w:delText>
        </w:r>
        <w:r w:rsidRPr="0048619F" w:rsidDel="006365EC">
          <w:rPr>
            <w:highlight w:val="yellow"/>
            <w:rPrChange w:id="513" w:author="Lewis.Barnett" w:date="2020-06-28T21:49:00Z">
              <w:rPr/>
            </w:rPrChange>
          </w:rPr>
          <w:fldChar w:fldCharType="begin"/>
        </w:r>
      </w:del>
      <w:ins w:id="514" w:author="Lewis Barnett" w:date="2020-06-16T14:27:00Z">
        <w:del w:id="515" w:author="Lewis.Barnett" w:date="2020-06-26T18:20:00Z">
          <w:r w:rsidR="003C0549" w:rsidRPr="0048619F" w:rsidDel="00770736">
            <w:rPr>
              <w:highlight w:val="yellow"/>
              <w:rPrChange w:id="516" w:author="Lewis.Barnett" w:date="2020-06-28T21:49:00Z">
                <w:rPr/>
              </w:rPrChange>
            </w:rPr>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517" w:author="Lewis.Barnett" w:date="2020-06-26T18:20:00Z">
        <w:r w:rsidR="00D15182" w:rsidRPr="0048619F" w:rsidDel="00770736">
          <w:rPr>
            <w:highlight w:val="yellow"/>
            <w:rPrChange w:id="518" w:author="Lewis.Barnett" w:date="2020-06-28T21:49:00Z">
              <w:rPr/>
            </w:rPrChange>
          </w:rPr>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519" w:author="Lewis.Barnett" w:date="2020-06-28T14:47:00Z">
        <w:r w:rsidRPr="0048619F" w:rsidDel="006365EC">
          <w:rPr>
            <w:highlight w:val="yellow"/>
            <w:rPrChange w:id="520" w:author="Lewis.Barnett" w:date="2020-06-28T21:49:00Z">
              <w:rPr/>
            </w:rPrChange>
          </w:rPr>
          <w:fldChar w:fldCharType="separate"/>
        </w:r>
        <w:r w:rsidR="00FE6162" w:rsidRPr="0048619F" w:rsidDel="006365EC">
          <w:rPr>
            <w:highlight w:val="yellow"/>
            <w:rPrChange w:id="521" w:author="Lewis.Barnett" w:date="2020-06-28T21:49:00Z">
              <w:rPr/>
            </w:rPrChange>
          </w:rPr>
          <w:delText>(Thorson 2019b)</w:delText>
        </w:r>
        <w:r w:rsidRPr="0048619F" w:rsidDel="006365EC">
          <w:rPr>
            <w:highlight w:val="yellow"/>
            <w:rPrChange w:id="522" w:author="Lewis.Barnett" w:date="2020-06-28T21:49:00Z">
              <w:rPr/>
            </w:rPrChange>
          </w:rPr>
          <w:fldChar w:fldCharType="end"/>
        </w:r>
        <w:r w:rsidR="001C04EA" w:rsidRPr="0048619F" w:rsidDel="006365EC">
          <w:rPr>
            <w:highlight w:val="yellow"/>
            <w:rPrChange w:id="523" w:author="Lewis.Barnett" w:date="2020-06-28T21:49:00Z">
              <w:rPr/>
            </w:rPrChange>
          </w:rPr>
          <w:delText>,</w:delText>
        </w:r>
        <w:r w:rsidRPr="0048619F" w:rsidDel="006365EC">
          <w:rPr>
            <w:highlight w:val="yellow"/>
            <w:rPrChange w:id="524" w:author="Lewis.Barnett" w:date="2020-06-28T21:49:00Z">
              <w:rPr/>
            </w:rPrChange>
          </w:rPr>
          <w:delText xml:space="preserve"> and as a result these approaches have been applied to </w:delText>
        </w:r>
        <w:r w:rsidRPr="0048619F" w:rsidDel="00556E04">
          <w:rPr>
            <w:highlight w:val="yellow"/>
            <w:rPrChange w:id="525" w:author="Lewis.Barnett" w:date="2020-06-28T21:49:00Z">
              <w:rPr/>
            </w:rPrChange>
          </w:rPr>
          <w:delText xml:space="preserve">fish </w:delText>
        </w:r>
        <w:r w:rsidRPr="0048619F" w:rsidDel="006365EC">
          <w:rPr>
            <w:highlight w:val="yellow"/>
            <w:rPrChange w:id="526" w:author="Lewis.Barnett" w:date="2020-06-28T21:49:00Z">
              <w:rPr/>
            </w:rPrChange>
          </w:rPr>
          <w:delText xml:space="preserve">populations in diverse ecosystems around the world. In addition to being used for estimating </w:delText>
        </w:r>
        <w:r w:rsidR="00DD4113" w:rsidRPr="0048619F" w:rsidDel="006365EC">
          <w:rPr>
            <w:highlight w:val="yellow"/>
            <w:rPrChange w:id="527" w:author="Lewis.Barnett" w:date="2020-06-28T21:49:00Z">
              <w:rPr/>
            </w:rPrChange>
          </w:rPr>
          <w:delText>population density</w:delText>
        </w:r>
        <w:r w:rsidRPr="0048619F" w:rsidDel="006365EC">
          <w:rPr>
            <w:highlight w:val="yellow"/>
            <w:rPrChange w:id="528" w:author="Lewis.Barnett" w:date="2020-06-28T21:49:00Z">
              <w:rPr/>
            </w:rPrChange>
          </w:rPr>
          <w:delText xml:space="preserve"> or spatial distributions, output from these modeling approaches have been used to generate model-based summaries to track change in species distributions, including </w:delText>
        </w:r>
        <w:r w:rsidR="00DD4113" w:rsidRPr="0048619F" w:rsidDel="006365EC">
          <w:rPr>
            <w:highlight w:val="yellow"/>
            <w:rPrChange w:id="529" w:author="Lewis.Barnett" w:date="2020-06-28T21:49:00Z">
              <w:rPr/>
            </w:rPrChange>
          </w:rPr>
          <w:delText xml:space="preserve">the COG </w:delText>
        </w:r>
        <w:r w:rsidRPr="0048619F" w:rsidDel="006365EC">
          <w:rPr>
            <w:highlight w:val="yellow"/>
            <w:rPrChange w:id="530" w:author="Lewis.Barnett" w:date="2020-06-28T21:49:00Z">
              <w:rPr/>
            </w:rPrChange>
          </w:rPr>
          <w:delText xml:space="preserve">or area occupied, with more robust estimation than those provided by design-based estimates </w:delText>
        </w:r>
        <w:r w:rsidRPr="0048619F" w:rsidDel="006365EC">
          <w:rPr>
            <w:highlight w:val="yellow"/>
            <w:rPrChange w:id="531" w:author="Lewis.Barnett" w:date="2020-06-28T21:49:00Z">
              <w:rPr/>
            </w:rPrChange>
          </w:rPr>
          <w:fldChar w:fldCharType="begin"/>
        </w:r>
      </w:del>
      <w:ins w:id="532" w:author="Lewis Barnett" w:date="2020-06-16T14:27:00Z">
        <w:del w:id="533" w:author="Lewis.Barnett" w:date="2020-06-26T18:20:00Z">
          <w:r w:rsidR="003C0549" w:rsidRPr="0048619F" w:rsidDel="00770736">
            <w:rPr>
              <w:highlight w:val="yellow"/>
              <w:rPrChange w:id="534" w:author="Lewis.Barnett" w:date="2020-06-28T21:49:00Z">
                <w:rPr/>
              </w:rPrChange>
            </w:rPr>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35" w:author="Lewis.Barnett" w:date="2020-06-26T18:20:00Z">
        <w:r w:rsidR="00D15182" w:rsidRPr="0048619F" w:rsidDel="00770736">
          <w:rPr>
            <w:highlight w:val="yellow"/>
            <w:rPrChange w:id="536" w:author="Lewis.Barnett" w:date="2020-06-28T21:49:00Z">
              <w:rPr/>
            </w:rPrChange>
          </w:rPr>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537" w:author="Lewis.Barnett" w:date="2020-06-28T14:47:00Z">
        <w:r w:rsidRPr="0048619F" w:rsidDel="006365EC">
          <w:rPr>
            <w:highlight w:val="yellow"/>
            <w:rPrChange w:id="538" w:author="Lewis.Barnett" w:date="2020-06-28T21:49:00Z">
              <w:rPr/>
            </w:rPrChange>
          </w:rPr>
          <w:fldChar w:fldCharType="separate"/>
        </w:r>
        <w:r w:rsidRPr="0048619F" w:rsidDel="006365EC">
          <w:rPr>
            <w:noProof/>
            <w:highlight w:val="yellow"/>
            <w:rPrChange w:id="539" w:author="Lewis.Barnett" w:date="2020-06-28T21:49:00Z">
              <w:rPr>
                <w:noProof/>
              </w:rPr>
            </w:rPrChange>
          </w:rPr>
          <w:delText>(Thorson et al. 2016)</w:delText>
        </w:r>
        <w:r w:rsidRPr="0048619F" w:rsidDel="006365EC">
          <w:rPr>
            <w:highlight w:val="yellow"/>
            <w:rPrChange w:id="540" w:author="Lewis.Barnett" w:date="2020-06-28T21:49:00Z">
              <w:rPr/>
            </w:rPrChange>
          </w:rPr>
          <w:fldChar w:fldCharType="end"/>
        </w:r>
        <w:r w:rsidRPr="0048619F" w:rsidDel="006365EC">
          <w:rPr>
            <w:highlight w:val="yellow"/>
            <w:rPrChange w:id="541" w:author="Lewis.Barnett" w:date="2020-06-28T21:49:00Z">
              <w:rPr/>
            </w:rPrChange>
          </w:rPr>
          <w:delText>.</w:delText>
        </w:r>
      </w:del>
    </w:p>
    <w:p w14:paraId="05C8DBBF" w14:textId="43B7B9AB" w:rsidR="0089470C" w:rsidRPr="0048619F" w:rsidDel="0048619F" w:rsidRDefault="0089470C">
      <w:pPr>
        <w:spacing w:after="120" w:line="480" w:lineRule="auto"/>
        <w:ind w:firstLine="720"/>
        <w:rPr>
          <w:del w:id="542" w:author="Lewis.Barnett" w:date="2020-06-28T13:00:00Z"/>
          <w:highlight w:val="yellow"/>
          <w:rPrChange w:id="543" w:author="Lewis.Barnett" w:date="2020-06-28T21:49:00Z">
            <w:rPr>
              <w:del w:id="544" w:author="Lewis.Barnett" w:date="2020-06-28T13:00:00Z"/>
            </w:rPr>
          </w:rPrChange>
        </w:rPr>
        <w:pPrChange w:id="545" w:author="Lewis.Barnett" w:date="2020-06-28T23:52:00Z">
          <w:pPr>
            <w:spacing w:after="120" w:line="480" w:lineRule="auto"/>
          </w:pPr>
        </w:pPrChange>
      </w:pPr>
      <w:del w:id="546" w:author="Lewis.Barnett" w:date="2020-06-28T14:44:00Z">
        <w:r w:rsidRPr="0048619F" w:rsidDel="00B1377D">
          <w:rPr>
            <w:highlight w:val="yellow"/>
            <w:rPrChange w:id="547" w:author="Lewis.Barnett" w:date="2020-06-28T21:49:00Z">
              <w:rPr/>
            </w:rPrChange>
          </w:rPr>
          <w:delText xml:space="preserve">There are a number of advantages of estimating a species’ </w:delText>
        </w:r>
        <w:r w:rsidR="00DD4113" w:rsidRPr="0048619F" w:rsidDel="00B1377D">
          <w:rPr>
            <w:highlight w:val="yellow"/>
            <w:rPrChange w:id="548" w:author="Lewis.Barnett" w:date="2020-06-28T21:49:00Z">
              <w:rPr/>
            </w:rPrChange>
          </w:rPr>
          <w:delText>density</w:delText>
        </w:r>
        <w:r w:rsidRPr="0048619F" w:rsidDel="00B1377D">
          <w:rPr>
            <w:highlight w:val="yellow"/>
            <w:rPrChange w:id="549" w:author="Lewis.Barnett" w:date="2020-06-28T21:49:00Z">
              <w:rPr/>
            </w:rPrChange>
          </w:rPr>
          <w:delText xml:space="preserve"> in a framework that accounts for spatial or spatiotemporal variation. First, explicitly accounting for spatial variation in</w:delText>
        </w:r>
        <w:r w:rsidR="00D766A8" w:rsidRPr="0048619F" w:rsidDel="00B1377D">
          <w:rPr>
            <w:highlight w:val="yellow"/>
            <w:rPrChange w:id="550" w:author="Lewis.Barnett" w:date="2020-06-28T21:49:00Z">
              <w:rPr/>
            </w:rPrChange>
          </w:rPr>
          <w:delText xml:space="preserve"> </w:delText>
        </w:r>
        <w:r w:rsidR="00DD4113" w:rsidRPr="0048619F" w:rsidDel="00B1377D">
          <w:rPr>
            <w:highlight w:val="yellow"/>
            <w:rPrChange w:id="551" w:author="Lewis.Barnett" w:date="2020-06-28T21:49:00Z">
              <w:rPr/>
            </w:rPrChange>
          </w:rPr>
          <w:delText>density</w:delText>
        </w:r>
        <w:r w:rsidRPr="0048619F" w:rsidDel="00B1377D">
          <w:rPr>
            <w:highlight w:val="yellow"/>
            <w:rPrChange w:id="552" w:author="Lewis.Barnett" w:date="2020-06-28T21:49:00Z">
              <w:rPr/>
            </w:rPrChange>
          </w:rPr>
          <w:delText xml:space="preserve"> has been shown to increase precision of estimated temporal trends </w:delText>
        </w:r>
        <w:r w:rsidRPr="0048619F" w:rsidDel="00B1377D">
          <w:rPr>
            <w:highlight w:val="yellow"/>
            <w:rPrChange w:id="553" w:author="Lewis.Barnett" w:date="2020-06-28T21:49:00Z">
              <w:rPr/>
            </w:rPrChange>
          </w:rPr>
          <w:fldChar w:fldCharType="begin"/>
        </w:r>
      </w:del>
      <w:ins w:id="554" w:author="Lewis Barnett" w:date="2020-06-16T14:27:00Z">
        <w:del w:id="555" w:author="Lewis.Barnett" w:date="2020-06-26T18:20:00Z">
          <w:r w:rsidR="003C0549" w:rsidRPr="0048619F" w:rsidDel="00770736">
            <w:rPr>
              <w:highlight w:val="yellow"/>
              <w:rPrChange w:id="556" w:author="Lewis.Barnett" w:date="2020-06-28T21:49:00Z">
                <w:rPr/>
              </w:rPrChange>
            </w:rPr>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557" w:author="Lewis.Barnett" w:date="2020-06-26T18:20:00Z">
        <w:r w:rsidR="00D15182" w:rsidRPr="0048619F" w:rsidDel="00770736">
          <w:rPr>
            <w:highlight w:val="yellow"/>
            <w:rPrChange w:id="558" w:author="Lewis.Barnett" w:date="2020-06-28T21:49:00Z">
              <w:rPr/>
            </w:rPrChange>
          </w:rPr>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559" w:author="Lewis.Barnett" w:date="2020-06-28T14:44:00Z">
        <w:r w:rsidRPr="0048619F" w:rsidDel="00B1377D">
          <w:rPr>
            <w:highlight w:val="yellow"/>
            <w:rPrChange w:id="560" w:author="Lewis.Barnett" w:date="2020-06-28T21:49:00Z">
              <w:rPr/>
            </w:rPrChange>
          </w:rPr>
          <w:fldChar w:fldCharType="separate"/>
        </w:r>
        <w:r w:rsidRPr="0048619F" w:rsidDel="00B1377D">
          <w:rPr>
            <w:noProof/>
            <w:highlight w:val="yellow"/>
            <w:rPrChange w:id="561" w:author="Lewis.Barnett" w:date="2020-06-28T21:49:00Z">
              <w:rPr>
                <w:noProof/>
              </w:rPr>
            </w:rPrChange>
          </w:rPr>
          <w:delText>(Thorson et al. 2015)</w:delText>
        </w:r>
        <w:r w:rsidRPr="0048619F" w:rsidDel="00B1377D">
          <w:rPr>
            <w:highlight w:val="yellow"/>
            <w:rPrChange w:id="562" w:author="Lewis.Barnett" w:date="2020-06-28T21:49:00Z">
              <w:rPr/>
            </w:rPrChange>
          </w:rPr>
          <w:fldChar w:fldCharType="end"/>
        </w:r>
        <w:r w:rsidRPr="0048619F" w:rsidDel="00B1377D">
          <w:rPr>
            <w:highlight w:val="yellow"/>
            <w:rPrChange w:id="563" w:author="Lewis.Barnett" w:date="2020-06-28T21:49:00Z">
              <w:rPr/>
            </w:rPrChange>
          </w:rPr>
          <w:delText xml:space="preserve">. Second, the framework used in the majority of approaches for modeling spatial or spatiotemporal variation in fish </w:delText>
        </w:r>
        <w:r w:rsidR="00DD4113" w:rsidRPr="0048619F" w:rsidDel="00B1377D">
          <w:rPr>
            <w:highlight w:val="yellow"/>
            <w:rPrChange w:id="564" w:author="Lewis.Barnett" w:date="2020-06-28T21:49:00Z">
              <w:rPr/>
            </w:rPrChange>
          </w:rPr>
          <w:delText>density</w:delText>
        </w:r>
        <w:r w:rsidR="00D766A8" w:rsidRPr="0048619F" w:rsidDel="00B1377D">
          <w:rPr>
            <w:highlight w:val="yellow"/>
            <w:rPrChange w:id="565" w:author="Lewis.Barnett" w:date="2020-06-28T21:49:00Z">
              <w:rPr/>
            </w:rPrChange>
          </w:rPr>
          <w:delText xml:space="preserve"> </w:delText>
        </w:r>
        <w:r w:rsidRPr="0048619F" w:rsidDel="00B1377D">
          <w:rPr>
            <w:highlight w:val="yellow"/>
            <w:rPrChange w:id="566" w:author="Lewis.Barnett" w:date="2020-06-28T21:49:00Z">
              <w:rPr/>
            </w:rPrChange>
          </w:rPr>
          <w:delText>is extremely flexible and extendable. Approaches include using mixed</w:delText>
        </w:r>
        <w:r w:rsidR="00707973" w:rsidRPr="0048619F" w:rsidDel="00B1377D">
          <w:rPr>
            <w:highlight w:val="yellow"/>
            <w:rPrChange w:id="567" w:author="Lewis.Barnett" w:date="2020-06-28T21:49:00Z">
              <w:rPr/>
            </w:rPrChange>
          </w:rPr>
          <w:delText>-effect</w:delText>
        </w:r>
        <w:r w:rsidRPr="0048619F" w:rsidDel="00B1377D">
          <w:rPr>
            <w:highlight w:val="yellow"/>
            <w:rPrChange w:id="568" w:author="Lewis.Barnett" w:date="2020-06-28T21:49:00Z">
              <w:rPr/>
            </w:rPrChange>
          </w:rPr>
          <w:delText xml:space="preserve"> models where the spatial or spatiotemporal components are typically estimated as random effects </w:delText>
        </w:r>
        <w:r w:rsidRPr="0048619F" w:rsidDel="00B1377D">
          <w:rPr>
            <w:highlight w:val="yellow"/>
            <w:rPrChange w:id="569" w:author="Lewis.Barnett" w:date="2020-06-28T21:49:00Z">
              <w:rPr/>
            </w:rPrChange>
          </w:rPr>
          <w:fldChar w:fldCharType="begin"/>
        </w:r>
      </w:del>
      <w:ins w:id="570" w:author="Lewis Barnett" w:date="2020-06-16T14:27:00Z">
        <w:del w:id="571" w:author="Lewis.Barnett" w:date="2020-06-26T18:20:00Z">
          <w:r w:rsidR="003C0549" w:rsidRPr="0048619F" w:rsidDel="00770736">
            <w:rPr>
              <w:highlight w:val="yellow"/>
              <w:rPrChange w:id="572"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573" w:author="Lewis.Barnett" w:date="2020-06-26T18:20:00Z">
        <w:r w:rsidR="00D15182" w:rsidRPr="0048619F" w:rsidDel="00770736">
          <w:rPr>
            <w:highlight w:val="yellow"/>
            <w:rPrChange w:id="574"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575" w:author="Lewis.Barnett" w:date="2020-06-28T14:44:00Z">
        <w:r w:rsidRPr="0048619F" w:rsidDel="00B1377D">
          <w:rPr>
            <w:highlight w:val="yellow"/>
            <w:rPrChange w:id="576" w:author="Lewis.Barnett" w:date="2020-06-28T21:49:00Z">
              <w:rPr/>
            </w:rPrChange>
          </w:rPr>
          <w:fldChar w:fldCharType="separate"/>
        </w:r>
      </w:del>
      <w:del w:id="577" w:author="Lewis.Barnett" w:date="2020-06-28T12:12:00Z">
        <w:r w:rsidRPr="0048619F" w:rsidDel="000D1E70">
          <w:rPr>
            <w:highlight w:val="yellow"/>
            <w:rPrChange w:id="578" w:author="Lewis.Barnett" w:date="2020-06-28T21:49:00Z">
              <w:rPr>
                <w:noProof/>
              </w:rPr>
            </w:rPrChange>
          </w:rPr>
          <w:delText>(Latimer et al. 2009, Shelton et al. 2014)</w:delText>
        </w:r>
      </w:del>
      <w:del w:id="579" w:author="Lewis.Barnett" w:date="2020-06-28T14:44:00Z">
        <w:r w:rsidRPr="0048619F" w:rsidDel="00B1377D">
          <w:rPr>
            <w:highlight w:val="yellow"/>
            <w:rPrChange w:id="580" w:author="Lewis.Barnett" w:date="2020-06-28T21:49:00Z">
              <w:rPr/>
            </w:rPrChange>
          </w:rPr>
          <w:fldChar w:fldCharType="end"/>
        </w:r>
        <w:r w:rsidR="00D66A11" w:rsidRPr="0048619F" w:rsidDel="00B1377D">
          <w:rPr>
            <w:highlight w:val="yellow"/>
            <w:rPrChange w:id="581" w:author="Lewis.Barnett" w:date="2020-06-28T21:49:00Z">
              <w:rPr/>
            </w:rPrChange>
          </w:rPr>
          <w:delText>,</w:delText>
        </w:r>
        <w:r w:rsidRPr="0048619F" w:rsidDel="00B1377D">
          <w:rPr>
            <w:highlight w:val="yellow"/>
            <w:rPrChange w:id="582" w:author="Lewis.Barnett" w:date="2020-06-28T21:49:00Z">
              <w:rPr/>
            </w:rPrChange>
          </w:rPr>
          <w:delText xml:space="preserve"> and annual effects are included as factors to allow for unbiased estimates of trends. </w:delText>
        </w:r>
      </w:del>
      <w:del w:id="583" w:author="Lewis.Barnett" w:date="2020-06-28T21:48:00Z">
        <w:r w:rsidRPr="0048619F" w:rsidDel="0048619F">
          <w:rPr>
            <w:highlight w:val="yellow"/>
            <w:rPrChange w:id="584" w:author="Lewis.Barnett" w:date="2020-06-28T21:49:00Z">
              <w:rPr/>
            </w:rPrChange>
          </w:rPr>
          <w:delText xml:space="preserve">Additional extensions include the incorporation of covariates </w:delText>
        </w:r>
      </w:del>
      <w:del w:id="585" w:author="Lewis.Barnett" w:date="2020-06-28T14:37:00Z">
        <w:r w:rsidRPr="0048619F" w:rsidDel="00025B39">
          <w:rPr>
            <w:highlight w:val="yellow"/>
            <w:rPrChange w:id="586" w:author="Lewis.Barnett" w:date="2020-06-28T21:49:00Z">
              <w:rPr/>
            </w:rPrChange>
          </w:rPr>
          <w:delText xml:space="preserve">such as depth </w:delText>
        </w:r>
      </w:del>
      <w:del w:id="587" w:author="Lewis.Barnett" w:date="2020-06-28T21:48:00Z">
        <w:r w:rsidRPr="0048619F" w:rsidDel="0048619F">
          <w:rPr>
            <w:highlight w:val="yellow"/>
            <w:rPrChange w:id="588" w:author="Lewis.Barnett" w:date="2020-06-28T21:49:00Z">
              <w:rPr/>
            </w:rPrChange>
          </w:rPr>
          <w:fldChar w:fldCharType="begin"/>
        </w:r>
      </w:del>
      <w:ins w:id="589" w:author="Lewis Barnett" w:date="2020-06-16T14:27:00Z">
        <w:del w:id="590" w:author="Lewis.Barnett" w:date="2020-06-26T18:20:00Z">
          <w:r w:rsidR="003C0549" w:rsidRPr="0048619F" w:rsidDel="00770736">
            <w:rPr>
              <w:highlight w:val="yellow"/>
              <w:rPrChange w:id="591" w:author="Lewis.Barnett" w:date="2020-06-28T21:49:00Z">
                <w:rPr/>
              </w:rPrChange>
            </w:rPr>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592" w:author="Lewis.Barnett" w:date="2020-06-26T18:20:00Z">
        <w:r w:rsidR="00D15182" w:rsidRPr="0048619F" w:rsidDel="00770736">
          <w:rPr>
            <w:highlight w:val="yellow"/>
            <w:rPrChange w:id="593" w:author="Lewis.Barnett" w:date="2020-06-28T21:49:00Z">
              <w:rPr/>
            </w:rPrChange>
          </w:rPr>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del w:id="594" w:author="Lewis.Barnett" w:date="2020-06-28T21:48:00Z">
        <w:r w:rsidRPr="0048619F" w:rsidDel="0048619F">
          <w:rPr>
            <w:highlight w:val="yellow"/>
            <w:rPrChange w:id="595" w:author="Lewis.Barnett" w:date="2020-06-28T21:49:00Z">
              <w:rPr/>
            </w:rPrChange>
          </w:rPr>
          <w:fldChar w:fldCharType="separate"/>
        </w:r>
      </w:del>
      <w:del w:id="596" w:author="Lewis.Barnett" w:date="2020-06-28T14:38:00Z">
        <w:r w:rsidRPr="0048619F" w:rsidDel="00025B39">
          <w:rPr>
            <w:highlight w:val="yellow"/>
            <w:rPrChange w:id="597" w:author="Lewis.Barnett" w:date="2020-06-28T21:49:00Z">
              <w:rPr>
                <w:noProof/>
              </w:rPr>
            </w:rPrChange>
          </w:rPr>
          <w:delText>(Johnson et al. 2019)</w:delText>
        </w:r>
      </w:del>
      <w:del w:id="598" w:author="Lewis.Barnett" w:date="2020-06-28T21:48:00Z">
        <w:r w:rsidRPr="0048619F" w:rsidDel="0048619F">
          <w:rPr>
            <w:highlight w:val="yellow"/>
            <w:rPrChange w:id="599" w:author="Lewis.Barnett" w:date="2020-06-28T21:49:00Z">
              <w:rPr/>
            </w:rPrChange>
          </w:rPr>
          <w:fldChar w:fldCharType="end"/>
        </w:r>
        <w:r w:rsidRPr="0048619F" w:rsidDel="0048619F">
          <w:rPr>
            <w:highlight w:val="yellow"/>
            <w:rPrChange w:id="600" w:author="Lewis.Barnett" w:date="2020-06-28T21:49:00Z">
              <w:rPr/>
            </w:rPrChange>
          </w:rPr>
          <w:delText xml:space="preserve">, </w:delText>
        </w:r>
        <w:r w:rsidR="0067570C" w:rsidRPr="0048619F" w:rsidDel="0048619F">
          <w:rPr>
            <w:highlight w:val="yellow"/>
            <w:rPrChange w:id="601" w:author="Lewis.Barnett" w:date="2020-06-28T21:49:00Z">
              <w:rPr/>
            </w:rPrChange>
          </w:rPr>
          <w:delText xml:space="preserve">or </w:delText>
        </w:r>
        <w:r w:rsidRPr="0048619F" w:rsidDel="0048619F">
          <w:rPr>
            <w:highlight w:val="yellow"/>
            <w:rPrChange w:id="602" w:author="Lewis.Barnett" w:date="2020-06-28T21:49:00Z">
              <w:rPr/>
            </w:rPrChange>
          </w:rPr>
          <w:delText xml:space="preserve">modeling extremes in spatial processes </w:delText>
        </w:r>
        <w:r w:rsidRPr="0048619F" w:rsidDel="0048619F">
          <w:rPr>
            <w:highlight w:val="yellow"/>
            <w:rPrChange w:id="603" w:author="Lewis.Barnett" w:date="2020-06-28T21:49:00Z">
              <w:rPr/>
            </w:rPrChange>
          </w:rPr>
          <w:fldChar w:fldCharType="begin"/>
        </w:r>
      </w:del>
      <w:ins w:id="604" w:author="Lewis Barnett" w:date="2020-06-16T14:27:00Z">
        <w:del w:id="605" w:author="Lewis.Barnett" w:date="2020-06-26T18:20:00Z">
          <w:r w:rsidR="003C0549" w:rsidRPr="0048619F" w:rsidDel="00770736">
            <w:rPr>
              <w:highlight w:val="yellow"/>
              <w:rPrChange w:id="606" w:author="Lewis.Barnett" w:date="2020-06-28T21:49:00Z">
                <w:rPr/>
              </w:rPrChange>
            </w:rPr>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607" w:author="Lewis.Barnett" w:date="2020-06-26T18:20:00Z">
        <w:r w:rsidR="00D15182" w:rsidRPr="0048619F" w:rsidDel="00770736">
          <w:rPr>
            <w:highlight w:val="yellow"/>
            <w:rPrChange w:id="608" w:author="Lewis.Barnett" w:date="2020-06-28T21:49:00Z">
              <w:rPr/>
            </w:rPrChange>
          </w:rPr>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del w:id="609" w:author="Lewis.Barnett" w:date="2020-06-28T21:48:00Z">
        <w:r w:rsidRPr="0048619F" w:rsidDel="0048619F">
          <w:rPr>
            <w:highlight w:val="yellow"/>
            <w:rPrChange w:id="610" w:author="Lewis.Barnett" w:date="2020-06-28T21:49:00Z">
              <w:rPr/>
            </w:rPrChange>
          </w:rPr>
          <w:fldChar w:fldCharType="separate"/>
        </w:r>
        <w:r w:rsidRPr="0048619F" w:rsidDel="0048619F">
          <w:rPr>
            <w:noProof/>
            <w:highlight w:val="yellow"/>
            <w:rPrChange w:id="611" w:author="Lewis.Barnett" w:date="2020-06-28T21:49:00Z">
              <w:rPr>
                <w:noProof/>
              </w:rPr>
            </w:rPrChange>
          </w:rPr>
          <w:delText>(Anderson and Ward 2019)</w:delText>
        </w:r>
        <w:r w:rsidRPr="0048619F" w:rsidDel="0048619F">
          <w:rPr>
            <w:highlight w:val="yellow"/>
            <w:rPrChange w:id="612" w:author="Lewis.Barnett" w:date="2020-06-28T21:49:00Z">
              <w:rPr/>
            </w:rPrChange>
          </w:rPr>
          <w:fldChar w:fldCharType="end"/>
        </w:r>
        <w:r w:rsidR="0067570C" w:rsidRPr="0048619F" w:rsidDel="0048619F">
          <w:rPr>
            <w:highlight w:val="yellow"/>
            <w:rPrChange w:id="613" w:author="Lewis.Barnett" w:date="2020-06-28T21:49:00Z">
              <w:rPr/>
            </w:rPrChange>
          </w:rPr>
          <w:delText>.</w:delText>
        </w:r>
      </w:del>
    </w:p>
    <w:p w14:paraId="483CFA4E" w14:textId="77777777" w:rsidR="0048619F" w:rsidRPr="0048619F" w:rsidRDefault="0048619F">
      <w:pPr>
        <w:spacing w:after="120" w:line="480" w:lineRule="auto"/>
        <w:ind w:firstLine="720"/>
        <w:rPr>
          <w:ins w:id="614" w:author="Lewis.Barnett" w:date="2020-06-28T21:46:00Z"/>
          <w:highlight w:val="yellow"/>
          <w:rPrChange w:id="615" w:author="Lewis.Barnett" w:date="2020-06-28T21:49:00Z">
            <w:rPr>
              <w:ins w:id="616" w:author="Lewis.Barnett" w:date="2020-06-28T21:46:00Z"/>
            </w:rPr>
          </w:rPrChange>
        </w:rPr>
      </w:pPr>
    </w:p>
    <w:p w14:paraId="5504A9DA" w14:textId="76C4A1FE" w:rsidR="0089470C" w:rsidRDefault="0089470C">
      <w:pPr>
        <w:spacing w:after="120" w:line="480" w:lineRule="auto"/>
        <w:ind w:firstLine="720"/>
        <w:pPrChange w:id="617" w:author="Lewis.Barnett" w:date="2020-06-29T00:14:00Z">
          <w:pPr>
            <w:spacing w:after="120" w:line="480" w:lineRule="auto"/>
          </w:pPr>
        </w:pPrChange>
      </w:pPr>
      <w:del w:id="618" w:author="Lewis.Barnett" w:date="2020-06-28T13:00:00Z">
        <w:r w:rsidRPr="0048619F" w:rsidDel="00070705">
          <w:rPr>
            <w:highlight w:val="yellow"/>
            <w:rPrChange w:id="619" w:author="Lewis.Barnett" w:date="2020-06-28T21:49:00Z">
              <w:rPr/>
            </w:rPrChange>
          </w:rPr>
          <w:lastRenderedPageBreak/>
          <w:tab/>
        </w:r>
      </w:del>
      <w:del w:id="620" w:author="Lewis.Barnett" w:date="2020-06-28T21:51:00Z">
        <w:r w:rsidRPr="0048619F" w:rsidDel="006B0507">
          <w:rPr>
            <w:highlight w:val="yellow"/>
            <w:rPrChange w:id="621" w:author="Lewis.Barnett" w:date="2020-06-28T21:49:00Z">
              <w:rPr/>
            </w:rPrChange>
          </w:rPr>
          <w:delText xml:space="preserve">Similar to </w:delText>
        </w:r>
      </w:del>
      <w:del w:id="622" w:author="Lewis.Barnett" w:date="2020-06-28T14:38:00Z">
        <w:r w:rsidRPr="0048619F" w:rsidDel="00025B39">
          <w:rPr>
            <w:highlight w:val="yellow"/>
            <w:rPrChange w:id="623" w:author="Lewis.Barnett" w:date="2020-06-28T21:49:00Z">
              <w:rPr/>
            </w:rPrChange>
          </w:rPr>
          <w:delText>the non-spatial case</w:delText>
        </w:r>
      </w:del>
      <w:del w:id="624" w:author="Lewis.Barnett" w:date="2020-06-28T21:51:00Z">
        <w:r w:rsidRPr="0048619F" w:rsidDel="006B0507">
          <w:rPr>
            <w:highlight w:val="yellow"/>
            <w:rPrChange w:id="625" w:author="Lewis.Barnett" w:date="2020-06-28T21:49:00Z">
              <w:rPr/>
            </w:rPrChange>
          </w:rPr>
          <w:delText xml:space="preserve">, recently developed spatiotemporal modeling approaches have </w:delText>
        </w:r>
        <w:r w:rsidR="0067570C" w:rsidRPr="0048619F" w:rsidDel="006B0507">
          <w:rPr>
            <w:highlight w:val="yellow"/>
            <w:rPrChange w:id="626" w:author="Lewis.Barnett" w:date="2020-06-28T21:49:00Z">
              <w:rPr/>
            </w:rPrChange>
          </w:rPr>
          <w:delText xml:space="preserve">generally </w:delText>
        </w:r>
        <w:r w:rsidRPr="0048619F" w:rsidDel="006B0507">
          <w:rPr>
            <w:highlight w:val="yellow"/>
            <w:rPrChange w:id="627" w:author="Lewis.Barnett" w:date="2020-06-28T21:49:00Z">
              <w:rPr/>
            </w:rPrChange>
          </w:rPr>
          <w:delText xml:space="preserve">treated time as a discrete factor, and </w:delText>
        </w:r>
        <w:r w:rsidR="0067570C" w:rsidRPr="0048619F" w:rsidDel="006B0507">
          <w:rPr>
            <w:highlight w:val="yellow"/>
            <w:rPrChange w:id="628" w:author="Lewis.Barnett" w:date="2020-06-28T21:49:00Z">
              <w:rPr/>
            </w:rPrChange>
          </w:rPr>
          <w:delText>allowed the</w:delText>
        </w:r>
        <w:r w:rsidRPr="0048619F" w:rsidDel="006B0507">
          <w:rPr>
            <w:highlight w:val="yellow"/>
            <w:rPrChange w:id="629" w:author="Lewis.Barnett" w:date="2020-06-28T21:49:00Z">
              <w:rPr/>
            </w:rPrChange>
          </w:rPr>
          <w:delText xml:space="preserve"> spatial distribution of </w:delText>
        </w:r>
        <w:r w:rsidR="00DD4113" w:rsidRPr="0048619F" w:rsidDel="006B0507">
          <w:rPr>
            <w:highlight w:val="yellow"/>
            <w:rPrChange w:id="630" w:author="Lewis.Barnett" w:date="2020-06-28T21:49:00Z">
              <w:rPr/>
            </w:rPrChange>
          </w:rPr>
          <w:delText>density</w:delText>
        </w:r>
        <w:r w:rsidR="00D766A8" w:rsidRPr="0048619F" w:rsidDel="006B0507">
          <w:rPr>
            <w:highlight w:val="yellow"/>
            <w:rPrChange w:id="631" w:author="Lewis.Barnett" w:date="2020-06-28T21:49:00Z">
              <w:rPr/>
            </w:rPrChange>
          </w:rPr>
          <w:delText xml:space="preserve"> </w:delText>
        </w:r>
        <w:r w:rsidRPr="0048619F" w:rsidDel="006B0507">
          <w:rPr>
            <w:highlight w:val="yellow"/>
            <w:rPrChange w:id="632" w:author="Lewis.Barnett" w:date="2020-06-28T21:49:00Z">
              <w:rPr/>
            </w:rPrChange>
          </w:rPr>
          <w:delText>to be constant (modeled as a single spatial field</w:delText>
        </w:r>
        <w:r w:rsidR="0067570C" w:rsidRPr="0048619F" w:rsidDel="006B0507">
          <w:rPr>
            <w:highlight w:val="yellow"/>
            <w:rPrChange w:id="633" w:author="Lewis.Barnett" w:date="2020-06-28T21:49:00Z">
              <w:rPr/>
            </w:rPrChange>
          </w:rPr>
          <w:delText>, ignoring time</w:delText>
        </w:r>
        <w:r w:rsidRPr="0048619F" w:rsidDel="006B0507">
          <w:rPr>
            <w:highlight w:val="yellow"/>
            <w:rPrChange w:id="634" w:author="Lewis.Barnett" w:date="2020-06-28T21:49:00Z">
              <w:rPr/>
            </w:rPrChange>
          </w:rPr>
          <w:delText xml:space="preserve">) or </w:delText>
        </w:r>
        <w:r w:rsidR="0067570C" w:rsidRPr="0048619F" w:rsidDel="006B0507">
          <w:rPr>
            <w:highlight w:val="yellow"/>
            <w:rPrChange w:id="635" w:author="Lewis.Barnett" w:date="2020-06-28T21:49:00Z">
              <w:rPr/>
            </w:rPrChange>
          </w:rPr>
          <w:delText>time-varying</w:delText>
        </w:r>
        <w:r w:rsidRPr="0048619F" w:rsidDel="006B0507">
          <w:rPr>
            <w:highlight w:val="yellow"/>
            <w:rPrChange w:id="636" w:author="Lewis.Barnett" w:date="2020-06-28T21:49:00Z">
              <w:rPr/>
            </w:rPrChange>
          </w:rPr>
          <w:delText xml:space="preserve"> (with variability modeled either as independent over time, or as an autoregressive process).</w:delText>
        </w:r>
        <w:r w:rsidDel="006B0507">
          <w:delText xml:space="preserve"> </w:delText>
        </w:r>
      </w:del>
      <w:del w:id="637" w:author="Lewis.Barnett" w:date="2020-06-28T23:54:00Z">
        <w:r w:rsidDel="0048654E">
          <w:delText>The objective of this manuscript is to</w:delText>
        </w:r>
      </w:del>
      <w:ins w:id="638" w:author="Lewis.Barnett" w:date="2020-06-28T23:54:00Z">
        <w:r w:rsidR="0048654E">
          <w:t>Here, we</w:t>
        </w:r>
      </w:ins>
      <w:ins w:id="639" w:author="Lewis.Barnett" w:date="2020-06-28T23:56:00Z">
        <w:r w:rsidR="0048654E">
          <w:t xml:space="preserve"> </w:t>
        </w:r>
      </w:ins>
      <w:ins w:id="640" w:author="Lewis.Barnett" w:date="2020-06-29T00:04:00Z">
        <w:r w:rsidR="0033386B">
          <w:t>introduce a new approach to</w:t>
        </w:r>
      </w:ins>
      <w:ins w:id="641" w:author="Lewis.Barnett" w:date="2020-06-29T00:03:00Z">
        <w:r w:rsidR="0033386B">
          <w:t xml:space="preserve"> </w:t>
        </w:r>
      </w:ins>
      <w:ins w:id="642" w:author="Lewis.Barnett" w:date="2020-06-28T23:56:00Z">
        <w:r w:rsidR="0048654E">
          <w:t xml:space="preserve">address </w:t>
        </w:r>
      </w:ins>
      <w:ins w:id="643" w:author="Lewis.Barnett" w:date="2020-06-28T23:57:00Z">
        <w:r w:rsidR="0048654E">
          <w:t xml:space="preserve">how </w:t>
        </w:r>
      </w:ins>
      <w:ins w:id="644" w:author="Lewis.Barnett" w:date="2020-06-29T00:00:00Z">
        <w:r w:rsidR="0033386B">
          <w:t xml:space="preserve">estimates of </w:t>
        </w:r>
      </w:ins>
      <w:ins w:id="645" w:author="Lewis.Barnett" w:date="2020-06-28T23:59:00Z">
        <w:r w:rsidR="0033386B">
          <w:t xml:space="preserve">change in species distributions </w:t>
        </w:r>
      </w:ins>
      <w:ins w:id="646" w:author="Lewis.Barnett" w:date="2020-06-29T00:00:00Z">
        <w:r w:rsidR="0033386B">
          <w:t xml:space="preserve">are dependent on the spatial scale of </w:t>
        </w:r>
      </w:ins>
      <w:ins w:id="647" w:author="Lewis.Barnett" w:date="2020-06-29T00:02:00Z">
        <w:r w:rsidR="0033386B">
          <w:t xml:space="preserve">quantitative indicators of </w:t>
        </w:r>
      </w:ins>
      <w:ins w:id="648" w:author="Lewis.Barnett" w:date="2020-06-29T00:01:00Z">
        <w:r w:rsidR="0033386B">
          <w:t>species distribution</w:t>
        </w:r>
      </w:ins>
      <w:ins w:id="649" w:author="Lewis.Barnett" w:date="2020-06-29T00:00:00Z">
        <w:r w:rsidR="0033386B">
          <w:t>.</w:t>
        </w:r>
      </w:ins>
      <w:ins w:id="650" w:author="Lewis.Barnett" w:date="2020-06-29T00:03:00Z">
        <w:r w:rsidR="00C23B55">
          <w:t xml:space="preserve"> We </w:t>
        </w:r>
      </w:ins>
      <w:ins w:id="651" w:author="Lewis.Barnett" w:date="2020-06-29T00:16:00Z">
        <w:r w:rsidR="00C23B55">
          <w:t>describe</w:t>
        </w:r>
      </w:ins>
      <w:ins w:id="652" w:author="Lewis.Barnett" w:date="2020-06-29T00:14:00Z">
        <w:r w:rsidR="00C23B55">
          <w:t xml:space="preserve"> the development of </w:t>
        </w:r>
      </w:ins>
      <w:del w:id="653" w:author="Lewis.Barnett" w:date="2020-06-29T00:02:00Z">
        <w:r w:rsidDel="0033386B">
          <w:delText xml:space="preserve"> </w:delText>
        </w:r>
      </w:del>
      <w:del w:id="654" w:author="Lewis.Barnett" w:date="2020-06-29T00:14:00Z">
        <w:r w:rsidDel="00C23B55">
          <w:delText xml:space="preserve">introduce </w:delText>
        </w:r>
      </w:del>
      <w:r>
        <w:t xml:space="preserve">a new modeling </w:t>
      </w:r>
      <w:del w:id="655" w:author="Lewis.Barnett" w:date="2020-06-29T00:15:00Z">
        <w:r w:rsidDel="00C23B55">
          <w:delText>approach</w:delText>
        </w:r>
      </w:del>
      <w:ins w:id="656" w:author="Lewis.Barnett" w:date="2020-06-29T00:15:00Z">
        <w:r w:rsidR="00C23B55">
          <w:t>technique</w:t>
        </w:r>
      </w:ins>
      <w:ins w:id="657" w:author="Lewis.Barnett" w:date="2020-06-29T00:16:00Z">
        <w:r w:rsidR="00C23B55">
          <w:t xml:space="preserve"> that</w:t>
        </w:r>
      </w:ins>
      <w:del w:id="658" w:author="Lewis.Barnett" w:date="2020-06-29T00:16:00Z">
        <w:r w:rsidDel="00C23B55">
          <w:delText>,</w:delText>
        </w:r>
      </w:del>
      <w:r>
        <w:t xml:space="preserve"> explicitl</w:t>
      </w:r>
      <w:ins w:id="659" w:author="Lewis.Barnett" w:date="2020-06-29T00:16:00Z">
        <w:r w:rsidR="00C23B55">
          <w:t>y</w:t>
        </w:r>
      </w:ins>
      <w:del w:id="660" w:author="Lewis.Barnett" w:date="2020-06-29T00:16:00Z">
        <w:r w:rsidDel="00C23B55">
          <w:delText>y</w:delText>
        </w:r>
      </w:del>
      <w:r>
        <w:t xml:space="preserve"> account</w:t>
      </w:r>
      <w:ins w:id="661" w:author="Lewis.Barnett" w:date="2020-06-29T00:16:00Z">
        <w:r w:rsidR="00C23B55">
          <w:t>s</w:t>
        </w:r>
      </w:ins>
      <w:del w:id="662" w:author="Lewis.Barnett" w:date="2020-06-29T00:16:00Z">
        <w:r w:rsidDel="00C23B55">
          <w:delText>ing</w:delText>
        </w:r>
      </w:del>
      <w:r>
        <w:t xml:space="preserve"> for spatial variability in how </w:t>
      </w:r>
      <w:del w:id="663" w:author="Lewis.Barnett" w:date="2020-06-29T00:18:00Z">
        <w:r w:rsidDel="00C23B55">
          <w:delText xml:space="preserve">species </w:delText>
        </w:r>
      </w:del>
      <w:r w:rsidR="00A125F3">
        <w:t xml:space="preserve">population densities </w:t>
      </w:r>
      <w:r>
        <w:t>change through time</w:t>
      </w:r>
      <w:ins w:id="664" w:author="Lewis.Barnett" w:date="2020-06-29T00:17:00Z">
        <w:r w:rsidR="00C23B55">
          <w:t xml:space="preserve"> to </w:t>
        </w:r>
      </w:ins>
      <w:ins w:id="665" w:author="Lewis.Barnett" w:date="2020-06-29T00:20:00Z">
        <w:r w:rsidR="00F62BF3">
          <w:t>estimate</w:t>
        </w:r>
      </w:ins>
      <w:ins w:id="666" w:author="Lewis.Barnett" w:date="2020-06-29T00:17:00Z">
        <w:r w:rsidR="00C23B55">
          <w:t xml:space="preserve"> fine</w:t>
        </w:r>
      </w:ins>
      <w:ins w:id="667" w:author="Lewis.Barnett" w:date="2020-06-29T00:19:00Z">
        <w:r w:rsidR="00C23B55">
          <w:t>r</w:t>
        </w:r>
      </w:ins>
      <w:ins w:id="668" w:author="Lewis.Barnett" w:date="2020-06-29T00:17:00Z">
        <w:r w:rsidR="00C23B55">
          <w:t xml:space="preserve">-scale indicators of species distribution </w:t>
        </w:r>
      </w:ins>
      <w:ins w:id="669" w:author="Lewis.Barnett" w:date="2020-06-29T00:18:00Z">
        <w:r w:rsidR="00C23B55">
          <w:t>shifts</w:t>
        </w:r>
      </w:ins>
      <w:ins w:id="670" w:author="Lewis.Barnett" w:date="2020-06-29T00:20:00Z">
        <w:r w:rsidR="00F62BF3">
          <w:t xml:space="preserve"> (</w:t>
        </w:r>
      </w:ins>
      <w:ins w:id="671" w:author="Lewis.Barnett" w:date="2020-06-29T00:21:00Z">
        <w:r w:rsidR="00F62BF3">
          <w:t>local trends</w:t>
        </w:r>
      </w:ins>
      <w:ins w:id="672" w:author="Lewis.Barnett" w:date="2020-06-29T00:20:00Z">
        <w:r w:rsidR="00F62BF3">
          <w:t>)</w:t>
        </w:r>
      </w:ins>
      <w:r>
        <w:t xml:space="preserve">. </w:t>
      </w:r>
      <w:commentRangeStart w:id="673"/>
      <w:r>
        <w:t xml:space="preserve">While widely applicable to a wide range of biological data (or even non-biological data), we focus on an application to changes in the distribution </w:t>
      </w:r>
      <w:r w:rsidR="00375D89">
        <w:t>of</w:t>
      </w:r>
      <w:r>
        <w:t xml:space="preserve"> commercially fished</w:t>
      </w:r>
      <w:ins w:id="674" w:author="Lewis.Barnett" w:date="2020-06-28T23:55:00Z">
        <w:r w:rsidR="0048654E">
          <w:t xml:space="preserve"> marine</w:t>
        </w:r>
      </w:ins>
      <w:r>
        <w:t xml:space="preserve"> species.</w:t>
      </w:r>
      <w:commentRangeEnd w:id="673"/>
      <w:r w:rsidR="005A4192">
        <w:rPr>
          <w:rStyle w:val="CommentReference"/>
          <w:rFonts w:asciiTheme="minorHAnsi" w:eastAsiaTheme="minorHAnsi" w:hAnsiTheme="minorHAnsi" w:cstheme="minorBidi"/>
          <w:lang w:val="en-US"/>
        </w:rPr>
        <w:commentReference w:id="673"/>
      </w:r>
      <w:r>
        <w:t xml:space="preserve"> These represent 19 species from a 15-year publically available trawl survey dataset. We illustrate how our new approach may be used to infer changes over time, and also how </w:t>
      </w:r>
      <w:commentRangeStart w:id="675"/>
      <w:r>
        <w:t xml:space="preserve">output from this modeling approach may be useful in identifying spatial regions where change is greater </w:t>
      </w:r>
      <w:del w:id="676" w:author="Lewis.Barnett" w:date="2020-06-29T00:10:00Z">
        <w:r w:rsidDel="00C23B55">
          <w:delText xml:space="preserve">than </w:delText>
        </w:r>
      </w:del>
      <w:r>
        <w:t>or less</w:t>
      </w:r>
      <w:ins w:id="677" w:author="Lewis.Barnett" w:date="2020-06-29T00:09:00Z">
        <w:r w:rsidR="00C23B55">
          <w:t>er</w:t>
        </w:r>
      </w:ins>
      <w:r>
        <w:t xml:space="preserve"> than average</w:t>
      </w:r>
      <w:commentRangeEnd w:id="675"/>
      <w:r w:rsidR="00C23B55">
        <w:rPr>
          <w:rStyle w:val="CommentReference"/>
          <w:rFonts w:asciiTheme="minorHAnsi" w:eastAsiaTheme="minorHAnsi" w:hAnsiTheme="minorHAnsi" w:cstheme="minorBidi"/>
          <w:lang w:val="en-US"/>
        </w:rPr>
        <w:commentReference w:id="675"/>
      </w:r>
      <w:r>
        <w:t xml:space="preserve">. </w:t>
      </w:r>
      <w:ins w:id="678" w:author="Lewis.Barnett" w:date="2020-06-29T00:11:00Z">
        <w:r w:rsidR="00C23B55">
          <w:t>Specifically, we compare interpretations of species distribution shifts along a spectrum of indicators from coarse-scale</w:t>
        </w:r>
      </w:ins>
      <w:ins w:id="679" w:author="Lewis.Barnett" w:date="2020-06-29T00:13:00Z">
        <w:r w:rsidR="00C23B55">
          <w:t>s</w:t>
        </w:r>
      </w:ins>
      <w:ins w:id="680" w:author="Lewis.Barnett" w:date="2020-06-29T00:11:00Z">
        <w:r w:rsidR="00C23B55">
          <w:t xml:space="preserve"> (global COG trends calculated over an entire survey domain), to moderate</w:t>
        </w:r>
      </w:ins>
      <w:ins w:id="681" w:author="Lewis.Barnett" w:date="2020-06-29T00:12:00Z">
        <w:r w:rsidR="00C23B55">
          <w:t>-</w:t>
        </w:r>
      </w:ins>
      <w:ins w:id="682" w:author="Lewis.Barnett" w:date="2020-06-29T00:11:00Z">
        <w:r w:rsidR="00C23B55">
          <w:t xml:space="preserve"> (</w:t>
        </w:r>
      </w:ins>
      <w:ins w:id="683" w:author="Lewis.Barnett" w:date="2020-06-29T00:12:00Z">
        <w:r w:rsidR="00C23B55">
          <w:t>regional COG trends</w:t>
        </w:r>
      </w:ins>
      <w:ins w:id="684" w:author="Lewis.Barnett" w:date="2020-06-29T00:11:00Z">
        <w:r w:rsidR="00C23B55">
          <w:t>) and fine-scales (</w:t>
        </w:r>
      </w:ins>
      <w:ins w:id="685" w:author="Lewis.Barnett" w:date="2020-06-29T00:21:00Z">
        <w:r w:rsidR="00F62BF3">
          <w:t>local trend</w:t>
        </w:r>
      </w:ins>
      <w:ins w:id="686" w:author="Lewis.Barnett" w:date="2020-06-29T00:11:00Z">
        <w:r w:rsidR="00C23B55">
          <w:t>).</w:t>
        </w:r>
      </w:ins>
      <w:commentRangeStart w:id="687"/>
      <w:del w:id="688" w:author="Lewis.Barnett" w:date="2020-06-29T00:12:00Z">
        <w:r w:rsidDel="00C23B55">
          <w:delText>We demonstrate how model-b</w:delText>
        </w:r>
        <w:r w:rsidR="00FD7790" w:rsidDel="00C23B55">
          <w:delText xml:space="preserve">ased COG estimates for these </w:delText>
        </w:r>
        <w:r w:rsidDel="00C23B55">
          <w:delText>regions may be more useful than global COG trends</w:delText>
        </w:r>
      </w:del>
      <w:del w:id="689" w:author="Lewis.Barnett" w:date="2020-06-29T00:07:00Z">
        <w:r w:rsidDel="0033386B">
          <w:delText xml:space="preserve"> calculated over an entire survey domain</w:delText>
        </w:r>
      </w:del>
      <w:del w:id="690" w:author="Lewis.Barnett" w:date="2020-06-29T00:12:00Z">
        <w:r w:rsidDel="00C23B55">
          <w:delText xml:space="preserve">. </w:delText>
        </w:r>
      </w:del>
      <w:commentRangeEnd w:id="687"/>
      <w:r w:rsidR="005A4192">
        <w:rPr>
          <w:rStyle w:val="CommentReference"/>
          <w:rFonts w:asciiTheme="minorHAnsi" w:eastAsiaTheme="minorHAnsi" w:hAnsiTheme="minorHAnsi" w:cstheme="minorBidi"/>
          <w:lang w:val="en-US"/>
        </w:rPr>
        <w:commentReference w:id="687"/>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5F2C5269" w:rsidR="00CB4A97" w:rsidRPr="002D6DFC" w:rsidRDefault="002D09CF" w:rsidP="00D26510">
      <w:pPr>
        <w:spacing w:after="120" w:line="480" w:lineRule="auto"/>
      </w:pPr>
      <w:r w:rsidRPr="002D6DFC">
        <w:t xml:space="preserve">The majority of recent applications of </w:t>
      </w:r>
      <w:ins w:id="691" w:author="Lewis.Barnett" w:date="2020-06-25T15:30:00Z">
        <w:r w:rsidR="000E5BED">
          <w:t>species distribution models (</w:t>
        </w:r>
      </w:ins>
      <w:r w:rsidRPr="002D6DFC">
        <w:t>SDMs</w:t>
      </w:r>
      <w:ins w:id="692"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693" w:author="Lewis.Barnett" w:date="2020-06-28T21:32:00Z">
        <w:r w:rsidR="009A2A95">
          <w:instrText xml:space="preserve"> ADDIN ZOTERO_ITEM CSL_CITATION {"citationID":"iB4vWtb8","properties":{"formattedCitation":"(Shelton et al. 2014, Thorson et al. 2015, Anderson and Ward 2019)","plainCitation":"(Shelton et al. 2014, Thorson et al. 2015, Anderson and Ward 2019)","noteIndex":0},"citationItems":[{"id":"gjGjZbSL/9h5uXZF3","uris":["http://zotero.org/users/2529419/items/3URC5K6B"],"uri":["http://zotero.org/users/2529419/items/3URC5K6B"],"itemData":{"id":2709,"type":"article-journal","title":"Spatial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694" w:author="Lewis Barnett" w:date="2020-06-16T14:27:00Z">
        <w:del w:id="695"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696"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xml:space="preserve">, and </w:t>
      </w:r>
      <w:r w:rsidRPr="002D6DFC">
        <w:lastRenderedPageBreak/>
        <w:t>predictive modeling using integrated nested Laplace approximation</w:t>
      </w:r>
      <w:r w:rsidR="003860C5" w:rsidRPr="002D6DFC">
        <w:t xml:space="preserve">s </w:t>
      </w:r>
      <w:r w:rsidR="00045217">
        <w:fldChar w:fldCharType="begin"/>
      </w:r>
      <w:ins w:id="697" w:author="Lewis.Barnett" w:date="2020-06-28T21:32:00Z">
        <w:r w:rsidR="009A2A95">
          <w:instrText xml:space="preserve"> ADDIN ZOTERO_ITEM CSL_CITATION {"citationID":"eTopNSVm","properties":{"formattedCitation":"(INLA; Rue et al. 2009, Ruiz-C\\uc0\\u225{}rdenas et al. 2012)","plainCitation":"(INLA; Rue et al. 2009, Ruiz-Cárdenas et al. 2012)","noteIndex":0},"citationItems":[{"id":"gjGjZbSL/Tvql1Zc8","uris":["http://zotero.org/users/2529419/items/JEVMTMK3"],"uri":["http://zotero.org/users/2529419/items/JEVMTMK3"],"itemData":{"id":2725,"type":"article-journal","title":"Approximate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"},{"id":"gjGjZbSL/acSRrF4H","uris":["http://zotero.org/users/2529419/items/4LWI68CF"],"uri":["http://zotero.org/users/2529419/items/4LWI68CF"],"itemData":{"id":2727,"type":"article-journal","title":"Direct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698" w:author="Lewis Barnett" w:date="2020-06-16T14:27:00Z">
        <w:del w:id="699"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700"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701" w:author="Lewis.Barnett" w:date="2020-06-28T21:32:00Z">
        <w:r w:rsidR="009A2A95">
          <w:instrText xml:space="preserve"> ADDIN ZOTERO_ITEM CSL_CITATION {"citationID":"JvQteIYR","properties":{"formattedCitation":"(Thorson and Barnett 2017)","plainCitation":"(Thorson and Barnett 2017)","noteIndex":0},"citationItems":[{"id":"gjGjZbSL/YqV3jGbm","uris":["http://zotero.org/users/2529419/items/URBQTB4Q"],"uri":["http://zotero.org/users/2529419/items/URBQTB4Q"],"itemData":{"id":2729,"type":"article-journal","title":"Comparing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702" w:author="Lewis Barnett" w:date="2020-06-16T14:27:00Z">
        <w:del w:id="703"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704"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705"/>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705"/>
        <m:r>
          <m:rPr>
            <m:sty m:val="p"/>
          </m:rPr>
          <w:rPr>
            <w:rStyle w:val="CommentReference"/>
            <w:rFonts w:asciiTheme="minorHAnsi" w:eastAsiaTheme="minorHAnsi" w:hAnsiTheme="minorHAnsi" w:cstheme="minorBidi"/>
            <w:lang w:val="en-US"/>
          </w:rPr>
          <w:commentReference w:id="705"/>
        </m:r>
      </m:oMath>
      <w:r w:rsidRPr="00166AA7">
        <w:t>,</w:t>
      </w:r>
    </w:p>
    <w:p w14:paraId="22CC9FED" w14:textId="77777777" w:rsidR="00CB4A97" w:rsidRDefault="00CB4A97" w:rsidP="00D26510">
      <w:pPr>
        <w:spacing w:after="120" w:line="480" w:lineRule="auto"/>
      </w:pPr>
    </w:p>
    <w:p w14:paraId="5CAB5269" w14:textId="55699162"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706" w:author="Lewis.Barnett" w:date="2020-06-28T21:32:00Z">
        <w:r w:rsidR="009A2A95">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"},{"id":"gjGjZbSL/8cOA7QbT","uris":["http://zotero.org/users/2529419/items/NPM279KG"],"uri":["http://zotero.org/users/2529419/items/NPM279KG"],"itemData":{"id":2733,"type":"article-journal","title":"Using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707" w:author="Lewis Barnett" w:date="2020-06-16T14:27:00Z">
        <w:del w:id="708"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709"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710" w:author="Lewis.Barnett" w:date="2020-06-28T21:32:00Z">
        <w:r w:rsidR="009A2A95">
          <w:instrText xml:space="preserve"> ADDIN ZOTERO_ITEM CSL_CITATION {"citationID":"rf6rqP6c","properties":{"formattedCitation":"(e.g., Thorson et al. 2015)","plainCitation":"(e.g., 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711" w:author="Lewis Barnett" w:date="2020-06-16T14:27:00Z">
        <w:del w:id="712"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713"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714"/>
      <w:r w:rsidR="00045217">
        <w:fldChar w:fldCharType="begin"/>
      </w:r>
      <w:ins w:id="715" w:author="Lewis.Barnett" w:date="2020-06-28T21:32:00Z">
        <w:r w:rsidR="009A2A95">
          <w:instrText xml:space="preserve"> ADDIN ZOTERO_ITEM CSL_CITATION {"citationID":"XYy2SzSJ","properties":{"formattedCitation":"(Shono 2008, Anderson et al. 2019)","plainCitation":"(Shono 2008, Anderson et al. 2019)","noteIndex":0},"citationItems":[{"id":"gjGjZbSL/osAhrq7i","uris":["http://zotero.org/users/2529419/items/I332CYJK"],"uri":["http://zotero.org/users/2529419/items/I332CYJK"],"itemData":{"id":2720,"type":"article-journal","title":"Application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716" w:author="Lewis Barnett" w:date="2020-06-16T14:27:00Z">
        <w:del w:id="717"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718"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719" w:author="Lewis.Barnett" w:date="2020-06-26T18:50:00Z">
        <w:r w:rsidR="00B923EE" w:rsidRPr="00B923EE">
          <w:t>(Shono 2008, Anderson et al. 2019)</w:t>
        </w:r>
      </w:ins>
      <w:del w:id="720" w:author="Lewis.Barnett" w:date="2020-06-26T18:50:00Z">
        <w:r w:rsidR="005B69DE" w:rsidRPr="00B923EE" w:rsidDel="00B923EE">
          <w:delText>(Anderson et al. In press, Shono 2008)</w:delText>
        </w:r>
      </w:del>
      <w:r w:rsidR="00045217">
        <w:fldChar w:fldCharType="end"/>
      </w:r>
      <w:commentRangeEnd w:id="714"/>
      <w:r w:rsidR="00C047E1">
        <w:rPr>
          <w:rStyle w:val="CommentReference"/>
          <w:rFonts w:asciiTheme="minorHAnsi" w:eastAsiaTheme="minorHAnsi" w:hAnsiTheme="minorHAnsi" w:cstheme="minorBidi"/>
          <w:lang w:val="en-US"/>
        </w:rPr>
        <w:commentReference w:id="714"/>
      </w:r>
      <w:r w:rsidR="007730D8">
        <w:t xml:space="preserve">. </w:t>
      </w:r>
    </w:p>
    <w:p w14:paraId="77E7B0B4" w14:textId="42C3E865"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721" w:author="Lewis Barnett" w:date="2020-06-16T14:25:00Z">
        <w:r w:rsidR="003C0549">
          <w:t xml:space="preserve">dynamic </w:t>
        </w:r>
      </w:ins>
      <w:r w:rsidRPr="002D6DFC">
        <w:t xml:space="preserve">covariates, or by modeling spatiotemporal </w:t>
      </w:r>
      <w:r w:rsidRPr="002D6DFC">
        <w:lastRenderedPageBreak/>
        <w:t xml:space="preserve">variability </w:t>
      </w:r>
      <w:r w:rsidR="00CB4A97" w:rsidRPr="002D6DFC">
        <w:t xml:space="preserve">as </w:t>
      </w:r>
      <w:r w:rsidRPr="002D6DFC">
        <w:t xml:space="preserve">an autoregressive spatial process through time. </w:t>
      </w:r>
      <w:ins w:id="722" w:author="Lewis Barnett" w:date="2020-06-16T14:25:00Z">
        <w:r w:rsidR="003C0549">
          <w:t xml:space="preserve">While inclusion of covariates can </w:t>
        </w:r>
      </w:ins>
      <w:ins w:id="723" w:author="Lewis Barnett" w:date="2020-06-16T14:26:00Z">
        <w:r w:rsidR="003C0549">
          <w:t xml:space="preserve">improve predictive performance in some cases </w:t>
        </w:r>
      </w:ins>
      <w:ins w:id="724" w:author="Lewis Barnett" w:date="2020-06-16T14:27:00Z">
        <w:r w:rsidR="003C0549">
          <w:fldChar w:fldCharType="begin"/>
        </w:r>
      </w:ins>
      <w:ins w:id="725" w:author="Lewis.Barnett" w:date="2020-06-28T21:32:00Z">
        <w:r w:rsidR="009A2A95">
          <w:instrText xml:space="preserve"> ADDIN ZOTERO_ITEM CSL_CITATION {"citationID":"wrtGhuoh","properties":{"formattedCitation":"(Shelton et al. 2014, Johnson et al. 2019)","plainCitation":"(Shelton et al. 2014, Johnson et al. 2019)","noteIndex":0},"citationItems":[{"id":"gjGjZbSL/9h5uXZF3","uris":["http://zotero.org/users/2529419/items/3URC5K6B"],"uri":["http://zotero.org/users/2529419/items/3URC5K6B"],"itemData":{"id":"fxBrDx2O/sUAE0lYw","type":"article-journal","title":"Spatial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E."}],"issued":{"date-parts":[["2014",7,8]]}}},{"id":"gjGjZbSL/tnatyso7","uris":["http://zotero.org/users/2529419/items/R6IICQMZ"],"uri":["http://zotero.org/users/2529419/items/R6IICQMZ"],"itemData":{"id":"fxBrDx2O/H52Id8TG","type":"article-journal","title":"Investigating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726" w:author="Lewis Barnett" w:date="2020-06-16T14:27:00Z">
        <w:del w:id="727"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728" w:author="Lewis Barnett" w:date="2020-06-16T14:27:00Z">
        <w:r w:rsidR="003C0549" w:rsidRPr="003C0549">
          <w:t>(Shelton et al. 2014, Johnson et al. 2019)</w:t>
        </w:r>
        <w:r w:rsidR="003C0549">
          <w:fldChar w:fldCharType="end"/>
        </w:r>
      </w:ins>
      <w:ins w:id="729" w:author="Lewis Barnett" w:date="2020-06-16T14:26:00Z">
        <w:r w:rsidR="003C0549">
          <w:t xml:space="preserve">, </w:t>
        </w:r>
      </w:ins>
      <w:ins w:id="730" w:author="Lewis Barnett" w:date="2020-06-16T14:30:00Z">
        <w:r w:rsidR="004E72C8">
          <w:t xml:space="preserve">this requires additional data and can introduce new challenges associated with finding the most appropriate form of the covariate effect, thus </w:t>
        </w:r>
      </w:ins>
      <w:ins w:id="731" w:author="Lewis Barnett" w:date="2020-06-16T14:33:00Z">
        <w:r w:rsidR="00A46726">
          <w:t xml:space="preserve">for generality and simplicity </w:t>
        </w:r>
      </w:ins>
      <w:ins w:id="732" w:author="Lewis Barnett" w:date="2020-06-16T14:29:00Z">
        <w:r w:rsidR="004E72C8">
          <w:t xml:space="preserve">we focus here </w:t>
        </w:r>
      </w:ins>
      <w:ins w:id="733" w:author="Lewis Barnett" w:date="2020-06-16T14:33:00Z">
        <w:r w:rsidR="00A46726">
          <w:t xml:space="preserve">primarily </w:t>
        </w:r>
      </w:ins>
      <w:ins w:id="734" w:author="Lewis Barnett" w:date="2020-06-16T14:29:00Z">
        <w:r w:rsidR="004E72C8">
          <w:t xml:space="preserve">on a latent variable approach </w:t>
        </w:r>
      </w:ins>
      <w:ins w:id="735" w:author="Lewis Barnett" w:date="2020-06-16T14:31:00Z">
        <w:r w:rsidR="004E72C8">
          <w:t>for</w:t>
        </w:r>
      </w:ins>
      <w:ins w:id="736" w:author="Lewis Barnett" w:date="2020-06-16T14:32:00Z">
        <w:r w:rsidR="00A46726">
          <w:t xml:space="preserve"> describing patterns </w:t>
        </w:r>
      </w:ins>
      <w:ins w:id="737" w:author="Lewis Barnett" w:date="2020-06-16T14:34:00Z">
        <w:r w:rsidR="00A46726">
          <w:t>in spatial</w:t>
        </w:r>
      </w:ins>
      <w:ins w:id="738" w:author="Lewis.Barnett" w:date="2020-06-23T14:56:00Z">
        <w:r w:rsidR="00087449">
          <w:t>ly explicit</w:t>
        </w:r>
      </w:ins>
      <w:ins w:id="739" w:author="Lewis.Barnett" w:date="2020-06-23T14:57:00Z">
        <w:r w:rsidR="00087449">
          <w:t xml:space="preserve"> temporal</w:t>
        </w:r>
      </w:ins>
      <w:ins w:id="740" w:author="Lewis Barnett" w:date="2020-06-16T14:34:00Z">
        <w:r w:rsidR="00A46726">
          <w:t xml:space="preserve"> trends </w:t>
        </w:r>
      </w:ins>
      <w:ins w:id="741" w:author="Lewis.Barnett" w:date="2020-06-23T14:57:00Z">
        <w:r w:rsidR="00087449">
          <w:t xml:space="preserve">(hereafter local trends) </w:t>
        </w:r>
      </w:ins>
      <w:ins w:id="742" w:author="Lewis Barnett" w:date="2020-06-16T14:32:00Z">
        <w:r w:rsidR="00A46726">
          <w:t>rather than directly inferring their drivers</w:t>
        </w:r>
      </w:ins>
      <w:ins w:id="743" w:author="Lewis Barnett" w:date="2020-06-16T14:31:00Z">
        <w:r w:rsidR="00A46726">
          <w:t xml:space="preserve">. </w:t>
        </w:r>
      </w:ins>
      <w:r w:rsidR="00623C01">
        <w:t xml:space="preserve">Estimates of </w:t>
      </w:r>
      <w:del w:id="744" w:author="Lewis.Barnett" w:date="2020-06-23T14:58:00Z">
        <w:r w:rsidR="00623C01" w:rsidDel="00087449">
          <w:delText>spatial trend</w:delText>
        </w:r>
      </w:del>
      <w:ins w:id="745" w:author="Lewis.Barnett" w:date="2020-06-23T14:58:00Z">
        <w:r w:rsidR="00087449">
          <w:t>local trend</w:t>
        </w:r>
      </w:ins>
      <w:r w:rsidR="00623C01">
        <w:t>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746" w:author="Lewis Barnett" w:date="2020-06-16T15:28:00Z">
        <w:r w:rsidR="008A2168" w:rsidDel="0057481F">
          <w:rPr>
            <w:rFonts w:eastAsiaTheme="minorEastAsia"/>
          </w:rPr>
          <w:delText xml:space="preserve">entire </w:delText>
        </w:r>
      </w:del>
      <w:ins w:id="747" w:author="Lewis Barnett" w:date="2020-06-16T15:28:00Z">
        <w:r w:rsidR="0057481F">
          <w:rPr>
            <w:rFonts w:eastAsiaTheme="minorEastAsia"/>
          </w:rPr>
          <w:t xml:space="preserve">modeled </w:t>
        </w:r>
      </w:ins>
      <w:r w:rsidR="008A2168">
        <w:rPr>
          <w:rFonts w:eastAsiaTheme="minorEastAsia"/>
        </w:rPr>
        <w:t xml:space="preserve">time </w:t>
      </w:r>
      <w:del w:id="748" w:author="Lewis Barnett" w:date="2020-06-16T15:28:00Z">
        <w:r w:rsidR="008A2168" w:rsidDel="0057481F">
          <w:rPr>
            <w:rFonts w:eastAsiaTheme="minorEastAsia"/>
          </w:rPr>
          <w:delText>series</w:delText>
        </w:r>
      </w:del>
      <w:ins w:id="749"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750" w:author="Lewis.Barnett" w:date="2020-06-25T18:59:00Z"/>
          <w:rFonts w:eastAsiaTheme="minorEastAsia"/>
        </w:rPr>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751" w:author="Lewis.Barnett" w:date="2020-06-23T14:58:00Z">
        <w:r w:rsidR="008A2168" w:rsidDel="00087449">
          <w:rPr>
            <w:rFonts w:eastAsiaTheme="minorEastAsia"/>
          </w:rPr>
          <w:delText>spatial trend</w:delText>
        </w:r>
      </w:del>
      <w:ins w:id="752" w:author="Lewis.Barnett" w:date="2020-06-23T14:58:00Z">
        <w:r w:rsidR="00087449">
          <w:rPr>
            <w:rFonts w:eastAsiaTheme="minorEastAsia"/>
          </w:rPr>
          <w:t>local trend</w:t>
        </w:r>
      </w:ins>
      <w:del w:id="753"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754" w:author="Lewis.Barnett" w:date="2020-06-23T17:03:00Z">
        <w:r w:rsidR="008A2168" w:rsidDel="009F2CD3">
          <w:rPr>
            <w:rFonts w:eastAsiaTheme="minorEastAsia"/>
          </w:rPr>
          <w:delText xml:space="preserve">spatial </w:delText>
        </w:r>
      </w:del>
      <w:ins w:id="755" w:author="Lewis.Barnett" w:date="2020-06-23T17:03:00Z">
        <w:r w:rsidR="009F2CD3">
          <w:rPr>
            <w:rFonts w:eastAsiaTheme="minorEastAsia"/>
          </w:rPr>
          <w:t xml:space="preserve">local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756" w:author="Lewis.Barnett" w:date="2020-06-23T17:04:00Z">
        <w:r w:rsidR="00AE2F97">
          <w:rPr>
            <w:rFonts w:eastAsiaTheme="minorEastAsia"/>
          </w:rPr>
          <w:t xml:space="preserve">, which differentiates such trends from the </w:t>
        </w:r>
      </w:ins>
      <w:ins w:id="757" w:author="Lewis.Barnett" w:date="2020-06-23T17:05:00Z">
        <w:r w:rsidR="00AE2F97">
          <w:rPr>
            <w:rFonts w:eastAsiaTheme="minorEastAsia"/>
          </w:rPr>
          <w:t>time-</w:t>
        </w:r>
      </w:ins>
      <w:ins w:id="758" w:author="Lewis.Barnett" w:date="2020-06-23T17:04:00Z">
        <w:r w:rsidR="00AE2F97">
          <w:rPr>
            <w:rFonts w:eastAsiaTheme="minorEastAsia"/>
          </w:rPr>
          <w:t>independent</w:t>
        </w:r>
      </w:ins>
      <w:ins w:id="759"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760" w:author="Lewis Barnett" w:date="2020-06-16T15:29:00Z">
        <w:r w:rsidR="0057481F">
          <w:rPr>
            <w:rFonts w:eastAsiaTheme="minorEastAsia"/>
          </w:rPr>
          <w:t xml:space="preserve">Note that this framework </w:t>
        </w:r>
      </w:ins>
      <w:ins w:id="761" w:author="Lewis Barnett" w:date="2020-06-16T15:31:00Z">
        <w:r w:rsidR="0057481F">
          <w:rPr>
            <w:rFonts w:eastAsiaTheme="minorEastAsia"/>
          </w:rPr>
          <w:t>could</w:t>
        </w:r>
      </w:ins>
      <w:ins w:id="762" w:author="Lewis Barnett" w:date="2020-06-16T15:29:00Z">
        <w:r w:rsidR="0057481F">
          <w:rPr>
            <w:rFonts w:eastAsiaTheme="minorEastAsia"/>
          </w:rPr>
          <w:t xml:space="preserve"> also </w:t>
        </w:r>
      </w:ins>
      <w:ins w:id="763" w:author="Lewis Barnett" w:date="2020-06-16T15:31:00Z">
        <w:r w:rsidR="0057481F">
          <w:rPr>
            <w:rFonts w:eastAsiaTheme="minorEastAsia"/>
          </w:rPr>
          <w:t xml:space="preserve">be extended to </w:t>
        </w:r>
      </w:ins>
      <w:ins w:id="764" w:author="Lewis Barnett" w:date="2020-06-16T15:29:00Z">
        <w:r w:rsidR="0057481F">
          <w:rPr>
            <w:rFonts w:eastAsiaTheme="minorEastAsia"/>
          </w:rPr>
          <w:t xml:space="preserve">model systems in which </w:t>
        </w:r>
      </w:ins>
      <w:ins w:id="765" w:author="Lewis Barnett" w:date="2020-06-16T15:31:00Z">
        <w:r w:rsidR="00560E72">
          <w:rPr>
            <w:rFonts w:eastAsiaTheme="minorEastAsia"/>
          </w:rPr>
          <w:t xml:space="preserve">most </w:t>
        </w:r>
      </w:ins>
      <w:ins w:id="766" w:author="Lewis Barnett" w:date="2020-06-16T15:29:00Z">
        <w:r w:rsidR="0057481F">
          <w:rPr>
            <w:rFonts w:eastAsiaTheme="minorEastAsia"/>
          </w:rPr>
          <w:t>spatially-explicit responses are highly non-linear</w:t>
        </w:r>
      </w:ins>
      <w:ins w:id="767" w:author="Lewis Barnett" w:date="2020-06-16T15:32:00Z">
        <w:r w:rsidR="00560E72">
          <w:rPr>
            <w:rFonts w:eastAsiaTheme="minorEastAsia"/>
          </w:rPr>
          <w:t xml:space="preserve"> by either modifying the model structure or by fitting separate models to </w:t>
        </w:r>
      </w:ins>
      <w:ins w:id="768"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pPr>
        <w:spacing w:after="120" w:line="480" w:lineRule="auto"/>
        <w:ind w:firstLine="720"/>
        <w:rPr>
          <w:del w:id="769" w:author="Lewis.Barnett" w:date="2020-06-25T19:02:00Z"/>
          <w:lang w:val="en-US"/>
          <w:rPrChange w:id="770" w:author="Lewis.Barnett" w:date="2020-06-25T18:59:00Z">
            <w:rPr>
              <w:del w:id="771" w:author="Lewis.Barnett" w:date="2020-06-25T19:02:00Z"/>
            </w:rPr>
          </w:rPrChange>
        </w:rPr>
        <w:pPrChange w:id="772"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773" w:author="Lewis.Barnett" w:date="2020-06-23T14:59:00Z">
        <w:r w:rsidRPr="002D6DFC" w:rsidDel="00087449">
          <w:rPr>
            <w:i/>
          </w:rPr>
          <w:delText>spatial trend</w:delText>
        </w:r>
      </w:del>
      <w:ins w:id="774"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775"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776" w:author="Lewis.Barnett" w:date="2020-06-23T14:59:00Z">
        <w:r w:rsidR="008A2168" w:rsidDel="00087449">
          <w:delText>spatial trend</w:delText>
        </w:r>
      </w:del>
      <w:ins w:id="777" w:author="Lewis.Barnett" w:date="2020-06-23T14:59:00Z">
        <w:r w:rsidR="00087449">
          <w:t>local trend</w:t>
        </w:r>
      </w:ins>
      <w:r w:rsidR="00D42716">
        <w:t xml:space="preserve">. Given results from previous work </w:t>
      </w:r>
      <w:ins w:id="778" w:author="Lewis.Barnett" w:date="2020-06-25T18:28:00Z">
        <w:r w:rsidR="00EF6405">
          <w:t>on similar classes of models</w:t>
        </w:r>
      </w:ins>
      <w:ins w:id="779" w:author="Lewis.Barnett" w:date="2020-06-25T18:25:00Z">
        <w:r w:rsidR="00EF6405">
          <w:t xml:space="preserve"> </w:t>
        </w:r>
      </w:ins>
      <w:del w:id="780" w:author="Lewis.Barnett" w:date="2020-06-25T18:25:00Z">
        <w:r w:rsidR="00D42716" w:rsidDel="00EF6405">
          <w:delText>with state space models</w:delText>
        </w:r>
        <w:r w:rsidR="004A4795" w:rsidDel="00EF6405">
          <w:delText xml:space="preserve"> </w:delText>
        </w:r>
      </w:del>
      <w:r w:rsidR="004A4795">
        <w:fldChar w:fldCharType="begin"/>
      </w:r>
      <w:ins w:id="781"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782"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xml:space="preserve">, we focused our simulations on understanding how the magnitude of spatiotemporal variation </w:t>
      </w:r>
      <w:del w:id="783" w:author="Lewis.Barnett" w:date="2020-06-25T18:29:00Z">
        <w:r w:rsidR="00D42716" w:rsidDel="00EF6405">
          <w:delText xml:space="preserve">or </w:delText>
        </w:r>
      </w:del>
      <w:ins w:id="784" w:author="Lewis.Barnett" w:date="2020-06-25T18:29:00Z">
        <w:r w:rsidR="00EF6405">
          <w:t xml:space="preserve">and </w:t>
        </w:r>
      </w:ins>
      <w:r w:rsidR="00D42716">
        <w:t xml:space="preserve">observation error variation affect our ability to recover the </w:t>
      </w:r>
      <w:del w:id="785" w:author="Lewis.Barnett" w:date="2020-06-23T14:59:00Z">
        <w:r w:rsidR="00D42716" w:rsidDel="00087449">
          <w:delText>spatial trend</w:delText>
        </w:r>
      </w:del>
      <w:ins w:id="786" w:author="Lewis.Barnett" w:date="2020-06-23T14:59:00Z">
        <w:r w:rsidR="00087449">
          <w:t>local trend</w:t>
        </w:r>
      </w:ins>
      <w:r w:rsidR="00574E5B">
        <w:t xml:space="preserve"> (details in </w:t>
      </w:r>
      <w:ins w:id="787" w:author="Lewis.Barnett" w:date="2020-06-25T18:30:00Z">
        <w:r w:rsidR="00EF6405" w:rsidRPr="00EF6405">
          <w:rPr>
            <w:lang w:val="en-US"/>
          </w:rPr>
          <w:t>Supplementary material Appendix 1</w:t>
        </w:r>
      </w:ins>
      <w:ins w:id="788" w:author="Lewis.Barnett" w:date="2020-06-25T18:38:00Z">
        <w:r w:rsidR="00655D91">
          <w:rPr>
            <w:lang w:val="en-US"/>
          </w:rPr>
          <w:t xml:space="preserve"> methods and</w:t>
        </w:r>
      </w:ins>
      <w:ins w:id="789" w:author="Lewis.Barnett" w:date="2020-06-25T18:31:00Z">
        <w:r w:rsidR="00EF6405">
          <w:rPr>
            <w:lang w:val="en-US"/>
          </w:rPr>
          <w:t xml:space="preserve"> </w:t>
        </w:r>
      </w:ins>
      <w:r w:rsidR="00574E5B">
        <w:t>Table S1)</w:t>
      </w:r>
      <w:r w:rsidR="00D42716">
        <w:t xml:space="preserve">. </w:t>
      </w:r>
      <w:ins w:id="790" w:author="Lewis.Barnett" w:date="2020-06-25T18:44:00Z">
        <w:r w:rsidR="00655D91">
          <w:t xml:space="preserve">We also performed similar sensitivity analyses to </w:t>
        </w:r>
      </w:ins>
      <w:ins w:id="791" w:author="Lewis.Barnett" w:date="2020-06-25T18:48:00Z">
        <w:r w:rsidR="00F91385">
          <w:t>verify</w:t>
        </w:r>
      </w:ins>
      <w:ins w:id="792" w:author="Lewis.Barnett" w:date="2020-06-25T18:44:00Z">
        <w:r w:rsidR="00655D91">
          <w:t xml:space="preserve"> that </w:t>
        </w:r>
      </w:ins>
      <w:ins w:id="793" w:author="Lewis.Barnett" w:date="2020-06-25T18:45:00Z">
        <w:r w:rsidR="00655D91">
          <w:t xml:space="preserve">the magnitude of spatial </w:t>
        </w:r>
        <w:r w:rsidR="00F91385">
          <w:t xml:space="preserve">variance </w:t>
        </w:r>
      </w:ins>
      <w:ins w:id="794" w:author="Lewis.Barnett" w:date="2020-06-25T18:49:00Z">
        <w:r w:rsidR="00F91385">
          <w:t xml:space="preserve">and local trend </w:t>
        </w:r>
      </w:ins>
      <w:ins w:id="795" w:author="Lewis.Barnett" w:date="2020-06-25T18:45:00Z">
        <w:r w:rsidR="00F91385">
          <w:t>would affect our ability to recover the local trend</w:t>
        </w:r>
      </w:ins>
      <w:ins w:id="796" w:author="Lewis.Barnett" w:date="2020-06-25T18:51:00Z">
        <w:r w:rsidR="00F91385">
          <w:t xml:space="preserve"> in predictable ways</w:t>
        </w:r>
      </w:ins>
      <w:ins w:id="797" w:author="Lewis.Barnett" w:date="2020-06-25T18:45:00Z">
        <w:r w:rsidR="00F91385">
          <w:t xml:space="preserve">. </w:t>
        </w:r>
      </w:ins>
      <w:del w:id="798" w:author="Lewis.Barnett" w:date="2020-06-25T18:53:00Z">
        <w:r w:rsidR="00D42716" w:rsidDel="00F91385">
          <w:delText xml:space="preserve">The </w:delText>
        </w:r>
      </w:del>
      <w:ins w:id="799" w:author="Lewis.Barnett" w:date="2020-06-25T18:53:00Z">
        <w:r w:rsidR="00F91385">
          <w:t xml:space="preserve">All </w:t>
        </w:r>
      </w:ins>
      <w:r w:rsidR="00D42716">
        <w:t xml:space="preserve">simulations were conducted </w:t>
      </w:r>
      <w:del w:id="800" w:author="Lewis.Barnett" w:date="2020-06-25T18:53:00Z">
        <w:r w:rsidR="00D42716" w:rsidDel="00F91385">
          <w:delText>as follows</w:delText>
        </w:r>
      </w:del>
      <w:ins w:id="801"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802" w:author="Lewis.Barnett" w:date="2020-06-23T14:59:00Z">
        <w:r w:rsidR="008A2168" w:rsidDel="00087449">
          <w:delText>spatial trend</w:delText>
        </w:r>
      </w:del>
      <w:ins w:id="803"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804" w:author="Lewis.Barnett" w:date="2020-06-23T15:00:00Z">
        <w:r w:rsidR="001F7F7D" w:rsidDel="00087449">
          <w:delText>spatial trend</w:delText>
        </w:r>
      </w:del>
      <w:ins w:id="805"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806"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807" w:author="Lewis.Barnett" w:date="2020-06-25T18:54:00Z">
        <w:r w:rsidR="001F7F7D" w:rsidDel="00F91385">
          <w:delText xml:space="preserve">this </w:delText>
        </w:r>
      </w:del>
      <w:del w:id="808" w:author="Lewis.Barnett" w:date="2020-06-25T18:55:00Z">
        <w:r w:rsidR="001F7F7D" w:rsidDel="00F91385">
          <w:delText>analys</w:delText>
        </w:r>
      </w:del>
      <w:del w:id="809" w:author="Lewis.Barnett" w:date="2020-06-25T18:54:00Z">
        <w:r w:rsidR="001F7F7D" w:rsidDel="00F91385">
          <w:delText>i</w:delText>
        </w:r>
      </w:del>
      <w:del w:id="810"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704FC49B" w:rsidR="009C4CF6" w:rsidRPr="00BA2C9A" w:rsidRDefault="006F0F50" w:rsidP="00D26510">
      <w:pPr>
        <w:spacing w:after="120" w:line="480" w:lineRule="auto"/>
      </w:pPr>
      <w:r w:rsidRPr="00BA2C9A">
        <w:lastRenderedPageBreak/>
        <w:t>As an example</w:t>
      </w:r>
      <w:r w:rsidR="00F10C90" w:rsidRPr="00BA2C9A">
        <w:t xml:space="preserve"> of how the </w:t>
      </w:r>
      <w:del w:id="811" w:author="Lewis.Barnett" w:date="2020-06-23T15:00:00Z">
        <w:r w:rsidR="00F10C90" w:rsidRPr="00BA2C9A" w:rsidDel="00087449">
          <w:delText>spatial trend</w:delText>
        </w:r>
      </w:del>
      <w:ins w:id="812"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del w:id="813" w:author="Lewis.Barnett" w:date="2020-06-27T16:53:00Z">
        <w:r w:rsidR="00306407" w:rsidRPr="00BA2C9A" w:rsidDel="00C25EE2">
          <w:delText>spatial-trend</w:delText>
        </w:r>
      </w:del>
      <w:ins w:id="814" w:author="Lewis.Barnett" w:date="2020-06-27T16:53:00Z">
        <w:r w:rsidR="00C25EE2">
          <w:t>local trend</w:t>
        </w:r>
      </w:ins>
      <w:r w:rsidR="00306407" w:rsidRPr="00BA2C9A">
        <w:t xml:space="preserve">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815"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816"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817" w:author="Lewis.Barnett" w:date="2020-06-23T15:20:00Z">
        <w:r w:rsidR="0083649F">
          <w:t xml:space="preserve">The </w:t>
        </w:r>
      </w:ins>
      <w:ins w:id="818" w:author="Lewis.Barnett" w:date="2020-06-23T15:28:00Z">
        <w:r w:rsidR="0083649F">
          <w:t xml:space="preserve">annual </w:t>
        </w:r>
      </w:ins>
      <w:ins w:id="819" w:author="Lewis.Barnett" w:date="2020-06-23T15:20:00Z">
        <w:r w:rsidR="0083649F">
          <w:t xml:space="preserve">survey </w:t>
        </w:r>
      </w:ins>
      <w:ins w:id="820" w:author="Lewis.Barnett" w:date="2020-06-23T15:26:00Z">
        <w:r w:rsidR="0083649F">
          <w:t>uses a stratified random sampling design, with strata defined by depth and latitude</w:t>
        </w:r>
      </w:ins>
      <w:ins w:id="821" w:author="Lewis.Barnett" w:date="2020-06-23T15:27:00Z">
        <w:r w:rsidR="0083649F">
          <w:t>,</w:t>
        </w:r>
      </w:ins>
      <w:ins w:id="822" w:author="Lewis.Barnett" w:date="2020-06-23T15:26:00Z">
        <w:r w:rsidR="0083649F">
          <w:t xml:space="preserve"> </w:t>
        </w:r>
      </w:ins>
      <w:ins w:id="823" w:author="Lewis.Barnett" w:date="2020-06-23T15:27:00Z">
        <w:r w:rsidR="0083649F">
          <w:t xml:space="preserve">to estimate population density </w:t>
        </w:r>
      </w:ins>
      <w:ins w:id="824" w:author="Lewis.Barnett" w:date="2020-06-23T15:29:00Z">
        <w:r w:rsidR="0083649F">
          <w:t xml:space="preserve">(in terms of catch </w:t>
        </w:r>
        <w:r w:rsidR="00A26076">
          <w:t>per area swept by the net</w:t>
        </w:r>
        <w:r w:rsidR="0083649F">
          <w:t xml:space="preserve">) </w:t>
        </w:r>
      </w:ins>
      <w:ins w:id="825" w:author="Lewis.Barnett" w:date="2020-06-23T15:27:00Z">
        <w:r w:rsidR="0083649F">
          <w:t>along</w:t>
        </w:r>
      </w:ins>
      <w:ins w:id="826" w:author="Lewis.Barnett" w:date="2020-06-23T15:20:00Z">
        <w:r w:rsidR="0083649F">
          <w:t xml:space="preserve"> the continental shelf and upper slope </w:t>
        </w:r>
      </w:ins>
      <w:ins w:id="827" w:author="Lewis.Barnett" w:date="2020-06-23T15:26:00Z">
        <w:r w:rsidR="0083649F">
          <w:t xml:space="preserve">(from 55-1280 m depth) </w:t>
        </w:r>
      </w:ins>
      <w:ins w:id="828" w:author="Lewis.Barnett" w:date="2020-06-23T15:24:00Z">
        <w:r w:rsidR="0083649F">
          <w:t>of California, Oregon, and Washington</w:t>
        </w:r>
      </w:ins>
      <w:ins w:id="829" w:author="Lewis.Barnett" w:date="2020-06-23T15:25:00Z">
        <w:r w:rsidR="0083649F">
          <w:t xml:space="preserve"> state</w:t>
        </w:r>
      </w:ins>
      <w:ins w:id="830" w:author="Lewis.Barnett" w:date="2020-06-23T15:28:00Z">
        <w:r w:rsidR="0083649F">
          <w:t>.</w:t>
        </w:r>
      </w:ins>
      <w:ins w:id="831" w:author="Lewis.Barnett" w:date="2020-06-23T15:24:00Z">
        <w:r w:rsidR="0083649F">
          <w:t xml:space="preserve"> </w:t>
        </w:r>
      </w:ins>
      <w:ins w:id="832" w:author="Lewis.Barnett" w:date="2020-06-23T15:30:00Z">
        <w:r w:rsidR="00A26076">
          <w:t>Roughly 650 tows (</w:t>
        </w:r>
      </w:ins>
      <w:ins w:id="833" w:author="Lewis.Barnett" w:date="2020-06-23T15:31:00Z">
        <w:r w:rsidR="00A26076">
          <w:t>the unit of observation</w:t>
        </w:r>
      </w:ins>
      <w:ins w:id="834" w:author="Lewis.Barnett" w:date="2020-06-23T15:30:00Z">
        <w:r w:rsidR="00A26076">
          <w:t xml:space="preserve">) </w:t>
        </w:r>
      </w:ins>
      <w:ins w:id="835" w:author="Lewis.Barnett" w:date="2020-06-23T15:31:00Z">
        <w:r w:rsidR="00A26076">
          <w:t xml:space="preserve">are performed </w:t>
        </w:r>
      </w:ins>
      <w:ins w:id="836" w:author="Lewis.Barnett" w:date="2020-06-23T15:23:00Z">
        <w:r w:rsidR="0083649F">
          <w:t xml:space="preserve">during two passes from north to south, typically </w:t>
        </w:r>
      </w:ins>
      <w:ins w:id="837" w:author="Lewis.Barnett" w:date="2020-06-23T15:32:00Z">
        <w:r w:rsidR="00A26076">
          <w:t xml:space="preserve">occurring </w:t>
        </w:r>
      </w:ins>
      <w:ins w:id="838" w:author="Lewis.Barnett" w:date="2020-06-23T15:23:00Z">
        <w:r w:rsidR="0083649F">
          <w:t xml:space="preserve">between </w:t>
        </w:r>
        <w:r w:rsidR="00A26076">
          <w:t>late May and the end of October</w:t>
        </w:r>
      </w:ins>
      <w:ins w:id="839"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840" w:author="Lewis.Barnett" w:date="2020-06-28T21:32:00Z">
        <w:r w:rsidR="009A2A95">
          <w:instrText xml:space="preserve"> ADDIN ZOTERO_ITEM CSL_CITATION {"citationID":"G5T7z80m","properties":{"formattedCitation":"(Thorson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41" w:author="Lewis Barnett" w:date="2020-06-16T14:27:00Z">
        <w:del w:id="842"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43"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1"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844" w:author="Lewis.Barnett" w:date="2020-06-28T22:38:00Z">
        <w:r w:rsidR="001356A9">
          <w:instrText xml:space="preserve"> ADDIN ZOTERO_ITEM CSL_CITATION {"citationID":"m4jFRMHo","properties":{"formattedCitation":"(Thorson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845" w:author="Lewis Barnett" w:date="2020-06-16T14:27:00Z">
        <w:del w:id="846"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847"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ins w:id="848" w:author="Lewis.Barnett" w:date="2020-06-28T22:38:00Z">
        <w:r w:rsidR="001356A9" w:rsidRPr="001356A9">
          <w:t>(Thorson et al. 2016b)</w:t>
        </w:r>
      </w:ins>
      <w:del w:id="849" w:author="Lewis.Barnett" w:date="2020-06-28T22:38:00Z">
        <w:r w:rsidR="00BF2CBC" w:rsidRPr="001356A9" w:rsidDel="001356A9">
          <w:rPr>
            <w:rPrChange w:id="850" w:author="Lewis.Barnett" w:date="2020-06-28T22:38:00Z">
              <w:rPr>
                <w:noProof/>
              </w:rPr>
            </w:rPrChange>
          </w:rPr>
          <w:delText>(Thorson et al. 2016)</w:delText>
        </w:r>
      </w:del>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32C2C4B1" w:rsidR="00465A85" w:rsidRDefault="00047600" w:rsidP="00770736">
      <w:pPr>
        <w:spacing w:after="120" w:line="480" w:lineRule="auto"/>
        <w:ind w:firstLine="720"/>
        <w:rPr>
          <w:ins w:id="851" w:author="Lewis.Barnett" w:date="2020-06-25T19:07:00Z"/>
        </w:rPr>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852" w:author="Lewis.Barnett" w:date="2020-06-23T15:00:00Z">
        <w:r w:rsidR="00584268" w:rsidRPr="00BA2C9A" w:rsidDel="00087449">
          <w:delText xml:space="preserve">spatial </w:delText>
        </w:r>
        <w:r w:rsidR="009B4FC6" w:rsidRPr="00BA2C9A" w:rsidDel="00087449">
          <w:delText>trend</w:delText>
        </w:r>
      </w:del>
      <w:ins w:id="853" w:author="Lewis.Barnett" w:date="2020-06-23T15:00:00Z">
        <w:r w:rsidR="00087449">
          <w:t>local trend</w:t>
        </w:r>
      </w:ins>
      <w:r w:rsidR="009B4FC6" w:rsidRPr="00BA2C9A">
        <w:t xml:space="preserve"> to each species</w:t>
      </w:r>
      <w:r w:rsidRPr="00BA2C9A">
        <w:t xml:space="preserve"> to evaluate whether the </w:t>
      </w:r>
      <w:del w:id="854" w:author="Lewis.Barnett" w:date="2020-06-23T15:00:00Z">
        <w:r w:rsidRPr="00BA2C9A" w:rsidDel="00087449">
          <w:delText>spatial trend</w:delText>
        </w:r>
      </w:del>
      <w:ins w:id="855"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lastRenderedPageBreak/>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856" w:author="Lewis.Barnett" w:date="2020-06-28T21:32:00Z">
        <w:r w:rsidR="009A2A95">
          <w:instrText xml:space="preserve"> ADDIN ZOTERO_ITEM CSL_CITATION {"citationID":"K6mYXjQI","properties":{"formattedCitation":"(Thorson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57" w:author="Lewis Barnett" w:date="2020-06-16T14:27:00Z">
        <w:del w:id="858"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59"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860" w:author="Lewis.Barnett" w:date="2020-06-25T19:29:00Z">
        <w:r w:rsidR="00046B6F">
          <w:t>Below w</w:t>
        </w:r>
      </w:ins>
      <w:ins w:id="861" w:author="Lewis.Barnett" w:date="2020-06-25T19:26:00Z">
        <w:r w:rsidR="00046B6F">
          <w:t xml:space="preserve">e describe </w:t>
        </w:r>
      </w:ins>
      <w:ins w:id="862" w:author="Lewis.Barnett" w:date="2020-06-25T19:29:00Z">
        <w:r w:rsidR="00046B6F">
          <w:t xml:space="preserve">in detail </w:t>
        </w:r>
      </w:ins>
      <w:ins w:id="863" w:author="Lewis.Barnett" w:date="2020-06-25T19:26:00Z">
        <w:r w:rsidR="00046B6F">
          <w:t>the full model including the local trend</w:t>
        </w:r>
      </w:ins>
      <w:ins w:id="864" w:author="Lewis.Barnett" w:date="2020-06-25T19:27:00Z">
        <w:r w:rsidR="00046B6F">
          <w:t>.</w:t>
        </w:r>
      </w:ins>
    </w:p>
    <w:p w14:paraId="5436BD8F" w14:textId="29F99368" w:rsidR="00465A85" w:rsidRDefault="005E1879" w:rsidP="00D26510">
      <w:pPr>
        <w:spacing w:after="120" w:line="480" w:lineRule="auto"/>
        <w:ind w:firstLine="720"/>
        <w:rPr>
          <w:ins w:id="865" w:author="Lewis.Barnett" w:date="2020-06-25T19:09:00Z"/>
        </w:rPr>
      </w:pPr>
      <w:del w:id="866"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867" w:author="Lewis Barnett" w:date="2020-06-16T14:27:00Z">
        <w:del w:id="868"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869"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870" w:author="Lewis.Barnett" w:date="2020-06-25T19:08:00Z">
                <w:rPr>
                  <w:rFonts w:ascii="Cambria Math" w:hAnsi="Cambria Math"/>
                  <w:lang w:val="en-US"/>
                </w:rPr>
              </w:ins>
            </m:ctrlPr>
          </m:sSubPr>
          <m:e>
            <m:r>
              <w:ins w:id="871" w:author="Lewis.Barnett" w:date="2020-06-25T19:08:00Z">
                <w:rPr>
                  <w:rFonts w:ascii="Cambria Math" w:hAnsi="Cambria Math"/>
                  <w:lang w:val="en-US"/>
                </w:rPr>
                <m:t>y</m:t>
              </w:ins>
            </m:r>
          </m:e>
          <m:sub>
            <m:r>
              <w:ins w:id="872" w:author="Lewis.Barnett" w:date="2020-06-25T19:08:00Z">
                <w:rPr>
                  <w:rFonts w:ascii="Cambria Math" w:hAnsi="Cambria Math"/>
                  <w:lang w:val="en-US"/>
                </w:rPr>
                <m:t>s,t</m:t>
              </w:ins>
            </m:r>
          </m:sub>
        </m:sSub>
      </m:oMath>
      <w:ins w:id="873"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874"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875" w:author="Lewis Barnett" w:date="2020-06-16T14:27:00Z">
        <w:del w:id="876"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877"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878" w:author="Lewis.Barnett" w:date="2020-06-26T18:45:00Z">
        <w:r w:rsidR="004D4D57" w:rsidRPr="004D4D57">
          <w:t>(Tweedie 1984, Dunn and Smyth 2005, Anderson et al. 2019)</w:t>
        </w:r>
      </w:ins>
      <w:del w:id="879" w:author="Lewis.Barnett" w:date="2020-06-26T18:45:00Z">
        <w:r w:rsidR="00E96AC2" w:rsidRPr="004D4D57" w:rsidDel="004D4D57">
          <w:delText>(Anderson et al. In press, Tweedie 1984, Dunn and Smyth 2005)</w:delText>
        </w:r>
      </w:del>
      <w:r w:rsidR="00BF2CBC" w:rsidRPr="00BA2C9A">
        <w:fldChar w:fldCharType="end"/>
      </w:r>
      <w:ins w:id="880" w:author="Lewis.Barnett" w:date="2020-06-25T19:09:00Z">
        <w:r w:rsidR="00465A85">
          <w:t>:</w:t>
        </w:r>
      </w:ins>
    </w:p>
    <w:commentRangeStart w:id="881"/>
    <w:p w14:paraId="75481437" w14:textId="2C01E5B3" w:rsidR="00465A85" w:rsidRPr="00465A85" w:rsidRDefault="00227216" w:rsidP="00465A85">
      <w:pPr>
        <w:spacing w:after="120" w:line="480" w:lineRule="auto"/>
        <w:ind w:firstLine="720"/>
        <w:rPr>
          <w:ins w:id="882" w:author="Lewis.Barnett" w:date="2020-06-25T19:09:00Z"/>
          <w:lang w:val="en-US"/>
        </w:rPr>
      </w:pPr>
      <m:oMathPara>
        <m:oMathParaPr>
          <m:jc m:val="center"/>
        </m:oMathParaPr>
        <m:oMath>
          <m:m>
            <m:mPr>
              <m:plcHide m:val="1"/>
              <m:mcs>
                <m:mc>
                  <m:mcPr>
                    <m:count m:val="1"/>
                    <m:mcJc m:val="right"/>
                  </m:mcPr>
                </m:mc>
                <m:mc>
                  <m:mcPr>
                    <m:count m:val="1"/>
                    <m:mcJc m:val="left"/>
                  </m:mcPr>
                </m:mc>
              </m:mcs>
              <m:ctrlPr>
                <w:ins w:id="883" w:author="Lewis.Barnett" w:date="2020-06-25T19:09:00Z">
                  <w:rPr>
                    <w:rFonts w:ascii="Cambria Math" w:hAnsi="Cambria Math"/>
                    <w:lang w:val="en-US"/>
                  </w:rPr>
                </w:ins>
              </m:ctrlPr>
            </m:mPr>
            <m:mr>
              <m:e>
                <m:sSub>
                  <m:sSubPr>
                    <m:ctrlPr>
                      <w:ins w:id="884" w:author="Lewis.Barnett" w:date="2020-06-25T19:09:00Z">
                        <w:rPr>
                          <w:rFonts w:ascii="Cambria Math" w:hAnsi="Cambria Math"/>
                          <w:lang w:val="en-US"/>
                        </w:rPr>
                      </w:ins>
                    </m:ctrlPr>
                  </m:sSubPr>
                  <m:e>
                    <m:r>
                      <w:ins w:id="885" w:author="Lewis.Barnett" w:date="2020-06-25T19:09:00Z">
                        <w:rPr>
                          <w:rFonts w:ascii="Cambria Math" w:hAnsi="Cambria Math"/>
                          <w:lang w:val="en-US"/>
                        </w:rPr>
                        <m:t>y</m:t>
                      </w:ins>
                    </m:r>
                  </m:e>
                  <m:sub>
                    <m:r>
                      <w:ins w:id="886" w:author="Lewis.Barnett" w:date="2020-06-25T19:09:00Z">
                        <w:rPr>
                          <w:rFonts w:ascii="Cambria Math" w:hAnsi="Cambria Math"/>
                          <w:lang w:val="en-US"/>
                        </w:rPr>
                        <m:t>s,t</m:t>
                      </w:ins>
                    </m:r>
                  </m:sub>
                </m:sSub>
              </m:e>
              <m:e>
                <m:r>
                  <w:ins w:id="887" w:author="Lewis.Barnett" w:date="2020-06-25T19:09:00Z">
                    <w:rPr>
                      <w:rFonts w:ascii="Cambria Math" w:hAnsi="Cambria Math"/>
                      <w:lang w:val="en-US"/>
                    </w:rPr>
                    <m:t>∼</m:t>
                  </w:ins>
                </m:r>
                <m:r>
                  <w:ins w:id="888" w:author="Lewis.Barnett" w:date="2020-06-25T19:09:00Z">
                    <m:rPr>
                      <m:nor/>
                    </m:rPr>
                    <w:rPr>
                      <w:lang w:val="en-US"/>
                    </w:rPr>
                    <m:t>Tweedie</m:t>
                  </w:ins>
                </m:r>
                <m:d>
                  <m:dPr>
                    <m:ctrlPr>
                      <w:ins w:id="889" w:author="Lewis.Barnett" w:date="2020-06-25T19:09:00Z">
                        <w:rPr>
                          <w:rFonts w:ascii="Cambria Math" w:hAnsi="Cambria Math"/>
                          <w:lang w:val="en-US"/>
                        </w:rPr>
                      </w:ins>
                    </m:ctrlPr>
                  </m:dPr>
                  <m:e>
                    <m:sSub>
                      <m:sSubPr>
                        <m:ctrlPr>
                          <w:ins w:id="890" w:author="Lewis.Barnett" w:date="2020-06-25T19:09:00Z">
                            <w:rPr>
                              <w:rFonts w:ascii="Cambria Math" w:hAnsi="Cambria Math"/>
                              <w:lang w:val="en-US"/>
                            </w:rPr>
                          </w:ins>
                        </m:ctrlPr>
                      </m:sSubPr>
                      <m:e>
                        <m:r>
                          <w:ins w:id="891" w:author="Lewis.Barnett" w:date="2020-06-25T19:09:00Z">
                            <w:rPr>
                              <w:rFonts w:ascii="Cambria Math" w:hAnsi="Cambria Math"/>
                              <w:lang w:val="en-US"/>
                            </w:rPr>
                            <m:t>μ</m:t>
                          </w:ins>
                        </m:r>
                      </m:e>
                      <m:sub>
                        <m:r>
                          <w:ins w:id="892" w:author="Lewis.Barnett" w:date="2020-06-25T19:09:00Z">
                            <w:rPr>
                              <w:rFonts w:ascii="Cambria Math" w:hAnsi="Cambria Math"/>
                              <w:lang w:val="en-US"/>
                            </w:rPr>
                            <m:t>s,t</m:t>
                          </w:ins>
                        </m:r>
                      </m:sub>
                    </m:sSub>
                    <m:r>
                      <w:ins w:id="893" w:author="Lewis.Barnett" w:date="2020-06-25T19:09:00Z">
                        <w:rPr>
                          <w:rFonts w:ascii="Cambria Math" w:hAnsi="Cambria Math"/>
                          <w:lang w:val="en-US"/>
                        </w:rPr>
                        <m:t>,p,ϕ</m:t>
                      </w:ins>
                    </m:r>
                  </m:e>
                </m:d>
                <m:r>
                  <w:ins w:id="894" w:author="Lewis.Barnett" w:date="2020-06-25T19:09:00Z">
                    <w:rPr>
                      <w:rFonts w:ascii="Cambria Math" w:hAnsi="Cambria Math"/>
                      <w:lang w:val="en-US"/>
                    </w:rPr>
                    <m:t>, 1&lt;p&lt;2 ,</m:t>
                  </w:ins>
                </m:r>
              </m:e>
            </m:mr>
            <m:mr>
              <m:e>
                <m:sSub>
                  <m:sSubPr>
                    <m:ctrlPr>
                      <w:ins w:id="895" w:author="Lewis.Barnett" w:date="2020-06-25T19:09:00Z">
                        <w:rPr>
                          <w:rFonts w:ascii="Cambria Math" w:hAnsi="Cambria Math"/>
                          <w:lang w:val="en-US"/>
                        </w:rPr>
                      </w:ins>
                    </m:ctrlPr>
                  </m:sSubPr>
                  <m:e>
                    <m:r>
                      <w:ins w:id="896" w:author="Lewis.Barnett" w:date="2020-06-25T19:09:00Z">
                        <w:rPr>
                          <w:rFonts w:ascii="Cambria Math" w:hAnsi="Cambria Math"/>
                          <w:lang w:val="en-US"/>
                        </w:rPr>
                        <m:t>μ</m:t>
                      </w:ins>
                    </m:r>
                  </m:e>
                  <m:sub>
                    <m:r>
                      <w:ins w:id="897" w:author="Lewis.Barnett" w:date="2020-06-25T19:09:00Z">
                        <w:rPr>
                          <w:rFonts w:ascii="Cambria Math" w:hAnsi="Cambria Math"/>
                          <w:lang w:val="en-US"/>
                        </w:rPr>
                        <m:t>s,t</m:t>
                      </w:ins>
                    </m:r>
                  </m:sub>
                </m:sSub>
              </m:e>
              <m:e>
                <m:r>
                  <w:ins w:id="898" w:author="Lewis.Barnett" w:date="2020-06-25T19:09:00Z">
                    <w:rPr>
                      <w:rFonts w:ascii="Cambria Math" w:hAnsi="Cambria Math"/>
                      <w:lang w:val="en-US"/>
                    </w:rPr>
                    <m:t>=</m:t>
                  </w:ins>
                </m:r>
                <m:r>
                  <w:ins w:id="899" w:author="Lewis.Barnett" w:date="2020-06-25T19:09:00Z">
                    <m:rPr>
                      <m:nor/>
                    </m:rPr>
                    <w:rPr>
                      <w:lang w:val="en-US"/>
                    </w:rPr>
                    <m:t>exp</m:t>
                  </w:ins>
                </m:r>
                <m:d>
                  <m:dPr>
                    <m:ctrlPr>
                      <w:ins w:id="900" w:author="Lewis.Barnett" w:date="2020-06-25T19:09:00Z">
                        <w:rPr>
                          <w:rFonts w:ascii="Cambria Math" w:hAnsi="Cambria Math"/>
                          <w:lang w:val="en-US"/>
                        </w:rPr>
                      </w:ins>
                    </m:ctrlPr>
                  </m:dPr>
                  <m:e>
                    <m:sSub>
                      <m:sSubPr>
                        <m:ctrlPr>
                          <w:ins w:id="901" w:author="Lewis.Barnett" w:date="2020-06-25T19:09:00Z">
                            <w:rPr>
                              <w:rFonts w:ascii="Cambria Math" w:hAnsi="Cambria Math"/>
                              <w:lang w:val="en-US"/>
                            </w:rPr>
                          </w:ins>
                        </m:ctrlPr>
                      </m:sSubPr>
                      <m:e>
                        <m:r>
                          <w:ins w:id="902" w:author="Lewis.Barnett" w:date="2020-06-25T19:09:00Z">
                            <w:rPr>
                              <w:rFonts w:ascii="Cambria Math" w:hAnsi="Cambria Math"/>
                              <w:lang w:val="en-US"/>
                            </w:rPr>
                            <m:t>α</m:t>
                          </w:ins>
                        </m:r>
                      </m:e>
                      <m:sub>
                        <m:r>
                          <w:ins w:id="903" w:author="Lewis.Barnett" w:date="2020-06-25T19:09:00Z">
                            <w:rPr>
                              <w:rFonts w:ascii="Cambria Math" w:hAnsi="Cambria Math"/>
                              <w:lang w:val="en-US"/>
                            </w:rPr>
                            <m:t>t</m:t>
                          </w:ins>
                        </m:r>
                      </m:sub>
                    </m:sSub>
                    <m:r>
                      <w:ins w:id="904" w:author="Lewis.Barnett" w:date="2020-06-25T19:09:00Z">
                        <w:rPr>
                          <w:rFonts w:ascii="Cambria Math" w:hAnsi="Cambria Math"/>
                          <w:lang w:val="en-US"/>
                        </w:rPr>
                        <m:t>+</m:t>
                      </w:ins>
                    </m:r>
                    <m:sSub>
                      <m:sSubPr>
                        <m:ctrlPr>
                          <w:ins w:id="905" w:author="Lewis.Barnett" w:date="2020-06-25T19:09:00Z">
                            <w:rPr>
                              <w:rFonts w:ascii="Cambria Math" w:hAnsi="Cambria Math"/>
                              <w:lang w:val="en-US"/>
                            </w:rPr>
                          </w:ins>
                        </m:ctrlPr>
                      </m:sSubPr>
                      <m:e>
                        <m:r>
                          <w:ins w:id="906" w:author="Lewis.Barnett" w:date="2020-06-25T19:09:00Z">
                            <w:rPr>
                              <w:rFonts w:ascii="Cambria Math" w:hAnsi="Cambria Math"/>
                              <w:lang w:val="en-US"/>
                            </w:rPr>
                            <m:t>β</m:t>
                          </w:ins>
                        </m:r>
                      </m:e>
                      <m:sub>
                        <m:r>
                          <w:ins w:id="907" w:author="Lewis.Barnett" w:date="2020-06-25T19:09:00Z">
                            <w:rPr>
                              <w:rFonts w:ascii="Cambria Math" w:hAnsi="Cambria Math"/>
                              <w:lang w:val="en-US"/>
                            </w:rPr>
                            <m:t>1</m:t>
                          </w:ins>
                        </m:r>
                      </m:sub>
                    </m:sSub>
                    <m:sSub>
                      <m:sSubPr>
                        <m:ctrlPr>
                          <w:ins w:id="908" w:author="Lewis.Barnett" w:date="2020-06-25T19:09:00Z">
                            <w:rPr>
                              <w:rFonts w:ascii="Cambria Math" w:hAnsi="Cambria Math"/>
                              <w:lang w:val="en-US"/>
                            </w:rPr>
                          </w:ins>
                        </m:ctrlPr>
                      </m:sSubPr>
                      <m:e>
                        <m:r>
                          <w:ins w:id="909" w:author="Lewis.Barnett" w:date="2020-06-25T19:09:00Z">
                            <w:rPr>
                              <w:rFonts w:ascii="Cambria Math" w:hAnsi="Cambria Math"/>
                              <w:lang w:val="en-US"/>
                            </w:rPr>
                            <m:t>D</m:t>
                          </w:ins>
                        </m:r>
                      </m:e>
                      <m:sub>
                        <m:r>
                          <w:ins w:id="910" w:author="Lewis.Barnett" w:date="2020-06-25T19:09:00Z">
                            <w:rPr>
                              <w:rFonts w:ascii="Cambria Math" w:hAnsi="Cambria Math"/>
                              <w:lang w:val="en-US"/>
                            </w:rPr>
                            <m:t>s,t</m:t>
                          </w:ins>
                        </m:r>
                      </m:sub>
                    </m:sSub>
                    <m:r>
                      <w:ins w:id="911" w:author="Lewis.Barnett" w:date="2020-06-25T19:09:00Z">
                        <w:rPr>
                          <w:rFonts w:ascii="Cambria Math" w:hAnsi="Cambria Math"/>
                          <w:lang w:val="en-US"/>
                        </w:rPr>
                        <m:t>+</m:t>
                      </w:ins>
                    </m:r>
                    <m:sSub>
                      <m:sSubPr>
                        <m:ctrlPr>
                          <w:ins w:id="912" w:author="Lewis.Barnett" w:date="2020-06-25T19:09:00Z">
                            <w:rPr>
                              <w:rFonts w:ascii="Cambria Math" w:hAnsi="Cambria Math"/>
                              <w:lang w:val="en-US"/>
                            </w:rPr>
                          </w:ins>
                        </m:ctrlPr>
                      </m:sSubPr>
                      <m:e>
                        <m:r>
                          <w:ins w:id="913" w:author="Lewis.Barnett" w:date="2020-06-25T19:09:00Z">
                            <w:rPr>
                              <w:rFonts w:ascii="Cambria Math" w:hAnsi="Cambria Math"/>
                              <w:lang w:val="en-US"/>
                            </w:rPr>
                            <m:t>β</m:t>
                          </w:ins>
                        </m:r>
                      </m:e>
                      <m:sub>
                        <m:r>
                          <w:ins w:id="914" w:author="Lewis.Barnett" w:date="2020-06-25T19:09:00Z">
                            <w:rPr>
                              <w:rFonts w:ascii="Cambria Math" w:hAnsi="Cambria Math"/>
                              <w:lang w:val="en-US"/>
                            </w:rPr>
                            <m:t>2</m:t>
                          </w:ins>
                        </m:r>
                      </m:sub>
                    </m:sSub>
                    <m:sSubSup>
                      <m:sSubSupPr>
                        <m:ctrlPr>
                          <w:ins w:id="915" w:author="Lewis.Barnett" w:date="2020-06-25T19:09:00Z">
                            <w:rPr>
                              <w:rFonts w:ascii="Cambria Math" w:hAnsi="Cambria Math"/>
                              <w:lang w:val="en-US"/>
                            </w:rPr>
                          </w:ins>
                        </m:ctrlPr>
                      </m:sSubSupPr>
                      <m:e>
                        <m:r>
                          <w:ins w:id="916" w:author="Lewis.Barnett" w:date="2020-06-25T19:09:00Z">
                            <w:rPr>
                              <w:rFonts w:ascii="Cambria Math" w:hAnsi="Cambria Math"/>
                              <w:lang w:val="en-US"/>
                            </w:rPr>
                            <m:t>D</m:t>
                          </w:ins>
                        </m:r>
                      </m:e>
                      <m:sub>
                        <m:r>
                          <w:ins w:id="917" w:author="Lewis.Barnett" w:date="2020-06-25T19:09:00Z">
                            <w:rPr>
                              <w:rFonts w:ascii="Cambria Math" w:hAnsi="Cambria Math"/>
                              <w:lang w:val="en-US"/>
                            </w:rPr>
                            <m:t>s,t</m:t>
                          </w:ins>
                        </m:r>
                      </m:sub>
                      <m:sup>
                        <m:r>
                          <w:ins w:id="918" w:author="Lewis.Barnett" w:date="2020-06-25T19:09:00Z">
                            <w:rPr>
                              <w:rFonts w:ascii="Cambria Math" w:hAnsi="Cambria Math"/>
                              <w:lang w:val="en-US"/>
                            </w:rPr>
                            <m:t>2</m:t>
                          </w:ins>
                        </m:r>
                      </m:sup>
                    </m:sSubSup>
                    <m:r>
                      <w:ins w:id="919" w:author="Lewis.Barnett" w:date="2020-06-25T19:09:00Z">
                        <w:rPr>
                          <w:rFonts w:ascii="Cambria Math" w:hAnsi="Cambria Math"/>
                          <w:lang w:val="en-US"/>
                        </w:rPr>
                        <m:t>+</m:t>
                      </w:ins>
                    </m:r>
                    <m:sSub>
                      <m:sSubPr>
                        <m:ctrlPr>
                          <w:ins w:id="920" w:author="Lewis.Barnett" w:date="2020-06-25T19:09:00Z">
                            <w:rPr>
                              <w:rFonts w:ascii="Cambria Math" w:hAnsi="Cambria Math"/>
                              <w:lang w:val="en-US"/>
                            </w:rPr>
                          </w:ins>
                        </m:ctrlPr>
                      </m:sSubPr>
                      <m:e>
                        <m:r>
                          <w:ins w:id="921" w:author="Lewis.Barnett" w:date="2020-06-25T19:09:00Z">
                            <w:rPr>
                              <w:rFonts w:ascii="Cambria Math" w:hAnsi="Cambria Math"/>
                              <w:lang w:val="en-US"/>
                            </w:rPr>
                            <m:t>ω</m:t>
                          </w:ins>
                        </m:r>
                      </m:e>
                      <m:sub>
                        <m:r>
                          <w:ins w:id="922" w:author="Lewis.Barnett" w:date="2020-06-25T19:09:00Z">
                            <w:rPr>
                              <w:rFonts w:ascii="Cambria Math" w:hAnsi="Cambria Math"/>
                              <w:lang w:val="en-US"/>
                            </w:rPr>
                            <m:t>s</m:t>
                          </w:ins>
                        </m:r>
                      </m:sub>
                    </m:sSub>
                    <m:r>
                      <w:ins w:id="923" w:author="Lewis.Barnett" w:date="2020-06-25T19:09:00Z">
                        <w:rPr>
                          <w:rFonts w:ascii="Cambria Math" w:hAnsi="Cambria Math"/>
                          <w:lang w:val="en-US"/>
                        </w:rPr>
                        <m:t>+</m:t>
                      </w:ins>
                    </m:r>
                    <m:sSub>
                      <m:sSubPr>
                        <m:ctrlPr>
                          <w:ins w:id="924" w:author="Lewis.Barnett" w:date="2020-06-25T19:09:00Z">
                            <w:rPr>
                              <w:rFonts w:ascii="Cambria Math" w:hAnsi="Cambria Math"/>
                              <w:lang w:val="en-US"/>
                            </w:rPr>
                          </w:ins>
                        </m:ctrlPr>
                      </m:sSubPr>
                      <m:e>
                        <m:r>
                          <w:ins w:id="925" w:author="Lewis.Barnett" w:date="2020-06-25T19:09:00Z">
                            <w:rPr>
                              <w:rFonts w:ascii="Cambria Math" w:hAnsi="Cambria Math"/>
                              <w:lang w:val="en-US"/>
                            </w:rPr>
                            <m:t>ϵ</m:t>
                          </w:ins>
                        </m:r>
                      </m:e>
                      <m:sub>
                        <m:r>
                          <w:ins w:id="926" w:author="Lewis.Barnett" w:date="2020-06-25T19:09:00Z">
                            <w:rPr>
                              <w:rFonts w:ascii="Cambria Math" w:hAnsi="Cambria Math"/>
                              <w:lang w:val="en-US"/>
                            </w:rPr>
                            <m:t>s,t</m:t>
                          </w:ins>
                        </m:r>
                      </m:sub>
                    </m:sSub>
                    <m:r>
                      <w:ins w:id="927" w:author="Lewis.Barnett" w:date="2020-06-25T19:09:00Z">
                        <w:rPr>
                          <w:rFonts w:ascii="Cambria Math" w:hAnsi="Cambria Math"/>
                          <w:lang w:val="en-US"/>
                        </w:rPr>
                        <m:t>+</m:t>
                      </w:ins>
                    </m:r>
                    <m:sSub>
                      <m:sSubPr>
                        <m:ctrlPr>
                          <w:ins w:id="928" w:author="Lewis.Barnett" w:date="2020-06-25T19:09:00Z">
                            <w:rPr>
                              <w:rFonts w:ascii="Cambria Math" w:hAnsi="Cambria Math"/>
                              <w:lang w:val="en-US"/>
                            </w:rPr>
                          </w:ins>
                        </m:ctrlPr>
                      </m:sSubPr>
                      <m:e>
                        <m:r>
                          <w:ins w:id="929" w:author="Lewis.Barnett" w:date="2020-06-25T19:09:00Z">
                            <w:rPr>
                              <w:rFonts w:ascii="Cambria Math" w:hAnsi="Cambria Math"/>
                              <w:lang w:val="en-US"/>
                            </w:rPr>
                            <m:t>ζ</m:t>
                          </w:ins>
                        </m:r>
                      </m:e>
                      <m:sub>
                        <m:r>
                          <w:ins w:id="930" w:author="Lewis.Barnett" w:date="2020-06-25T19:09:00Z">
                            <w:rPr>
                              <w:rFonts w:ascii="Cambria Math" w:hAnsi="Cambria Math"/>
                              <w:lang w:val="en-US"/>
                            </w:rPr>
                            <m:t>s</m:t>
                          </w:ins>
                        </m:r>
                      </m:sub>
                    </m:sSub>
                    <m:r>
                      <w:ins w:id="931" w:author="Lewis.Barnett" w:date="2020-06-25T19:09:00Z">
                        <w:rPr>
                          <w:rFonts w:ascii="Cambria Math" w:hAnsi="Cambria Math"/>
                          <w:lang w:val="en-US"/>
                        </w:rPr>
                        <m:t>t</m:t>
                      </w:ins>
                    </m:r>
                  </m:e>
                </m:d>
                <m:r>
                  <w:ins w:id="932" w:author="Lewis.Barnett" w:date="2020-06-25T19:09:00Z">
                    <w:rPr>
                      <w:rFonts w:ascii="Cambria Math" w:hAnsi="Cambria Math"/>
                      <w:lang w:val="en-US"/>
                    </w:rPr>
                    <m:t>,</m:t>
                  </w:ins>
                </m:r>
              </m:e>
            </m:mr>
            <m:mr>
              <m:e>
                <m:r>
                  <w:ins w:id="933" w:author="Lewis.Barnett" w:date="2020-06-25T19:09:00Z">
                    <m:rPr>
                      <m:sty m:val="b"/>
                    </m:rPr>
                    <w:rPr>
                      <w:rFonts w:ascii="Cambria Math" w:hAnsi="Cambria Math"/>
                      <w:lang w:val="en-US"/>
                    </w:rPr>
                    <m:t>ω</m:t>
                  </w:ins>
                </m:r>
              </m:e>
              <m:e>
                <m:r>
                  <w:ins w:id="934" w:author="Lewis.Barnett" w:date="2020-06-25T19:09:00Z">
                    <w:rPr>
                      <w:rFonts w:ascii="Cambria Math" w:hAnsi="Cambria Math"/>
                      <w:lang w:val="en-US"/>
                    </w:rPr>
                    <m:t>∼</m:t>
                  </w:ins>
                </m:r>
                <m:r>
                  <w:ins w:id="935" w:author="Lewis.Barnett" w:date="2020-06-25T19:09:00Z">
                    <m:rPr>
                      <m:nor/>
                    </m:rPr>
                    <w:rPr>
                      <w:lang w:val="en-US"/>
                    </w:rPr>
                    <m:t>MVNormal</m:t>
                  </w:ins>
                </m:r>
                <m:d>
                  <m:dPr>
                    <m:ctrlPr>
                      <w:ins w:id="936" w:author="Lewis.Barnett" w:date="2020-06-25T19:09:00Z">
                        <w:rPr>
                          <w:rFonts w:ascii="Cambria Math" w:hAnsi="Cambria Math"/>
                          <w:lang w:val="en-US"/>
                        </w:rPr>
                      </w:ins>
                    </m:ctrlPr>
                  </m:dPr>
                  <m:e>
                    <m:r>
                      <w:ins w:id="937" w:author="Lewis.Barnett" w:date="2020-06-25T19:09:00Z">
                        <m:rPr>
                          <m:sty m:val="b"/>
                        </m:rPr>
                        <w:rPr>
                          <w:rFonts w:ascii="Cambria Math" w:hAnsi="Cambria Math"/>
                          <w:lang w:val="en-US"/>
                        </w:rPr>
                        <m:t>0</m:t>
                      </w:ins>
                    </m:r>
                    <m:r>
                      <w:ins w:id="938" w:author="Lewis.Barnett" w:date="2020-06-25T19:09:00Z">
                        <w:rPr>
                          <w:rFonts w:ascii="Cambria Math" w:hAnsi="Cambria Math"/>
                          <w:lang w:val="en-US"/>
                        </w:rPr>
                        <m:t>,</m:t>
                      </w:ins>
                    </m:r>
                    <m:sSub>
                      <m:sSubPr>
                        <m:ctrlPr>
                          <w:ins w:id="939" w:author="Lewis.Barnett" w:date="2020-06-25T19:09:00Z">
                            <w:rPr>
                              <w:rFonts w:ascii="Cambria Math" w:hAnsi="Cambria Math"/>
                              <w:lang w:val="en-US"/>
                            </w:rPr>
                          </w:ins>
                        </m:ctrlPr>
                      </m:sSubPr>
                      <m:e>
                        <m:r>
                          <w:ins w:id="940" w:author="Lewis.Barnett" w:date="2020-06-25T19:09:00Z">
                            <m:rPr>
                              <m:sty m:val="b"/>
                            </m:rPr>
                            <w:rPr>
                              <w:rFonts w:ascii="Cambria Math" w:hAnsi="Cambria Math"/>
                              <w:lang w:val="en-US"/>
                            </w:rPr>
                            <m:t>Σ</m:t>
                          </w:ins>
                        </m:r>
                      </m:e>
                      <m:sub>
                        <m:r>
                          <w:ins w:id="941" w:author="Lewis.Barnett" w:date="2020-06-25T19:09:00Z">
                            <w:rPr>
                              <w:rFonts w:ascii="Cambria Math" w:hAnsi="Cambria Math"/>
                              <w:lang w:val="en-US"/>
                            </w:rPr>
                            <m:t>ω</m:t>
                          </w:ins>
                        </m:r>
                      </m:sub>
                    </m:sSub>
                  </m:e>
                </m:d>
                <m:r>
                  <w:ins w:id="942" w:author="Lewis.Barnett" w:date="2020-06-25T19:09:00Z">
                    <w:rPr>
                      <w:rFonts w:ascii="Cambria Math" w:hAnsi="Cambria Math"/>
                      <w:lang w:val="en-US"/>
                    </w:rPr>
                    <m:t>,</m:t>
                  </w:ins>
                </m:r>
              </m:e>
            </m:mr>
            <m:mr>
              <m:e>
                <m:sSub>
                  <m:sSubPr>
                    <m:ctrlPr>
                      <w:ins w:id="943" w:author="Lewis.Barnett" w:date="2020-06-25T19:09:00Z">
                        <w:rPr>
                          <w:rFonts w:ascii="Cambria Math" w:hAnsi="Cambria Math"/>
                          <w:lang w:val="en-US"/>
                        </w:rPr>
                      </w:ins>
                    </m:ctrlPr>
                  </m:sSubPr>
                  <m:e>
                    <m:r>
                      <w:ins w:id="944" w:author="Lewis.Barnett" w:date="2020-06-25T19:09:00Z">
                        <m:rPr>
                          <m:sty m:val="b"/>
                        </m:rPr>
                        <w:rPr>
                          <w:rFonts w:ascii="Cambria Math" w:hAnsi="Cambria Math"/>
                          <w:lang w:val="en-US"/>
                        </w:rPr>
                        <m:t>ϵ</m:t>
                      </w:ins>
                    </m:r>
                  </m:e>
                  <m:sub>
                    <m:r>
                      <w:ins w:id="945" w:author="Lewis.Barnett" w:date="2020-06-25T19:09:00Z">
                        <w:rPr>
                          <w:rFonts w:ascii="Cambria Math" w:hAnsi="Cambria Math"/>
                          <w:lang w:val="en-US"/>
                        </w:rPr>
                        <m:t>t</m:t>
                      </w:ins>
                    </m:r>
                  </m:sub>
                </m:sSub>
              </m:e>
              <m:e>
                <m:r>
                  <w:ins w:id="946" w:author="Lewis.Barnett" w:date="2020-06-25T19:09:00Z">
                    <w:rPr>
                      <w:rFonts w:ascii="Cambria Math" w:hAnsi="Cambria Math"/>
                      <w:lang w:val="en-US"/>
                    </w:rPr>
                    <m:t>∼</m:t>
                  </w:ins>
                </m:r>
                <m:r>
                  <w:ins w:id="947" w:author="Lewis.Barnett" w:date="2020-06-25T19:09:00Z">
                    <m:rPr>
                      <m:nor/>
                    </m:rPr>
                    <w:rPr>
                      <w:lang w:val="en-US"/>
                    </w:rPr>
                    <m:t>MVNormal</m:t>
                  </w:ins>
                </m:r>
                <m:d>
                  <m:dPr>
                    <m:ctrlPr>
                      <w:ins w:id="948" w:author="Lewis.Barnett" w:date="2020-06-25T19:09:00Z">
                        <w:rPr>
                          <w:rFonts w:ascii="Cambria Math" w:hAnsi="Cambria Math"/>
                          <w:lang w:val="en-US"/>
                        </w:rPr>
                      </w:ins>
                    </m:ctrlPr>
                  </m:dPr>
                  <m:e>
                    <m:r>
                      <w:ins w:id="949" w:author="Lewis.Barnett" w:date="2020-06-25T19:09:00Z">
                        <m:rPr>
                          <m:sty m:val="b"/>
                        </m:rPr>
                        <w:rPr>
                          <w:rFonts w:ascii="Cambria Math" w:hAnsi="Cambria Math"/>
                          <w:lang w:val="en-US"/>
                        </w:rPr>
                        <m:t>0</m:t>
                      </w:ins>
                    </m:r>
                    <m:r>
                      <w:ins w:id="950" w:author="Lewis.Barnett" w:date="2020-06-25T19:09:00Z">
                        <w:rPr>
                          <w:rFonts w:ascii="Cambria Math" w:hAnsi="Cambria Math"/>
                          <w:lang w:val="en-US"/>
                        </w:rPr>
                        <m:t>,</m:t>
                      </w:ins>
                    </m:r>
                    <m:sSub>
                      <m:sSubPr>
                        <m:ctrlPr>
                          <w:ins w:id="951" w:author="Lewis.Barnett" w:date="2020-06-25T19:09:00Z">
                            <w:rPr>
                              <w:rFonts w:ascii="Cambria Math" w:hAnsi="Cambria Math"/>
                              <w:lang w:val="en-US"/>
                            </w:rPr>
                          </w:ins>
                        </m:ctrlPr>
                      </m:sSubPr>
                      <m:e>
                        <m:r>
                          <w:ins w:id="952" w:author="Lewis.Barnett" w:date="2020-06-25T19:09:00Z">
                            <m:rPr>
                              <m:sty m:val="b"/>
                            </m:rPr>
                            <w:rPr>
                              <w:rFonts w:ascii="Cambria Math" w:hAnsi="Cambria Math"/>
                              <w:lang w:val="en-US"/>
                            </w:rPr>
                            <m:t>Σ</m:t>
                          </w:ins>
                        </m:r>
                      </m:e>
                      <m:sub>
                        <m:r>
                          <w:ins w:id="953" w:author="Lewis.Barnett" w:date="2020-06-25T19:09:00Z">
                            <w:rPr>
                              <w:rFonts w:ascii="Cambria Math" w:hAnsi="Cambria Math"/>
                              <w:lang w:val="en-US"/>
                            </w:rPr>
                            <m:t>ϵ</m:t>
                          </w:ins>
                        </m:r>
                      </m:sub>
                    </m:sSub>
                  </m:e>
                </m:d>
                <m:r>
                  <w:ins w:id="954" w:author="Lewis.Barnett" w:date="2020-06-25T19:09:00Z">
                    <w:rPr>
                      <w:rFonts w:ascii="Cambria Math" w:hAnsi="Cambria Math"/>
                      <w:lang w:val="en-US"/>
                    </w:rPr>
                    <m:t>,</m:t>
                  </w:ins>
                </m:r>
              </m:e>
            </m:mr>
            <m:mr>
              <m:e>
                <m:r>
                  <w:ins w:id="955" w:author="Lewis.Barnett" w:date="2020-06-25T19:09:00Z">
                    <m:rPr>
                      <m:sty m:val="b"/>
                    </m:rPr>
                    <w:rPr>
                      <w:rFonts w:ascii="Cambria Math" w:hAnsi="Cambria Math"/>
                      <w:lang w:val="en-US"/>
                    </w:rPr>
                    <m:t>ζ</m:t>
                  </w:ins>
                </m:r>
              </m:e>
              <m:e>
                <m:r>
                  <w:ins w:id="956" w:author="Lewis.Barnett" w:date="2020-06-25T19:09:00Z">
                    <w:rPr>
                      <w:rFonts w:ascii="Cambria Math" w:hAnsi="Cambria Math"/>
                      <w:lang w:val="en-US"/>
                    </w:rPr>
                    <m:t>∼</m:t>
                  </w:ins>
                </m:r>
                <m:r>
                  <w:ins w:id="957" w:author="Lewis.Barnett" w:date="2020-06-25T19:09:00Z">
                    <m:rPr>
                      <m:nor/>
                    </m:rPr>
                    <w:rPr>
                      <w:lang w:val="en-US"/>
                    </w:rPr>
                    <m:t>MVNormal</m:t>
                  </w:ins>
                </m:r>
                <m:d>
                  <m:dPr>
                    <m:ctrlPr>
                      <w:ins w:id="958" w:author="Lewis.Barnett" w:date="2020-06-25T19:09:00Z">
                        <w:rPr>
                          <w:rFonts w:ascii="Cambria Math" w:hAnsi="Cambria Math"/>
                          <w:lang w:val="en-US"/>
                        </w:rPr>
                      </w:ins>
                    </m:ctrlPr>
                  </m:dPr>
                  <m:e>
                    <m:r>
                      <w:ins w:id="959" w:author="Lewis.Barnett" w:date="2020-06-25T19:09:00Z">
                        <m:rPr>
                          <m:sty m:val="b"/>
                        </m:rPr>
                        <w:rPr>
                          <w:rFonts w:ascii="Cambria Math" w:hAnsi="Cambria Math"/>
                          <w:lang w:val="en-US"/>
                        </w:rPr>
                        <m:t>0</m:t>
                      </w:ins>
                    </m:r>
                    <m:r>
                      <w:ins w:id="960" w:author="Lewis.Barnett" w:date="2020-06-25T19:09:00Z">
                        <w:rPr>
                          <w:rFonts w:ascii="Cambria Math" w:hAnsi="Cambria Math"/>
                          <w:lang w:val="en-US"/>
                        </w:rPr>
                        <m:t>,</m:t>
                      </w:ins>
                    </m:r>
                    <m:sSub>
                      <m:sSubPr>
                        <m:ctrlPr>
                          <w:ins w:id="961" w:author="Lewis.Barnett" w:date="2020-06-25T19:09:00Z">
                            <w:rPr>
                              <w:rFonts w:ascii="Cambria Math" w:hAnsi="Cambria Math"/>
                              <w:lang w:val="en-US"/>
                            </w:rPr>
                          </w:ins>
                        </m:ctrlPr>
                      </m:sSubPr>
                      <m:e>
                        <m:r>
                          <w:ins w:id="962" w:author="Lewis.Barnett" w:date="2020-06-25T19:09:00Z">
                            <m:rPr>
                              <m:sty m:val="b"/>
                            </m:rPr>
                            <w:rPr>
                              <w:rFonts w:ascii="Cambria Math" w:hAnsi="Cambria Math"/>
                              <w:lang w:val="en-US"/>
                            </w:rPr>
                            <m:t>Σ</m:t>
                          </w:ins>
                        </m:r>
                      </m:e>
                      <m:sub>
                        <m:r>
                          <w:ins w:id="963" w:author="Lewis.Barnett" w:date="2020-06-25T19:09:00Z">
                            <w:rPr>
                              <w:rFonts w:ascii="Cambria Math" w:hAnsi="Cambria Math"/>
                              <w:lang w:val="en-US"/>
                            </w:rPr>
                            <m:t>ζ</m:t>
                          </w:ins>
                        </m:r>
                      </m:sub>
                    </m:sSub>
                  </m:e>
                </m:d>
                <m:r>
                  <w:ins w:id="964" w:author="Lewis.Barnett" w:date="2020-06-25T19:09:00Z">
                    <w:rPr>
                      <w:rFonts w:ascii="Cambria Math" w:hAnsi="Cambria Math"/>
                      <w:lang w:val="en-US"/>
                    </w:rPr>
                    <m:t>,</m:t>
                  </w:ins>
                </m:r>
              </m:e>
            </m:mr>
          </m:m>
          <w:commentRangeEnd w:id="881"/>
          <m:r>
            <w:ins w:id="965" w:author="Lewis.Barnett" w:date="2020-06-25T19:36:00Z">
              <m:rPr>
                <m:sty m:val="p"/>
              </m:rPr>
              <w:rPr>
                <w:rStyle w:val="CommentReference"/>
                <w:rFonts w:asciiTheme="minorHAnsi" w:eastAsiaTheme="minorHAnsi" w:hAnsiTheme="minorHAnsi" w:cstheme="minorBidi"/>
                <w:lang w:val="en-US"/>
              </w:rPr>
              <w:commentReference w:id="881"/>
            </w:ins>
          </m:r>
        </m:oMath>
      </m:oMathPara>
    </w:p>
    <w:p w14:paraId="693C7D9C" w14:textId="3815E794" w:rsidR="00465A85" w:rsidRPr="00465A85" w:rsidRDefault="00465A85">
      <w:pPr>
        <w:spacing w:after="120" w:line="480" w:lineRule="auto"/>
        <w:rPr>
          <w:ins w:id="966" w:author="Lewis.Barnett" w:date="2020-06-25T19:09:00Z"/>
          <w:lang w:val="en-US"/>
        </w:rPr>
        <w:pPrChange w:id="967" w:author="Lewis.Barnett" w:date="2020-06-25T19:13:00Z">
          <w:pPr>
            <w:spacing w:after="120" w:line="480" w:lineRule="auto"/>
            <w:ind w:firstLine="720"/>
          </w:pPr>
        </w:pPrChange>
      </w:pPr>
      <w:ins w:id="968" w:author="Lewis.Barnett" w:date="2020-06-25T19:09:00Z">
        <w:r w:rsidRPr="00465A85">
          <w:rPr>
            <w:lang w:val="en-US"/>
          </w:rPr>
          <w:t xml:space="preserve">where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ins>
      <w:ins w:id="969"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970" w:author="Lewis.Barnett" w:date="2020-06-26T18:20:00Z">
        <w:r w:rsidR="00770736" w:rsidRPr="00770736">
          <w:t>(Cressie and Wikle 2011)</w:t>
        </w:r>
        <w:r w:rsidR="00770736">
          <w:rPr>
            <w:lang w:val="en-US"/>
          </w:rPr>
          <w:fldChar w:fldCharType="end"/>
        </w:r>
      </w:ins>
      <w:ins w:id="971"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972"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972"/>
        <w:r w:rsidRPr="00465A85">
          <w:rPr>
            <w:lang w:val="en-US"/>
          </w:rPr>
          <w:t>represents the spatially varying coefficients that represent local trends through time</w:t>
        </w:r>
      </w:ins>
      <w:ins w:id="973" w:author="Lewis.Barnett" w:date="2020-06-25T19:32:00Z">
        <w:r w:rsidR="00AA3904">
          <w:rPr>
            <w:lang w:val="en-US"/>
          </w:rPr>
          <w:t>,</w:t>
        </w:r>
      </w:ins>
      <w:ins w:id="974" w:author="Lewis.Barnett" w:date="2020-06-25T19:09:00Z">
        <w:r w:rsidRPr="00465A85">
          <w:rPr>
            <w:lang w:val="en-US"/>
          </w:rPr>
          <w:t xml:space="preserve"> also drawn from Gaussian Markov </w:t>
        </w:r>
        <w:bookmarkStart w:id="975" w:name="_Hlk43300868"/>
        <w:r w:rsidRPr="00465A85">
          <w:rPr>
            <w:lang w:val="en-US"/>
          </w:rPr>
          <w:t>random fields.</w:t>
        </w:r>
        <w:bookmarkEnd w:id="975"/>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spatial correlation with distance </w:t>
        </w:r>
      </w:ins>
      <w:ins w:id="976" w:author="Lewis.Barnett" w:date="2020-06-26T18:20:00Z">
        <w:r w:rsidR="00770736">
          <w:rPr>
            <w:lang w:val="en-US"/>
          </w:rPr>
          <w:fldChar w:fldCharType="begin"/>
        </w:r>
      </w:ins>
      <w:ins w:id="977" w:author="Lewis.Barnett" w:date="2020-06-28T21:32:00Z">
        <w:r w:rsidR="009A2A95">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K."}],"issued":{"date-parts":[["2011"]]}}},{"id":"gjGjZbSL/69HX3cYR","uris":["http://zotero.org/users/2529419/items/PCF4QQP6"],"uri":["http://zotero.org/users/2529419/items/PCF4QQP6"],"itemData":{"id":"0RKs0yPM/BQ2QgQFj","type":"article-journal","title":"Geostatistical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978" w:author="Lewis.Barnett" w:date="2020-06-26T18:22:00Z">
        <w:r w:rsidR="00AF32CD" w:rsidRPr="00AF32CD">
          <w:t>(Cressie and Wikle 2011, Thorson et al. 2015)</w:t>
        </w:r>
      </w:ins>
      <w:ins w:id="979" w:author="Lewis.Barnett" w:date="2020-06-26T18:20:00Z">
        <w:r w:rsidR="00770736">
          <w:rPr>
            <w:lang w:val="en-US"/>
          </w:rPr>
          <w:fldChar w:fldCharType="end"/>
        </w:r>
      </w:ins>
      <w:ins w:id="980" w:author="Lewis.Barnett" w:date="2020-06-25T19:09:00Z">
        <w:r w:rsidRPr="00465A85">
          <w:rPr>
            <w:lang w:val="en-US"/>
          </w:rPr>
          <w:t xml:space="preserve">. </w:t>
        </w:r>
      </w:ins>
    </w:p>
    <w:p w14:paraId="42AEA335" w14:textId="5FA2145C" w:rsidR="00046B6F" w:rsidRDefault="00465A85" w:rsidP="00770736">
      <w:pPr>
        <w:spacing w:after="120" w:line="480" w:lineRule="auto"/>
        <w:ind w:firstLine="720"/>
        <w:rPr>
          <w:ins w:id="981" w:author="Lewis.Barnett" w:date="2020-06-25T19:20:00Z"/>
        </w:rPr>
      </w:pPr>
      <w:ins w:id="982" w:author="Lewis.Barnett" w:date="2020-06-25T19:09:00Z">
        <w:r w:rsidRPr="00465A85">
          <w:rPr>
            <w:lang w:val="en-US"/>
          </w:rPr>
          <w:t xml:space="preserve">We approximated the </w:t>
        </w:r>
      </w:ins>
      <w:ins w:id="983" w:author="Lewis.Barnett" w:date="2020-06-25T19:23:00Z">
        <w:r w:rsidR="00046B6F">
          <w:rPr>
            <w:lang w:val="en-US"/>
          </w:rPr>
          <w:t xml:space="preserve">continuous </w:t>
        </w:r>
      </w:ins>
      <w:ins w:id="984" w:author="Lewis.Barnett" w:date="2020-06-25T19:09:00Z">
        <w:r w:rsidRPr="00465A85">
          <w:rPr>
            <w:lang w:val="en-US"/>
          </w:rPr>
          <w:t xml:space="preserve">random fields using </w:t>
        </w:r>
      </w:ins>
      <w:ins w:id="985" w:author="Lewis.Barnett" w:date="2020-06-25T19:22:00Z">
        <w:r w:rsidR="00046B6F" w:rsidRPr="00BA2C9A">
          <w:t xml:space="preserve">a triangulated mesh with vertices at </w:t>
        </w:r>
      </w:ins>
      <w:ins w:id="986" w:author="Lewis.Barnett" w:date="2020-06-25T19:09:00Z">
        <w:r w:rsidRPr="00465A85">
          <w:rPr>
            <w:lang w:val="en-US"/>
          </w:rPr>
          <w:t xml:space="preserve">350 “knots” </w:t>
        </w:r>
      </w:ins>
      <w:ins w:id="987" w:author="Lewis.Barnett" w:date="2020-06-25T19:21:00Z">
        <w:r w:rsidR="00046B6F" w:rsidRPr="00BA2C9A">
          <w:fldChar w:fldCharType="begin"/>
        </w:r>
      </w:ins>
      <w:ins w:id="988" w:author="Lewis.Barnett" w:date="2020-06-28T21:32:00Z">
        <w:r w:rsidR="009A2A95">
          <w:instrText xml:space="preserve"> ADDIN ZOTERO_ITEM CSL_CITATION {"citationID":"gsD1r0XP","properties":{"formattedCitation":"(Rue et al. 2009, Lindgren et al. 2011)","plainCitation":"(Rue et al. 2009, Lindgren et al. 2011)","noteIndex":0},"citationItems":[{"id":"gjGjZbSL/Tvql1Zc8","uris":["http://zotero.org/users/2529419/items/JEVMTMK3"],"uri":["http://zotero.org/users/2529419/items/JEVMTMK3"],"itemData":{"id":"zS1tXkZa/AeWKhPCj","type":"article-journal","title":"Approximate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989" w:author="Lewis.Barnett" w:date="2020-06-25T19:21:00Z">
        <w:r w:rsidR="00046B6F" w:rsidRPr="00BA2C9A">
          <w:fldChar w:fldCharType="separate"/>
        </w:r>
        <w:r w:rsidR="00046B6F" w:rsidRPr="00BA2C9A">
          <w:t>(Rue et al. 2009, Lindgren et al. 2011)</w:t>
        </w:r>
        <w:r w:rsidR="00046B6F" w:rsidRPr="00BA2C9A">
          <w:fldChar w:fldCharType="end"/>
        </w:r>
      </w:ins>
      <w:ins w:id="990" w:author="Lewis.Barnett" w:date="2020-06-25T19:09:00Z">
        <w:r w:rsidRPr="00465A85">
          <w:rPr>
            <w:lang w:val="en-US"/>
          </w:rPr>
          <w:t xml:space="preserve"> as calculated with the INLA R package </w:t>
        </w:r>
      </w:ins>
      <w:ins w:id="991" w:author="Lewis.Barnett" w:date="2020-06-26T18:23:00Z">
        <w:r w:rsidR="00AF32CD" w:rsidRPr="00BA2C9A">
          <w:fldChar w:fldCharType="begin"/>
        </w:r>
      </w:ins>
      <w:ins w:id="992" w:author="Lewis.Barnett" w:date="2020-06-28T21:32:00Z">
        <w:r w:rsidR="009A2A95">
          <w:instrText xml:space="preserve"> ADDIN ZOTERO_ITEM CSL_CITATION {"citationID":"lx0bUsxn","properties":{"formattedCitation":"(Rue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993" w:author="Lewis.Barnett" w:date="2020-06-26T18:23:00Z">
        <w:r w:rsidR="00AF32CD" w:rsidRPr="00BA2C9A">
          <w:fldChar w:fldCharType="separate"/>
        </w:r>
        <w:r w:rsidR="00AF32CD" w:rsidRPr="00BA2C9A">
          <w:rPr>
            <w:noProof/>
          </w:rPr>
          <w:t xml:space="preserve">(Rue </w:t>
        </w:r>
        <w:r w:rsidR="00AF32CD" w:rsidRPr="00BA2C9A">
          <w:rPr>
            <w:noProof/>
          </w:rPr>
          <w:lastRenderedPageBreak/>
          <w:t>et al. 2009)</w:t>
        </w:r>
        <w:r w:rsidR="00AF32CD" w:rsidRPr="00BA2C9A">
          <w:fldChar w:fldCharType="end"/>
        </w:r>
      </w:ins>
      <w:ins w:id="994"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995" w:author="Lewis.Barnett" w:date="2020-06-25T19:13:00Z">
        <w:r>
          <w:rPr>
            <w:lang w:val="en-US"/>
          </w:rPr>
          <w:t>all</w:t>
        </w:r>
      </w:ins>
      <w:ins w:id="996" w:author="Lewis.Barnett" w:date="2020-06-25T19:09:00Z">
        <w:r w:rsidRPr="00465A85">
          <w:rPr>
            <w:lang w:val="en-US"/>
          </w:rPr>
          <w:t xml:space="preserve"> models</w:t>
        </w:r>
      </w:ins>
      <w:ins w:id="997" w:author="Lewis.Barnett" w:date="2020-06-25T19:12:00Z">
        <w:r>
          <w:rPr>
            <w:lang w:val="en-US"/>
          </w:rPr>
          <w:t xml:space="preserve"> </w:t>
        </w:r>
      </w:ins>
      <w:del w:id="998" w:author="Lewis.Barnett" w:date="2020-06-25T19:09:00Z">
        <w:r w:rsidR="002C63FC" w:rsidRPr="00BA2C9A" w:rsidDel="00465A85">
          <w:delText xml:space="preserve">. </w:delText>
        </w:r>
      </w:del>
      <w:del w:id="999" w:author="Lewis.Barnett" w:date="2020-06-25T19:11:00Z">
        <w:r w:rsidR="002C63FC" w:rsidRPr="00BA2C9A" w:rsidDel="00465A85">
          <w:delText xml:space="preserve">All estimation was </w:delText>
        </w:r>
      </w:del>
      <w:del w:id="1000"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001"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002"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003"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1004" w:author="Lewis Barnett" w:date="2020-06-16T14:27:00Z">
        <w:del w:id="1005"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1006"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1007" w:author="Lewis.Barnett" w:date="2020-06-26T18:47:00Z">
        <w:r w:rsidR="004D4D57" w:rsidRPr="004D4D57">
          <w:t>(Anderson et al. 2019, 2020)</w:t>
        </w:r>
      </w:ins>
      <w:del w:id="1008" w:author="Lewis.Barnett" w:date="2020-06-26T18:47:00Z">
        <w:r w:rsidR="005B69DE" w:rsidRPr="004D4D57" w:rsidDel="004D4D57">
          <w:delText>(Anderson et al. In press, Anderson 2019)</w:delText>
        </w:r>
      </w:del>
      <w:r w:rsidR="00713757" w:rsidRPr="00BA2C9A">
        <w:fldChar w:fldCharType="end"/>
      </w:r>
      <w:r w:rsidR="002C63FC" w:rsidRPr="00BA2C9A">
        <w:t xml:space="preserve"> which interfaces automatic differentiation in Template Model Builder </w:t>
      </w:r>
      <w:r w:rsidR="00BF2CBC" w:rsidRPr="00BA2C9A">
        <w:fldChar w:fldCharType="begin"/>
      </w:r>
      <w:ins w:id="1009" w:author="Lewis.Barnett" w:date="2020-06-28T21:32:00Z">
        <w:r w:rsidR="009A2A95">
          <w:instrText xml:space="preserve"> ADDIN ZOTERO_ITEM CSL_CITATION {"citationID":"8mEMQRrh","properties":{"formattedCitation":"(Kristensen et al. 2016)","plainCitation":"(Kristensen et al. 2016)","noteIndex":0},"citationItems":[{"id":"gjGjZbSL/KiTD4HgN","uris":["http://zotero.org/users/2529419/items/6YXSVAKL"],"uri":["http://zotero.org/users/2529419/items/6YXSVAKL"],"itemData":{"id":2737,"type":"article-journal","title":"TMB: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1010" w:author="Lewis Barnett" w:date="2020-06-16T14:27:00Z">
        <w:del w:id="1011"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1012"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013" w:author="Lewis.Barnett" w:date="2020-06-28T21:32:00Z">
        <w:r w:rsidR="009A2A95">
          <w:instrText xml:space="preserve"> ADDIN ZOTERO_ITEM CSL_CITATION {"citationID":"0VL5GuV1","properties":{"formattedCitation":"(Rue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1014" w:author="Lewis Barnett" w:date="2020-06-16T14:27:00Z">
        <w:del w:id="1015"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1016"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0B2B0235" w:rsidR="009C4CF6" w:rsidRPr="00BA2C9A" w:rsidRDefault="00584268" w:rsidP="00770736">
      <w:pPr>
        <w:spacing w:after="120" w:line="480" w:lineRule="auto"/>
        <w:ind w:firstLine="720"/>
      </w:pPr>
      <w:del w:id="1017" w:author="Lewis.Barnett" w:date="2020-06-25T19:34:00Z">
        <w:r w:rsidRPr="00BA2C9A" w:rsidDel="00AA3904">
          <w:delText>Because we were interested in comparing</w:delText>
        </w:r>
      </w:del>
      <w:ins w:id="1018" w:author="Lewis.Barnett" w:date="2020-06-25T19:34:00Z">
        <w:r w:rsidR="00AA3904">
          <w:t>To compare</w:t>
        </w:r>
      </w:ins>
      <w:r w:rsidRPr="00BA2C9A">
        <w:t xml:space="preserve"> models with different random effect structure</w:t>
      </w:r>
      <w:r w:rsidR="00306407" w:rsidRPr="00BA2C9A">
        <w:t xml:space="preserve">s (with and without the </w:t>
      </w:r>
      <w:del w:id="1019" w:author="Lewis.Barnett" w:date="2020-06-27T16:51:00Z">
        <w:r w:rsidR="00306407" w:rsidRPr="00BA2C9A" w:rsidDel="00C25EE2">
          <w:delText>spatial-</w:delText>
        </w:r>
        <w:r w:rsidRPr="00BA2C9A" w:rsidDel="00C25EE2">
          <w:delText>trend</w:delText>
        </w:r>
      </w:del>
      <w:ins w:id="1020" w:author="Lewis.Barnett" w:date="2020-06-27T16:51:00Z">
        <w:r w:rsidR="00C25EE2">
          <w:t>local trend</w:t>
        </w:r>
      </w:ins>
      <w:r w:rsidRPr="00BA2C9A">
        <w:t xml:space="preserve"> field), we used restricted maximum likelihood </w:t>
      </w:r>
      <w:r w:rsidR="007B6B70" w:rsidRPr="00BA2C9A">
        <w:fldChar w:fldCharType="begin"/>
      </w:r>
      <w:ins w:id="1021"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022"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Pr="00BA2C9A">
        <w:t xml:space="preserve"> to generate </w:t>
      </w:r>
      <w:r w:rsidRPr="00BA2C9A">
        <w:rPr>
          <w:rFonts w:eastAsiaTheme="minorEastAsia"/>
        </w:rPr>
        <w:t xml:space="preserve">Akaike’s Information Criterion values for each </w:t>
      </w:r>
      <w:r w:rsidR="005B0DAC" w:rsidRPr="00BA2C9A">
        <w:rPr>
          <w:rFonts w:eastAsiaTheme="minorEastAsia"/>
        </w:rPr>
        <w:t xml:space="preserve">model </w:t>
      </w:r>
      <w:r w:rsidRPr="00BA2C9A">
        <w:rPr>
          <w:rFonts w:eastAsiaTheme="minorEastAsia"/>
        </w:rPr>
        <w:fldChar w:fldCharType="begin"/>
      </w:r>
      <w:ins w:id="1023" w:author="Lewis.Barnett" w:date="2020-06-28T21:32:00Z">
        <w:r w:rsidR="009A2A95">
          <w:rPr>
            <w:rFonts w:eastAsiaTheme="minorEastAsia"/>
          </w:rPr>
          <w:instrText xml:space="preserve"> ADDIN ZOTERO_ITEM CSL_CITATION {"citationID":"QiXuCFfF","properties":{"formattedCitation":"(AIC, Akaike 1973)","plainCitation":"(AIC, Akaike 1973)","noteIndex":0},"citationItems":[{"id":"gjGjZbSL/HKZTKAvT","uris":["http://zotero.org/users/2529419/items/UWLWJGZZ"],"uri":["http://zotero.org/users/2529419/items/UWLWJGZZ"],"itemData":{"id":2742,"type":"paper-conference","title":"Information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1024" w:author="Lewis Barnett" w:date="2020-06-16T14:27:00Z">
        <w:del w:id="1025"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1026"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(AIC, Akaike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1027" w:author="Lewis.Barnett" w:date="2020-06-23T15:00:00Z">
        <w:r w:rsidRPr="00BA2C9A" w:rsidDel="00087449">
          <w:delText>spatial trend</w:delText>
        </w:r>
      </w:del>
      <w:ins w:id="1028"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ins w:id="1029" w:author="Lewis.Barnett" w:date="2020-06-27T16:47:00Z">
        <w:r w:rsidR="0043104E">
          <w:t xml:space="preserve"> </w:t>
        </w:r>
      </w:ins>
      <w:ins w:id="1030" w:author="Lewis.Barnett" w:date="2020-06-27T16:48:00Z">
        <w:r w:rsidR="0043104E">
          <w:t xml:space="preserve">To verify that AIC was effective </w:t>
        </w:r>
      </w:ins>
      <w:ins w:id="1031" w:author="Lewis.Barnett" w:date="2020-06-27T16:49:00Z">
        <w:r w:rsidR="00C25EE2">
          <w:t>at</w:t>
        </w:r>
      </w:ins>
      <w:ins w:id="1032" w:author="Lewis.Barnett" w:date="2020-06-27T16:48:00Z">
        <w:r w:rsidR="0043104E">
          <w:t xml:space="preserve"> selecting the model most consistent with the data-generating process, we </w:t>
        </w:r>
      </w:ins>
      <w:ins w:id="1033" w:author="Lewis.Barnett" w:date="2020-06-27T16:49:00Z">
        <w:r w:rsidR="00C25EE2">
          <w:t xml:space="preserve">performed parallel contrasts </w:t>
        </w:r>
      </w:ins>
      <w:ins w:id="1034" w:author="Lewis.Barnett" w:date="2020-06-27T16:54:00Z">
        <w:r w:rsidR="008F4A4B">
          <w:t>(</w:t>
        </w:r>
      </w:ins>
      <w:ins w:id="1035" w:author="Lewis.Barnett" w:date="2020-06-27T16:49:00Z">
        <w:r w:rsidR="00C25EE2">
          <w:t xml:space="preserve">between models with and without the </w:t>
        </w:r>
      </w:ins>
      <w:ins w:id="1036" w:author="Lewis.Barnett" w:date="2020-06-27T16:54:00Z">
        <w:r w:rsidR="008F4A4B">
          <w:t>local trend) using simulated data.</w:t>
        </w:r>
      </w:ins>
    </w:p>
    <w:p w14:paraId="6E391888" w14:textId="5D4AE592" w:rsidR="00437DE9" w:rsidRPr="00BA2C9A" w:rsidRDefault="00D12954" w:rsidP="00D26510">
      <w:pPr>
        <w:spacing w:after="120" w:line="480" w:lineRule="auto"/>
        <w:ind w:firstLine="720"/>
      </w:pPr>
      <w:r w:rsidRPr="00BA2C9A">
        <w:t xml:space="preserve">Given the evidence supporting the </w:t>
      </w:r>
      <w:del w:id="1037" w:author="Lewis.Barnett" w:date="2020-06-27T16:53:00Z">
        <w:r w:rsidR="00306407" w:rsidRPr="00BA2C9A" w:rsidDel="00C25EE2">
          <w:delText>spatial-trend</w:delText>
        </w:r>
      </w:del>
      <w:ins w:id="1038" w:author="Lewis.Barnett" w:date="2020-06-27T16:53:00Z">
        <w:r w:rsidR="00C25EE2">
          <w:t>local trend</w:t>
        </w:r>
      </w:ins>
      <w:r w:rsidR="00306407" w:rsidRPr="00BA2C9A">
        <w:t xml:space="preserve">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1039" w:author="Lewis.Barnett" w:date="2020-06-23T15:00:00Z">
        <w:r w:rsidR="00A37B6E" w:rsidRPr="00BA2C9A" w:rsidDel="00087449">
          <w:delText>spatial trend</w:delText>
        </w:r>
      </w:del>
      <w:ins w:id="1040"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1041" w:author="Lewis.Barnett" w:date="2020-06-23T15:00:00Z">
        <w:r w:rsidRPr="00BA2C9A" w:rsidDel="00087449">
          <w:rPr>
            <w:i/>
          </w:rPr>
          <w:delText>spatial trend</w:delText>
        </w:r>
      </w:del>
      <w:ins w:id="1042" w:author="Lewis.Barnett" w:date="2020-06-23T15:00:00Z">
        <w:r w:rsidR="00087449">
          <w:rPr>
            <w:i/>
          </w:rPr>
          <w:t>local trend</w:t>
        </w:r>
      </w:ins>
      <w:r w:rsidRPr="00BA2C9A">
        <w:rPr>
          <w:i/>
        </w:rPr>
        <w:t>s as indicators of change</w:t>
      </w:r>
    </w:p>
    <w:p w14:paraId="43D39E36" w14:textId="131359BB"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1043" w:author="Lewis.Barnett" w:date="2020-06-23T15:00:00Z">
        <w:r w:rsidR="00032B0B" w:rsidRPr="00BA2C9A" w:rsidDel="00087449">
          <w:rPr>
            <w:rFonts w:ascii="Times New Roman" w:hAnsi="Times New Roman" w:cs="Times New Roman"/>
          </w:rPr>
          <w:delText>spatial trend</w:delText>
        </w:r>
      </w:del>
      <w:ins w:id="1044"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1045" w:author="Lewis.Barnett" w:date="2020-06-23T15:00:00Z">
        <w:r w:rsidR="00C63E8E" w:rsidRPr="00BA2C9A" w:rsidDel="00087449">
          <w:rPr>
            <w:rFonts w:ascii="Times New Roman" w:hAnsi="Times New Roman" w:cs="Times New Roman"/>
          </w:rPr>
          <w:delText>spatial trend</w:delText>
        </w:r>
      </w:del>
      <w:ins w:id="1046"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ins w:id="1047" w:author="Lewis.Barnett" w:date="2020-06-25T19:38:00Z">
            <w:rPr>
              <w:rFonts w:ascii="Cambria Math" w:hAnsi="Cambria Math"/>
            </w:rPr>
            <m:t>y</m:t>
          </w:ins>
        </m:r>
        <m:r>
          <w:del w:id="1048"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49" w:author="Lewis.Barnett" w:date="2020-06-25T19:38:00Z">
                        <w:rPr>
                          <w:rFonts w:ascii="Cambria Math" w:hAnsi="Cambria Math"/>
                        </w:rPr>
                        <m:t>y</m:t>
                      </w:ins>
                    </m:r>
                    <m:r>
                      <w:del w:id="1050"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51" w:author="Lewis.Barnett" w:date="2020-06-25T19:38:00Z">
                        <w:rPr>
                          <w:rFonts w:ascii="Cambria Math" w:hAnsi="Cambria Math"/>
                        </w:rPr>
                        <m:t>y</m:t>
                      </w:ins>
                    </m:r>
                    <m:r>
                      <w:del w:id="1052"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1053"/>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w:t>
      </w:r>
      <w:del w:id="1054" w:author="Lewis.Barnett" w:date="2020-06-27T16:53:00Z">
        <w:r w:rsidR="00D4616B" w:rsidRPr="00BA2C9A" w:rsidDel="00C25EE2">
          <w:rPr>
            <w:rFonts w:ascii="Times New Roman" w:hAnsi="Times New Roman" w:cs="Times New Roman"/>
          </w:rPr>
          <w:delText>s</w:delText>
        </w:r>
        <w:r w:rsidR="00306407" w:rsidRPr="00BA2C9A" w:rsidDel="00C25EE2">
          <w:rPr>
            <w:rFonts w:ascii="Times New Roman" w:hAnsi="Times New Roman" w:cs="Times New Roman"/>
          </w:rPr>
          <w:delText>patial-</w:delText>
        </w:r>
        <w:r w:rsidR="0089470C" w:rsidRPr="00BA2C9A" w:rsidDel="00C25EE2">
          <w:rPr>
            <w:rFonts w:ascii="Times New Roman" w:hAnsi="Times New Roman" w:cs="Times New Roman"/>
          </w:rPr>
          <w:delText>trend</w:delText>
        </w:r>
      </w:del>
      <w:ins w:id="1055" w:author="Lewis.Barnett" w:date="2020-06-27T16:53:00Z">
        <w:r w:rsidR="00C25EE2">
          <w:rPr>
            <w:rFonts w:ascii="Times New Roman" w:hAnsi="Times New Roman" w:cs="Times New Roman"/>
          </w:rPr>
          <w:t>local trend</w:t>
        </w:r>
      </w:ins>
      <w:r w:rsidR="0089470C" w:rsidRPr="00BA2C9A">
        <w:rPr>
          <w:rFonts w:ascii="Times New Roman" w:hAnsi="Times New Roman" w:cs="Times New Roman"/>
        </w:rPr>
        <w:t xml:space="preserve">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056"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057"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058"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59"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1053"/>
      <w:r w:rsidR="00730BC2">
        <w:rPr>
          <w:rStyle w:val="CommentReference"/>
        </w:rPr>
        <w:commentReference w:id="1053"/>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1060" w:author="Lewis.Barnett" w:date="2020-06-23T15:00:00Z">
        <w:r w:rsidR="0089470C" w:rsidRPr="00BA2C9A" w:rsidDel="00087449">
          <w:rPr>
            <w:rFonts w:ascii="Times New Roman" w:hAnsi="Times New Roman" w:cs="Times New Roman"/>
          </w:rPr>
          <w:delText>spatial trend</w:delText>
        </w:r>
      </w:del>
      <w:ins w:id="1061"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1062"/>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063"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64"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1062"/>
      <w:r w:rsidR="00730BC2">
        <w:rPr>
          <w:rStyle w:val="CommentReference"/>
        </w:rPr>
        <w:commentReference w:id="1062"/>
      </w:r>
      <w:ins w:id="1065"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8CDF9AB"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1066" w:author="Lewis.Barnett" w:date="2020-06-23T15:00:00Z">
        <w:r w:rsidDel="00087449">
          <w:delText>spatial trend</w:delText>
        </w:r>
      </w:del>
      <w:ins w:id="1067"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1068" w:author="Lewis.Barnett" w:date="2020-06-25T19:46:00Z">
        <w:r w:rsidR="00096F4A">
          <w:t>Results of further sensitivity analysis were also as expected</w:t>
        </w:r>
      </w:ins>
      <w:ins w:id="1069" w:author="Lewis.Barnett" w:date="2020-06-25T19:55:00Z">
        <w:r w:rsidR="00FA2C87">
          <w:t xml:space="preserve"> (Fig. S2)</w:t>
        </w:r>
      </w:ins>
      <w:ins w:id="1070" w:author="Lewis.Barnett" w:date="2020-06-25T19:46:00Z">
        <w:r w:rsidR="00096F4A">
          <w:t>, with spatia</w:t>
        </w:r>
      </w:ins>
      <w:ins w:id="1071" w:author="Lewis.Barnett" w:date="2020-06-25T19:47:00Z">
        <w:r w:rsidR="00096F4A">
          <w:t>l variation having no effect</w:t>
        </w:r>
      </w:ins>
      <w:ins w:id="1072" w:author="Lewis.Barnett" w:date="2020-06-25T19:53:00Z">
        <w:r w:rsidR="00D53C0B">
          <w:t xml:space="preserve"> on local trend estimates</w:t>
        </w:r>
      </w:ins>
      <w:ins w:id="1073" w:author="Lewis.Barnett" w:date="2020-06-25T19:51:00Z">
        <w:r w:rsidR="00D53C0B">
          <w:t xml:space="preserve">, while </w:t>
        </w:r>
      </w:ins>
      <w:ins w:id="1074" w:author="Lewis.Barnett" w:date="2020-06-25T19:53:00Z">
        <w:r w:rsidR="00D53C0B">
          <w:t xml:space="preserve">estimates of the local trend were </w:t>
        </w:r>
      </w:ins>
      <w:ins w:id="1075" w:author="Lewis.Barnett" w:date="2020-06-25T19:54:00Z">
        <w:r w:rsidR="00D53C0B">
          <w:t xml:space="preserve">only poor when </w:t>
        </w:r>
      </w:ins>
      <w:ins w:id="1076" w:author="Lewis.Barnett" w:date="2020-06-25T19:52:00Z">
        <w:r w:rsidR="00D53C0B">
          <w:t>the variation</w:t>
        </w:r>
      </w:ins>
      <w:ins w:id="1077" w:author="Lewis.Barnett" w:date="2020-06-25T19:51:00Z">
        <w:r w:rsidR="00D53C0B">
          <w:t xml:space="preserve"> of the local trend </w:t>
        </w:r>
      </w:ins>
      <w:ins w:id="1078" w:author="Lewis.Barnett" w:date="2020-06-25T19:52:00Z">
        <w:r w:rsidR="00D53C0B">
          <w:t xml:space="preserve">field </w:t>
        </w:r>
      </w:ins>
      <w:ins w:id="1079" w:author="Lewis.Barnett" w:date="2020-06-25T19:54:00Z">
        <w:r w:rsidR="00D53C0B">
          <w:t>was extremely low (i.e., the signal was barely present</w:t>
        </w:r>
      </w:ins>
      <w:ins w:id="1080" w:author="Lewis.Barnett" w:date="2020-06-27T16:28:00Z">
        <w:r w:rsidR="00D711E2">
          <w:t xml:space="preserve"> and obscured by variation in other </w:t>
        </w:r>
      </w:ins>
      <w:ins w:id="1081" w:author="Lewis.Barnett" w:date="2020-06-27T16:29:00Z">
        <w:r w:rsidR="00D711E2">
          <w:t>components</w:t>
        </w:r>
      </w:ins>
      <w:ins w:id="1082" w:author="Lewis.Barnett" w:date="2020-06-25T19:59:00Z">
        <w:r w:rsidR="00FA2C87">
          <w:t>, causing low correlation between estimated and true local trend</w:t>
        </w:r>
      </w:ins>
      <w:ins w:id="1083" w:author="Lewis.Barnett" w:date="2020-06-25T19:58:00Z">
        <w:r w:rsidR="00FA2C87">
          <w:t>; Fig. S2f</w:t>
        </w:r>
      </w:ins>
      <w:ins w:id="1084" w:author="Lewis.Barnett" w:date="2020-06-25T19:54:00Z">
        <w:r w:rsidR="00D53C0B">
          <w:t>)</w:t>
        </w:r>
      </w:ins>
      <w:ins w:id="1085"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1086"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ins w:id="1087" w:author="Lewis.Barnett" w:date="2020-06-27T16:31:00Z">
        <w:r w:rsidR="00D711E2">
          <w:t xml:space="preserve">Furthermore, we found that the correct model (the model including the local trend) was </w:t>
        </w:r>
      </w:ins>
      <w:ins w:id="1088" w:author="Lewis.Barnett" w:date="2020-06-27T16:38:00Z">
        <w:r w:rsidR="00D711E2">
          <w:t>easily distinguished</w:t>
        </w:r>
      </w:ins>
      <w:ins w:id="1089" w:author="Lewis.Barnett" w:date="2020-06-27T16:31:00Z">
        <w:r w:rsidR="00D711E2">
          <w:t xml:space="preserve"> by model selection using AIC except </w:t>
        </w:r>
      </w:ins>
      <w:ins w:id="1090" w:author="Lewis.Barnett" w:date="2020-06-27T16:38:00Z">
        <w:r w:rsidR="00D711E2">
          <w:t xml:space="preserve">when </w:t>
        </w:r>
      </w:ins>
      <w:ins w:id="1091" w:author="Lewis.Barnett" w:date="2020-06-27T16:39:00Z">
        <w:r w:rsidR="0043104E">
          <w:lastRenderedPageBreak/>
          <w:t>observation error or spatiotemporal variation was extremely high, or when the local trend variance was extremely low (Fig. S3).</w:t>
        </w:r>
      </w:ins>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52A1CE0B" w:rsidR="005B5CB5" w:rsidRDefault="00B21799" w:rsidP="00D26510">
      <w:pPr>
        <w:keepNext/>
        <w:spacing w:after="120" w:line="480" w:lineRule="auto"/>
      </w:pPr>
      <w:r>
        <w:t>Predictions of the spatially</w:t>
      </w:r>
      <w:r w:rsidR="00A04BCB">
        <w:t xml:space="preserve"> </w:t>
      </w:r>
      <w:r>
        <w:t xml:space="preserve">explicit </w:t>
      </w:r>
      <w:ins w:id="1092" w:author="Lewis.Barnett" w:date="2020-06-27T16:51:00Z">
        <w:r w:rsidR="00C25EE2">
          <w:t xml:space="preserve">temporal </w:t>
        </w:r>
      </w:ins>
      <w:r>
        <w:t xml:space="preserve">trend from the </w:t>
      </w:r>
      <w:del w:id="1093" w:author="Lewis.Barnett" w:date="2020-06-27T16:51:00Z">
        <w:r w:rsidR="00306407" w:rsidDel="00C25EE2">
          <w:delText>spatial-</w:delText>
        </w:r>
      </w:del>
      <w:ins w:id="1094" w:author="Lewis.Barnett" w:date="2020-06-27T16:51:00Z">
        <w:r w:rsidR="00C25EE2">
          <w:t xml:space="preserve">local </w:t>
        </w:r>
      </w:ins>
      <w:r w:rsidR="00306407">
        <w:t>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1095" w:author="Lewis.Barnett" w:date="2020-06-23T15:00:00Z">
        <w:r w:rsidR="0089470C" w:rsidDel="00087449">
          <w:delText>spatial trend</w:delText>
        </w:r>
      </w:del>
      <w:ins w:id="1096"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w:t>
      </w:r>
      <w:del w:id="1097" w:author="Lewis.Barnett" w:date="2020-06-27T16:51:00Z">
        <w:r w:rsidR="00306407" w:rsidDel="00C25EE2">
          <w:delText>spatial</w:delText>
        </w:r>
      </w:del>
      <w:ins w:id="1098" w:author="Lewis.Barnett" w:date="2020-06-27T16:51:00Z">
        <w:r w:rsidR="00C25EE2">
          <w:t xml:space="preserve">local </w:t>
        </w:r>
      </w:ins>
      <w:del w:id="1099" w:author="Lewis.Barnett" w:date="2020-06-27T16:51:00Z">
        <w:r w:rsidR="00306407" w:rsidDel="00C25EE2">
          <w:delText>-</w:delText>
        </w:r>
      </w:del>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 xml:space="preserve">variability among species in the precise location of the boundary of the </w:t>
      </w:r>
      <w:del w:id="1100" w:author="Lewis.Barnett" w:date="2020-06-27T16:52:00Z">
        <w:r w:rsidR="005B5CB5" w:rsidDel="00C25EE2">
          <w:delText>spatial</w:delText>
        </w:r>
        <w:r w:rsidR="00306407" w:rsidDel="00C25EE2">
          <w:delText>-</w:delText>
        </w:r>
      </w:del>
      <w:ins w:id="1101" w:author="Lewis.Barnett" w:date="2020-06-27T16:52:00Z">
        <w:r w:rsidR="00C25EE2">
          <w:t xml:space="preserve">local </w:t>
        </w:r>
      </w:ins>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51BA191A"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1102" w:author="Lewis.Barnett" w:date="2020-06-25T19:44:00Z">
        <w:r w:rsidR="00623C01" w:rsidDel="00096F4A">
          <w:delText>S2</w:delText>
        </w:r>
      </w:del>
      <w:ins w:id="1103" w:author="Lewis.Barnett" w:date="2020-06-25T19:44:00Z">
        <w:r w:rsidR="00096F4A">
          <w:t>S4</w:t>
        </w:r>
      </w:ins>
      <w:r w:rsidR="00623C01">
        <w:t xml:space="preserve"> </w:t>
      </w:r>
      <w:r w:rsidR="00815BD5">
        <w:t xml:space="preserve">for results from </w:t>
      </w:r>
      <w:r w:rsidR="00CF6BCC">
        <w:t xml:space="preserve">additional species and Fig. </w:t>
      </w:r>
      <w:del w:id="1104" w:author="Lewis.Barnett" w:date="2020-06-25T19:44:00Z">
        <w:r w:rsidR="00CF6BCC" w:rsidDel="00096F4A">
          <w:delText>S</w:delText>
        </w:r>
        <w:r w:rsidR="00623C01" w:rsidDel="00096F4A">
          <w:delText>3</w:delText>
        </w:r>
      </w:del>
      <w:ins w:id="1105"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 xml:space="preserve">(Fig. 5; second column). Comparison of the </w:t>
      </w:r>
      <w:del w:id="1106" w:author="Lewis.Barnett" w:date="2020-06-27T16:52:00Z">
        <w:r w:rsidDel="00C25EE2">
          <w:delText>spatial</w:delText>
        </w:r>
        <w:r w:rsidR="00306407" w:rsidDel="00C25EE2">
          <w:delText>-</w:delText>
        </w:r>
        <w:r w:rsidDel="00C25EE2">
          <w:delText>trend</w:delText>
        </w:r>
      </w:del>
      <w:ins w:id="1107" w:author="Lewis.Barnett" w:date="2020-06-27T16:52:00Z">
        <w:r w:rsidR="00C25EE2">
          <w:t>local trend</w:t>
        </w:r>
      </w:ins>
      <w:r>
        <w:t xml:space="preserve"> predictions and clusters (Fig. 5; first two </w:t>
      </w:r>
      <w:r>
        <w:lastRenderedPageBreak/>
        <w:t xml:space="preserve">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1108" w:author="Lewis.Barnett" w:date="2020-06-23T15:00:00Z">
        <w:r w:rsidR="00F664D4" w:rsidDel="00087449">
          <w:delText>spatial trend</w:delText>
        </w:r>
      </w:del>
      <w:ins w:id="1109" w:author="Lewis.Barnett" w:date="2020-06-23T15:00:00Z">
        <w:r w:rsidR="00087449">
          <w:t>local trend</w:t>
        </w:r>
      </w:ins>
      <w:r w:rsidR="00F664D4">
        <w:t xml:space="preserve">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w:t>
      </w:r>
      <w:del w:id="1110" w:author="Lewis.Barnett" w:date="2020-06-27T16:52:00Z">
        <w:r w:rsidR="00306407" w:rsidDel="00C25EE2">
          <w:delText>spatial-</w:delText>
        </w:r>
        <w:r w:rsidR="006B1E39" w:rsidDel="00C25EE2">
          <w:delText>trend</w:delText>
        </w:r>
      </w:del>
      <w:ins w:id="1111" w:author="Lewis.Barnett" w:date="2020-06-27T16:52:00Z">
        <w:r w:rsidR="00C25EE2">
          <w:t>local trend</w:t>
        </w:r>
      </w:ins>
      <w:r w:rsidR="006B1E39">
        <w:t xml:space="preserve"> map to better understand where absolute changes in </w:t>
      </w:r>
      <w:r w:rsidR="00DD4113">
        <w:t>density</w:t>
      </w:r>
      <w:r w:rsidR="0000736B">
        <w:t xml:space="preserve"> </w:t>
      </w:r>
      <w:r w:rsidR="006B1E39">
        <w:t>are greatest.</w:t>
      </w:r>
    </w:p>
    <w:p w14:paraId="055F0A67" w14:textId="7E788383" w:rsidR="00386DC1" w:rsidRDefault="000631C2" w:rsidP="00D26510">
      <w:pPr>
        <w:spacing w:after="120" w:line="480" w:lineRule="auto"/>
      </w:pPr>
      <w:r>
        <w:tab/>
      </w:r>
      <w:r w:rsidR="0089470C">
        <w:t>Examining the</w:t>
      </w:r>
      <w:r>
        <w:t xml:space="preserve"> predictions of the </w:t>
      </w:r>
      <w:del w:id="1112" w:author="Lewis.Barnett" w:date="2020-06-23T15:00:00Z">
        <w:r w:rsidDel="00087449">
          <w:delText>spatial trend</w:delText>
        </w:r>
      </w:del>
      <w:ins w:id="1113"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114" w:name="_Hlk27058813"/>
      <w:proofErr w:type="spellStart"/>
      <w:r>
        <w:t>shortspine</w:t>
      </w:r>
      <w:proofErr w:type="spellEnd"/>
      <w:r>
        <w:t xml:space="preserve"> </w:t>
      </w:r>
      <w:proofErr w:type="spellStart"/>
      <w:r>
        <w:t>thornyh</w:t>
      </w:r>
      <w:bookmarkEnd w:id="1114"/>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 xml:space="preserve">yet the </w:t>
      </w:r>
      <w:del w:id="1115" w:author="Lewis.Barnett" w:date="2020-06-27T16:52:00Z">
        <w:r w:rsidR="00306407" w:rsidDel="00C25EE2">
          <w:delText>spatial-</w:delText>
        </w:r>
        <w:r w:rsidR="00BD4BEF" w:rsidDel="00C25EE2">
          <w:delText>trend</w:delText>
        </w:r>
      </w:del>
      <w:ins w:id="1116" w:author="Lewis.Barnett" w:date="2020-06-27T16:52:00Z">
        <w:r w:rsidR="00C25EE2">
          <w:t>local trend</w:t>
        </w:r>
      </w:ins>
      <w:r w:rsidR="00BD4BEF">
        <w:t xml:space="preserve">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5BD18FCE" w:rsidR="00812679" w:rsidRDefault="004F2DA7" w:rsidP="00D26510">
      <w:pPr>
        <w:spacing w:after="120" w:line="480" w:lineRule="auto"/>
        <w:ind w:firstLine="720"/>
      </w:pPr>
      <w:r>
        <w:lastRenderedPageBreak/>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w:t>
      </w:r>
      <w:del w:id="1117" w:author="Lewis.Barnett" w:date="2020-06-27T16:52:00Z">
        <w:r w:rsidR="00306407" w:rsidDel="00C25EE2">
          <w:delText>spatial-</w:delText>
        </w:r>
        <w:r w:rsidR="0089470C" w:rsidDel="00C25EE2">
          <w:delText>trend</w:delText>
        </w:r>
      </w:del>
      <w:ins w:id="1118" w:author="Lewis.Barnett" w:date="2020-06-27T16:52:00Z">
        <w:r w:rsidR="00C25EE2">
          <w:t>local trend</w:t>
        </w:r>
      </w:ins>
      <w:r w:rsidR="0089470C">
        <w:t xml:space="preserve">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1119" w:author="Lewis.Barnett" w:date="2020-06-23T15:00:00Z">
        <w:r w:rsidR="007A6870" w:rsidDel="00087449">
          <w:delText>spatial trend</w:delText>
        </w:r>
      </w:del>
      <w:ins w:id="1120"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500484A7"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1121" w:author="Lewis.Barnett" w:date="2020-06-23T15:00:00Z">
        <w:r w:rsidR="00397D39" w:rsidDel="00087449">
          <w:delText>spatial trend</w:delText>
        </w:r>
      </w:del>
      <w:ins w:id="1122"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 xml:space="preserve">had a complex </w:t>
      </w:r>
      <w:del w:id="1123" w:author="Lewis.Barnett" w:date="2020-06-27T16:52:00Z">
        <w:r w:rsidR="00306407" w:rsidDel="00C25EE2">
          <w:delText>spatial-</w:delText>
        </w:r>
        <w:r w:rsidR="00FF0919" w:rsidDel="00C25EE2">
          <w:delText>trend</w:delText>
        </w:r>
      </w:del>
      <w:ins w:id="1124" w:author="Lewis.Barnett" w:date="2020-06-27T16:52:00Z">
        <w:r w:rsidR="00C25EE2">
          <w:t>local trend</w:t>
        </w:r>
      </w:ins>
      <w:r w:rsidR="00FF0919">
        <w:t xml:space="preserve"> field, increasing fastest in the north </w:t>
      </w:r>
      <w:r w:rsidR="00FF0919">
        <w:lastRenderedPageBreak/>
        <w:t xml:space="preserve">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interannual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1125" w:author="Lewis.Barnett" w:date="2020-06-23T15:00:00Z">
        <w:r w:rsidR="00DE015F" w:rsidDel="00087449">
          <w:delText>spatial trend</w:delText>
        </w:r>
      </w:del>
      <w:ins w:id="1126"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2956CF4"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1127" w:author="Lewis.Barnett" w:date="2020-06-23T15:00:00Z">
        <w:r w:rsidR="00DE7E57" w:rsidDel="00087449">
          <w:delText>spatial trend</w:delText>
        </w:r>
      </w:del>
      <w:ins w:id="1128" w:author="Lewis.Barnett" w:date="2020-06-23T15:00:00Z">
        <w:r w:rsidR="00087449">
          <w:t>local trend</w:t>
        </w:r>
      </w:ins>
      <w:r w:rsidR="00DE7E57">
        <w:t xml:space="preserve">s </w:t>
      </w:r>
      <w:r w:rsidR="0089470C">
        <w:t xml:space="preserve">in simulated data and reveal </w:t>
      </w:r>
      <w:r w:rsidR="00DE7E57">
        <w:t xml:space="preserve">nuanced </w:t>
      </w:r>
      <w:del w:id="1129" w:author="Lewis.Barnett" w:date="2020-06-23T15:00:00Z">
        <w:r w:rsidR="00DE7E57" w:rsidDel="00087449">
          <w:delText>spatial trend</w:delText>
        </w:r>
      </w:del>
      <w:ins w:id="1130"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131" w:author="Lewis.Barnett" w:date="2020-06-28T22:38:00Z">
        <w:r w:rsidR="001356A9">
          <w:instrText xml:space="preserve"> ADDIN ZOTERO_ITEM CSL_CITATION {"citationID":"fIwMFjYi","properties":{"formattedCitation":"(Woillez et al. 2009, Pinsky et al. 2013, Thorson et al. 2016b)","plainCitation":"(Woillez et al. 2009, Pinsky et al. 2013, Thorson et al. 2016b)","noteIndex":0},"citationItems":[{"id":15840,"uris":["http://zotero.org/users/6342351/items/V737MT43"],"uri":["http://zotero.org/users/6342351/items/V737MT43"],"itemData":{"id":15840,"type":"article-journal","abstract":"This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132" w:author="Lewis Barnett" w:date="2020-06-16T14:27:00Z">
        <w:del w:id="1133"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134"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ins w:id="1135" w:author="Lewis.Barnett" w:date="2020-06-28T22:38:00Z">
        <w:r w:rsidR="001356A9" w:rsidRPr="001356A9">
          <w:t>(Woillez et al. 2009, Pinsky et al. 2013, Thorson et al. 2016b)</w:t>
        </w:r>
      </w:ins>
      <w:del w:id="1136" w:author="Lewis.Barnett" w:date="2020-06-28T22:38:00Z">
        <w:r w:rsidR="005B0BF6" w:rsidRPr="001356A9" w:rsidDel="001356A9">
          <w:delText>(Woillez et al. 2009, Pinsky et al. 2013, Thorson et al. 2016)</w:delText>
        </w:r>
      </w:del>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 xml:space="preserve">trends was affirmed as these boundaries </w:t>
      </w:r>
      <w:r w:rsidR="009C011E">
        <w:lastRenderedPageBreak/>
        <w:t>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1137" w:author="Lewis.Barnett" w:date="2020-06-23T15:00:00Z">
        <w:r w:rsidR="00853945" w:rsidDel="00087449">
          <w:delText>spatial trend</w:delText>
        </w:r>
      </w:del>
      <w:ins w:id="1138"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1514EAAB" w:rsidR="00DE7E57" w:rsidRDefault="0044347D" w:rsidP="00D26510">
      <w:pPr>
        <w:spacing w:after="120" w:line="480" w:lineRule="auto"/>
        <w:ind w:firstLine="720"/>
      </w:pPr>
      <w:r>
        <w:t xml:space="preserve">Our simulations and application </w:t>
      </w:r>
      <w:r w:rsidR="007C1E28">
        <w:t xml:space="preserve">of the </w:t>
      </w:r>
      <w:del w:id="1139" w:author="Lewis.Barnett" w:date="2020-06-27T16:52:00Z">
        <w:r w:rsidR="007C1E28" w:rsidDel="00C25EE2">
          <w:delText>spatial-trend</w:delText>
        </w:r>
      </w:del>
      <w:ins w:id="1140" w:author="Lewis.Barnett" w:date="2020-06-27T16:52:00Z">
        <w:r w:rsidR="00C25EE2">
          <w:t>local trend</w:t>
        </w:r>
      </w:ins>
      <w:r w:rsidR="007C1E28">
        <w:t xml:space="preserve">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 xml:space="preserve">models including a </w:t>
      </w:r>
      <w:del w:id="1141" w:author="Lewis.Barnett" w:date="2020-06-27T16:52:00Z">
        <w:r w:rsidR="00306407" w:rsidDel="00C25EE2">
          <w:delText>spatial-</w:delText>
        </w:r>
        <w:r w:rsidR="00CB31A2" w:rsidDel="00C25EE2">
          <w:delText>trend</w:delText>
        </w:r>
      </w:del>
      <w:ins w:id="1142" w:author="Lewis.Barnett" w:date="2020-06-27T16:52:00Z">
        <w:r w:rsidR="00C25EE2">
          <w:t>local trend</w:t>
        </w:r>
      </w:ins>
      <w:r w:rsidR="00CB31A2">
        <w:t xml:space="preserve"> field were more parsimonious than th</w:t>
      </w:r>
      <w:r>
        <w:t xml:space="preserve">ose without a </w:t>
      </w:r>
      <w:del w:id="1143" w:author="Lewis.Barnett" w:date="2020-06-23T15:00:00Z">
        <w:r w:rsidDel="00087449">
          <w:delText>spatial trend</w:delText>
        </w:r>
      </w:del>
      <w:ins w:id="1144"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1145"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146"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1147" w:author="Lewis.Barnett" w:date="2020-06-23T15:00:00Z">
        <w:r w:rsidR="003C71A3" w:rsidDel="00087449">
          <w:delText>spatial trend</w:delText>
        </w:r>
      </w:del>
      <w:ins w:id="1148" w:author="Lewis.Barnett" w:date="2020-06-23T15:00:00Z">
        <w:r w:rsidR="00087449">
          <w:t>local trend</w:t>
        </w:r>
      </w:ins>
      <w:r w:rsidR="003C71A3">
        <w:t xml:space="preserve">s were </w:t>
      </w:r>
      <w:r w:rsidR="00A14E91">
        <w:t>less biased than those estimated post-hoc from predictions</w:t>
      </w:r>
      <w:r w:rsidR="00306407">
        <w:t xml:space="preserve"> of a model without the </w:t>
      </w:r>
      <w:del w:id="1149" w:author="Lewis.Barnett" w:date="2020-06-27T16:52:00Z">
        <w:r w:rsidR="00306407" w:rsidDel="00C25EE2">
          <w:delText>spatial-</w:delText>
        </w:r>
        <w:r w:rsidR="00A14E91" w:rsidDel="00C25EE2">
          <w:delText>trend</w:delText>
        </w:r>
      </w:del>
      <w:ins w:id="1150" w:author="Lewis.Barnett" w:date="2020-06-27T16:52:00Z">
        <w:r w:rsidR="00C25EE2">
          <w:t>local trend</w:t>
        </w:r>
      </w:ins>
      <w:r w:rsidR="00A14E91">
        <w:t xml:space="preserve"> field. </w:t>
      </w:r>
      <w:r>
        <w:t>However, t</w:t>
      </w:r>
      <w:r w:rsidR="00CB31A2">
        <w:t xml:space="preserve">he </w:t>
      </w:r>
      <w:del w:id="1151" w:author="Lewis.Barnett" w:date="2020-06-27T16:52:00Z">
        <w:r w:rsidR="00306407" w:rsidDel="00C25EE2">
          <w:delText>spatial-trend</w:delText>
        </w:r>
      </w:del>
      <w:ins w:id="1152" w:author="Lewis.Barnett" w:date="2020-06-27T16:52:00Z">
        <w:r w:rsidR="00C25EE2">
          <w:t>local trend</w:t>
        </w:r>
      </w:ins>
      <w:r w:rsidR="00306407">
        <w:t xml:space="preserve"> model</w:t>
      </w:r>
      <w:r w:rsidR="00CB31A2">
        <w:t xml:space="preserve"> is </w:t>
      </w:r>
      <w:r w:rsidR="00A77853">
        <w:t xml:space="preserve">somewhat sensitive to observation error and spatiotemporal variation. Such sources of variation can obscure the </w:t>
      </w:r>
      <w:del w:id="1153" w:author="Lewis.Barnett" w:date="2020-06-23T15:00:00Z">
        <w:r w:rsidR="00A77853" w:rsidDel="00087449">
          <w:delText>spatial trend</w:delText>
        </w:r>
      </w:del>
      <w:ins w:id="1154"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1155"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156"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w:t>
      </w:r>
      <w:r w:rsidR="004D7818">
        <w:lastRenderedPageBreak/>
        <w:t xml:space="preserve">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157"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158"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1159" w:author="Lewis.Barnett" w:date="2020-06-23T15:00:00Z">
        <w:r w:rsidR="00EF627A" w:rsidDel="00087449">
          <w:delText xml:space="preserve">spatial </w:delText>
        </w:r>
        <w:r w:rsidR="009200D7" w:rsidDel="00087449">
          <w:delText>trend</w:delText>
        </w:r>
      </w:del>
      <w:ins w:id="1160" w:author="Lewis.Barnett" w:date="2020-06-23T15:00:00Z">
        <w:r w:rsidR="00087449">
          <w:t>local trend</w:t>
        </w:r>
      </w:ins>
      <w:r w:rsidR="009200D7">
        <w:t xml:space="preserve"> structure over the models used here.</w:t>
      </w:r>
    </w:p>
    <w:p w14:paraId="66301DFC" w14:textId="2C3E43F7"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del w:id="1161" w:author="Lewis.Barnett" w:date="2020-06-27T16:52:00Z">
        <w:r w:rsidR="00306407" w:rsidDel="00C25EE2">
          <w:delText>spatial-trend</w:delText>
        </w:r>
      </w:del>
      <w:ins w:id="1162" w:author="Lewis.Barnett" w:date="2020-06-27T16:52:00Z">
        <w:r w:rsidR="00C25EE2">
          <w:t>local trend</w:t>
        </w:r>
      </w:ins>
      <w:r w:rsidR="00306407">
        <w:t xml:space="preserve">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1163" w:author="Lewis.Barnett" w:date="2020-06-28T22:38:00Z">
        <w:r w:rsidR="001356A9">
          <w:instrText xml:space="preserve"> ADDIN ZOTERO_ITEM CSL_CITATION {"citationID":"GpoIYBpo","properties":{"formattedCitation":"(COG; this study, Thorson et al. 2016b)","plainCitation":"(COG; this study, Thorson et al. 2016b)","noteIndex":0},"citationItems":[{"id":"gjGjZbSL/deBxhxSo","uris":["http://zotero.org/users/2529419/items/K2DVEVVA"],"uri":["http://zotero.org/users/2529419/items/K2DVEVVA"],"itemData":{"id":"SciteAxG/5xQJsGTT","type":"article-journal","title":"Model-based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1164" w:author="Lewis Barnett" w:date="2020-06-16T14:27:00Z">
        <w:del w:id="1165"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1166"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ins w:id="1167" w:author="Lewis.Barnett" w:date="2020-06-28T22:38:00Z">
        <w:r w:rsidR="001356A9" w:rsidRPr="001356A9">
          <w:t>(COG; this study, Thorson et al. 2016b)</w:t>
        </w:r>
      </w:ins>
      <w:del w:id="1168" w:author="Lewis.Barnett" w:date="2020-06-28T22:38:00Z">
        <w:r w:rsidR="007C1E28" w:rsidRPr="001356A9" w:rsidDel="001356A9">
          <w:delText>(COG; this study, Thorson et al. 2016)</w:delText>
        </w:r>
      </w:del>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del w:id="1169" w:author="Lewis.Barnett" w:date="2020-06-27T16:52:00Z">
        <w:r w:rsidR="000B60E5" w:rsidDel="00C25EE2">
          <w:delText>spatial-</w:delText>
        </w:r>
        <w:r w:rsidDel="00C25EE2">
          <w:delText>trend</w:delText>
        </w:r>
      </w:del>
      <w:ins w:id="1170" w:author="Lewis.Barnett" w:date="2020-06-27T16:52:00Z">
        <w:r w:rsidR="00C25EE2">
          <w:t>local trend</w:t>
        </w:r>
      </w:ins>
      <w:r>
        <w:t xml:space="preserve">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74B9679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171" w:author="Lewis.Barnett" w:date="2020-06-28T21:32:00Z">
        <w:r w:rsidR="009A2A95">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A."}],"issued":{"date-parts":[["2013"]]}}},{"id":"gjGjZbSL/h8JPUhNz","uris":["http://zotero.org/users/local/BQs8dIsK/items/CCL4KAKY"],"uri":["http://zotero.org/users/local/BQs8dIsK/items/CCL4KAKY"],"itemData":{"id":439,"type":"article-journal","title":"The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1172" w:author="Lewis Barnett" w:date="2020-06-16T14:27:00Z">
        <w:del w:id="1173"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1174"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Kleisner et al. </w:t>
      </w:r>
      <w:r w:rsidR="005B0BF6" w:rsidRPr="005B0BF6">
        <w:lastRenderedPageBreak/>
        <w:t>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1175"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176"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interannual</w:t>
      </w:r>
      <w:r w:rsidR="00772CAE">
        <w:t>, and interdecadal time scales</w:t>
      </w:r>
      <w:r w:rsidR="00F34C9C">
        <w:t xml:space="preserve">. For example, </w:t>
      </w:r>
      <w:r w:rsidR="00772CAE">
        <w:t xml:space="preserve">event-scale analyses of the </w:t>
      </w:r>
      <w:del w:id="1177" w:author="Lewis.Barnett" w:date="2020-06-23T15:00:00Z">
        <w:r w:rsidR="00772CAE" w:rsidDel="00087449">
          <w:delText>spatial trend</w:delText>
        </w:r>
      </w:del>
      <w:ins w:id="1178"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179"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180"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26960A7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181" w:author="Lewis.Barnett" w:date="2020-06-28T21:32:00Z">
        <w:r w:rsidR="009A2A95">
          <w:instrText xml:space="preserve"> ADDIN ZOTERO_ITEM CSL_CITATION {"citationID":"YYqo9xo5","properties":{"formattedCitation":"(Berger et al. 2017, Lowerre-Barbieri et al. 2019)","plainCitation":"(Berger et al. 2017, Lowerre-Barbieri et al. 2019)","noteIndex":0},"citationItems":[{"id":"gjGjZbSL/eJgmB0FP","uris":["http://zotero.org/users/local/BQs8dIsK/items/GNVP3ZLR"],"uri":["http://zotero.org/users/local/BQs8dIsK/items/GNVP3ZLR"],"itemData":{"id":254,"type":"article-journal","title":"Space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1182" w:author="Lewis Barnett" w:date="2020-06-16T14:27:00Z">
        <w:del w:id="1183"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1184"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w:t>
      </w:r>
      <w:r>
        <w:lastRenderedPageBreak/>
        <w:t xml:space="preserve">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185"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186"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187"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188"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189" w:author="Lewis.Barnett" w:date="2020-06-28T21:32:00Z">
        <w:r w:rsidR="009A2A95">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gjGjZbSL/fCIi7gM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1190" w:author="Lewis Barnett" w:date="2020-06-16T14:27:00Z">
        <w:del w:id="1191"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1192"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1193" w:author="Lewis Barnett" w:date="2020-06-16T16:15:00Z"/>
        </w:rPr>
      </w:pPr>
      <w:del w:id="1194"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1195" w:author="Lewis Barnett" w:date="2020-06-16T16:15:00Z"/>
          <w:b/>
          <w:rPrChange w:id="1196" w:author="Lewis Barnett" w:date="2020-06-16T16:15:00Z">
            <w:rPr>
              <w:ins w:id="1197" w:author="Lewis Barnett" w:date="2020-06-16T16:15:00Z"/>
            </w:rPr>
          </w:rPrChange>
        </w:rPr>
      </w:pPr>
      <w:ins w:id="1198" w:author="Lewis Barnett" w:date="2020-06-16T16:15:00Z">
        <w:r w:rsidRPr="00D10A48">
          <w:rPr>
            <w:b/>
            <w:rPrChange w:id="1199" w:author="Lewis Barnett" w:date="2020-06-16T16:15:00Z">
              <w:rPr/>
            </w:rPrChange>
          </w:rPr>
          <w:t>Figure Captions</w:t>
        </w:r>
      </w:ins>
    </w:p>
    <w:p w14:paraId="35472989" w14:textId="6774B819" w:rsidR="0051393F" w:rsidRDefault="0051393F">
      <w:pPr>
        <w:spacing w:line="480" w:lineRule="auto"/>
        <w:rPr>
          <w:ins w:id="1200" w:author="Lewis Barnett" w:date="2020-06-16T16:16:00Z"/>
        </w:rPr>
        <w:pPrChange w:id="1201" w:author="Lewis Barnett" w:date="2020-06-16T16:16:00Z">
          <w:pPr>
            <w:spacing w:after="160" w:line="480" w:lineRule="auto"/>
          </w:pPr>
        </w:pPrChange>
      </w:pPr>
      <w:r>
        <w:t xml:space="preserve">Figure 1. Visualization of </w:t>
      </w:r>
      <w:ins w:id="1202" w:author="Lewis.Barnett" w:date="2020-06-23T16:51:00Z">
        <w:r w:rsidR="00B8005E">
          <w:t>how</w:t>
        </w:r>
      </w:ins>
      <w:ins w:id="1203" w:author="Lewis.Barnett" w:date="2020-06-23T16:55:00Z">
        <w:r w:rsidR="009F2CD3">
          <w:t xml:space="preserve"> the spatial distribution of population density changes over time when</w:t>
        </w:r>
      </w:ins>
      <w:ins w:id="1204" w:author="Lewis.Barnett" w:date="2020-06-23T16:51:00Z">
        <w:r w:rsidR="00B8005E">
          <w:t xml:space="preserve"> </w:t>
        </w:r>
      </w:ins>
      <w:ins w:id="1205" w:author="Lewis.Barnett" w:date="2020-06-23T17:00:00Z">
        <w:r w:rsidR="009F2CD3">
          <w:t xml:space="preserve">the </w:t>
        </w:r>
      </w:ins>
      <w:ins w:id="1206" w:author="Lewis.Barnett" w:date="2020-06-23T16:54:00Z">
        <w:r w:rsidR="009F2CD3">
          <w:t xml:space="preserve">temporal response </w:t>
        </w:r>
      </w:ins>
      <w:ins w:id="1207" w:author="Lewis.Barnett" w:date="2020-06-23T16:56:00Z">
        <w:r w:rsidR="009F2CD3">
          <w:t>differ</w:t>
        </w:r>
      </w:ins>
      <w:ins w:id="1208" w:author="Lewis.Barnett" w:date="2020-06-23T17:00:00Z">
        <w:r w:rsidR="009F2CD3">
          <w:t>s</w:t>
        </w:r>
      </w:ins>
      <w:ins w:id="1209" w:author="Lewis.Barnett" w:date="2020-06-23T16:56:00Z">
        <w:r w:rsidR="009F2CD3">
          <w:t xml:space="preserve"> </w:t>
        </w:r>
      </w:ins>
      <w:ins w:id="1210" w:author="Lewis.Barnett" w:date="2020-06-23T16:55:00Z">
        <w:r w:rsidR="009F2CD3">
          <w:t>among locations</w:t>
        </w:r>
      </w:ins>
      <w:ins w:id="1211" w:author="Lewis.Barnett" w:date="2020-06-23T16:56:00Z">
        <w:r w:rsidR="009F2CD3">
          <w:t>.</w:t>
        </w:r>
      </w:ins>
      <w:ins w:id="1212" w:author="Lewis.Barnett" w:date="2020-06-23T16:55:00Z">
        <w:r w:rsidR="009F2CD3">
          <w:t xml:space="preserve"> </w:t>
        </w:r>
      </w:ins>
      <w:ins w:id="1213" w:author="Lewis.Barnett" w:date="2020-06-23T16:58:00Z">
        <w:r w:rsidR="009F2CD3">
          <w:t>P</w:t>
        </w:r>
      </w:ins>
      <w:del w:id="1214" w:author="Lewis.Barnett" w:date="2020-06-23T16:44:00Z">
        <w:r w:rsidDel="00B8005E">
          <w:delText xml:space="preserve">the </w:delText>
        </w:r>
      </w:del>
      <w:ins w:id="1215" w:author="Lewis.Barnett" w:date="2020-06-23T16:43:00Z">
        <w:r w:rsidR="00B8005E">
          <w:t xml:space="preserve">redictions </w:t>
        </w:r>
      </w:ins>
      <w:ins w:id="1216" w:author="Lewis.Barnett" w:date="2020-06-23T16:59:00Z">
        <w:r w:rsidR="009F2CD3">
          <w:t xml:space="preserve">are shown </w:t>
        </w:r>
      </w:ins>
      <w:ins w:id="1217" w:author="Lewis.Barnett" w:date="2020-06-23T16:43:00Z">
        <w:r w:rsidR="00B8005E">
          <w:t xml:space="preserve">from </w:t>
        </w:r>
      </w:ins>
      <w:ins w:id="1218" w:author="Lewis.Barnett" w:date="2020-06-23T16:44:00Z">
        <w:r w:rsidR="00B8005E">
          <w:t xml:space="preserve">the </w:t>
        </w:r>
      </w:ins>
      <w:del w:id="1219" w:author="Lewis.Barnett" w:date="2020-06-23T16:45:00Z">
        <w:r w:rsidDel="00B8005E">
          <w:delText xml:space="preserve">spatiotemporal </w:delText>
        </w:r>
      </w:del>
      <w:ins w:id="1220" w:author="Lewis.Barnett" w:date="2020-06-23T16:45:00Z">
        <w:r w:rsidR="00B8005E">
          <w:t xml:space="preserve">spatial and temporal </w:t>
        </w:r>
      </w:ins>
      <w:del w:id="1221" w:author="Lewis.Barnett" w:date="2020-06-23T16:44:00Z">
        <w:r w:rsidDel="00B8005E">
          <w:delText xml:space="preserve">component </w:delText>
        </w:r>
      </w:del>
      <w:ins w:id="1222" w:author="Lewis.Barnett" w:date="2020-06-23T16:44:00Z">
        <w:r w:rsidR="00B8005E">
          <w:t xml:space="preserve">random effects </w:t>
        </w:r>
      </w:ins>
      <w:r>
        <w:t xml:space="preserve">of a GLMM with </w:t>
      </w:r>
      <w:r w:rsidR="00B25A3D">
        <w:t xml:space="preserve">(top row) </w:t>
      </w:r>
      <w:r>
        <w:t xml:space="preserve">and without </w:t>
      </w:r>
      <w:r w:rsidR="00B25A3D">
        <w:t xml:space="preserve">(bottom row) </w:t>
      </w:r>
      <w:r>
        <w:t xml:space="preserve">a </w:t>
      </w:r>
      <w:ins w:id="1223" w:author="Lewis.Barnett" w:date="2020-06-23T16:05:00Z">
        <w:r w:rsidR="00DA0EBF">
          <w:t>spatially varying temporal trend</w:t>
        </w:r>
      </w:ins>
      <w:del w:id="1224" w:author="Lewis.Barnett" w:date="2020-06-23T15:01:00Z">
        <w:r w:rsidDel="00087449">
          <w:delText>spatial trend</w:delText>
        </w:r>
      </w:del>
      <w:ins w:id="1225" w:author="Lewis.Barnett" w:date="2020-06-23T16:05:00Z">
        <w:r w:rsidR="00DA0EBF">
          <w:t xml:space="preserve"> (i.e., </w:t>
        </w:r>
      </w:ins>
      <w:ins w:id="1226" w:author="Lewis.Barnett" w:date="2020-06-23T15:01:00Z">
        <w:r w:rsidR="00087449">
          <w:t>local trend</w:t>
        </w:r>
      </w:ins>
      <w:ins w:id="1227" w:author="Lewis.Barnett" w:date="2020-06-23T16:05:00Z">
        <w:r w:rsidR="00DA0EBF">
          <w:t>)</w:t>
        </w:r>
      </w:ins>
      <w:r w:rsidR="00B25A3D">
        <w:t xml:space="preserve">. </w:t>
      </w:r>
      <w:del w:id="1228" w:author="Lewis.Barnett" w:date="2020-06-23T16:07:00Z">
        <w:r w:rsidR="008A1E11" w:rsidDel="00DA0EBF">
          <w:delText xml:space="preserve">The </w:delText>
        </w:r>
      </w:del>
      <w:ins w:id="1229" w:author="Lewis.Barnett" w:date="2020-06-23T16:07:00Z">
        <w:r w:rsidR="00DA0EBF">
          <w:t xml:space="preserve">Each </w:t>
        </w:r>
      </w:ins>
      <w:r w:rsidR="008A1E11">
        <w:t>panel</w:t>
      </w:r>
      <w:del w:id="1230" w:author="Lewis.Barnett" w:date="2020-06-23T16:07:00Z">
        <w:r w:rsidR="008A1E11" w:rsidDel="00DA0EBF">
          <w:delText>s</w:delText>
        </w:r>
      </w:del>
      <w:r w:rsidR="008A1E11">
        <w:t xml:space="preserve"> show</w:t>
      </w:r>
      <w:ins w:id="1231" w:author="Lewis.Barnett" w:date="2020-06-23T16:07:00Z">
        <w:r w:rsidR="00DA0EBF">
          <w:t>s a</w:t>
        </w:r>
      </w:ins>
      <w:r w:rsidR="008A1E11">
        <w:t xml:space="preserve"> </w:t>
      </w:r>
      <w:del w:id="1232" w:author="Lewis.Barnett" w:date="2020-06-23T16:06:00Z">
        <w:r w:rsidR="008A1E11" w:rsidDel="00DA0EBF">
          <w:delText>s</w:delText>
        </w:r>
        <w:r w:rsidDel="00DA0EBF">
          <w:delText xml:space="preserve">patiotemporal </w:delText>
        </w:r>
      </w:del>
      <w:r>
        <w:t>field</w:t>
      </w:r>
      <w:del w:id="1233" w:author="Lewis.Barnett" w:date="2020-06-23T16:07:00Z">
        <w:r w:rsidDel="00DA0EBF">
          <w:delText>s</w:delText>
        </w:r>
      </w:del>
      <w:r>
        <w:t xml:space="preserve"> </w:t>
      </w:r>
      <w:r w:rsidR="008A1E11">
        <w:t xml:space="preserve">representing </w:t>
      </w:r>
      <w:ins w:id="1234" w:author="Lewis.Barnett" w:date="2020-06-23T16:08:00Z">
        <w:r w:rsidR="00DA0EBF">
          <w:t xml:space="preserve">the spatial </w:t>
        </w:r>
      </w:ins>
      <w:r w:rsidR="008A1E11">
        <w:t xml:space="preserve">variation in </w:t>
      </w:r>
      <w:r w:rsidR="00DC79BC">
        <w:t xml:space="preserve">population </w:t>
      </w:r>
      <w:r w:rsidR="00DD4113">
        <w:t>density</w:t>
      </w:r>
      <w:del w:id="1235" w:author="Lewis.Barnett" w:date="2020-06-23T16:46:00Z">
        <w:r w:rsidR="00D000A1" w:rsidDel="00B8005E">
          <w:delText xml:space="preserve"> </w:delText>
        </w:r>
      </w:del>
      <w:ins w:id="1236" w:author="Lewis.Barnett" w:date="2020-06-23T16:08:00Z">
        <w:r w:rsidR="00DA0EBF">
          <w:t xml:space="preserve">, </w:t>
        </w:r>
      </w:ins>
      <w:ins w:id="1237" w:author="Lewis.Barnett" w:date="2020-06-23T16:46:00Z">
        <w:r w:rsidR="00B8005E">
          <w:t xml:space="preserve">and the columns show how these patterns change over </w:t>
        </w:r>
      </w:ins>
      <w:ins w:id="1238" w:author="Lewis.Barnett" w:date="2020-06-23T16:48:00Z">
        <w:r w:rsidR="00B8005E">
          <w:t xml:space="preserve">time (e.g., </w:t>
        </w:r>
      </w:ins>
      <w:ins w:id="1239" w:author="Lewis.Barnett" w:date="2020-06-23T16:49:00Z">
        <w:r w:rsidR="00B8005E">
          <w:t xml:space="preserve">five </w:t>
        </w:r>
      </w:ins>
      <w:ins w:id="1240" w:author="Lewis.Barnett" w:date="2020-06-23T16:48:00Z">
        <w:r w:rsidR="00B8005E">
          <w:t>years).</w:t>
        </w:r>
      </w:ins>
      <w:ins w:id="1241" w:author="Lewis.Barnett" w:date="2020-06-23T16:49:00Z">
        <w:r w:rsidR="00B8005E" w:rsidDel="001111A4">
          <w:t xml:space="preserve"> </w:t>
        </w:r>
      </w:ins>
      <w:del w:id="1242" w:author="Lewis.Barnett" w:date="2020-06-23T16:22:00Z">
        <w:r w:rsidR="008A1E11" w:rsidDel="001111A4">
          <w:delText>over five years</w:delText>
        </w:r>
      </w:del>
      <w:del w:id="1243" w:author="Lewis.Barnett" w:date="2020-06-23T16:48:00Z">
        <w:r w:rsidDel="00B8005E">
          <w:delText>.</w:delText>
        </w:r>
        <w:r w:rsidR="00B25A3D" w:rsidDel="00B8005E">
          <w:delText xml:space="preserve"> </w:delText>
        </w:r>
      </w:del>
      <w:r w:rsidR="00B25A3D">
        <w:t xml:space="preserve">When a </w:t>
      </w:r>
      <w:ins w:id="1244" w:author="Lewis.Barnett" w:date="2020-06-23T16:24:00Z">
        <w:r w:rsidR="001111A4">
          <w:t>spatially varying temporal trend</w:t>
        </w:r>
      </w:ins>
      <w:ins w:id="1245" w:author="Lewis.Barnett" w:date="2020-06-23T16:49:00Z">
        <w:r w:rsidR="00B8005E">
          <w:t xml:space="preserve"> </w:t>
        </w:r>
      </w:ins>
      <w:del w:id="1246" w:author="Lewis.Barnett" w:date="2020-06-23T15:01:00Z">
        <w:r w:rsidR="00B25A3D" w:rsidDel="00087449">
          <w:delText>spatial trend</w:delText>
        </w:r>
      </w:del>
      <w:del w:id="1247"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1248" w:author="Lewis.Barnett" w:date="2020-06-23T16:24:00Z">
        <w:r w:rsidR="00B8005E">
          <w:t>In con</w:t>
        </w:r>
        <w:r w:rsidR="001111A4">
          <w:t>trast, w</w:t>
        </w:r>
      </w:ins>
      <w:del w:id="1249" w:author="Lewis.Barnett" w:date="2020-06-23T16:24:00Z">
        <w:r w:rsidR="00B25A3D" w:rsidDel="001111A4">
          <w:delText>W</w:delText>
        </w:r>
      </w:del>
      <w:r w:rsidR="00B25A3D">
        <w:t xml:space="preserve">hen a </w:t>
      </w:r>
      <w:ins w:id="1250" w:author="Lewis.Barnett" w:date="2020-06-23T16:24:00Z">
        <w:r w:rsidR="001111A4">
          <w:t>spatially varying temporal trend</w:t>
        </w:r>
      </w:ins>
      <w:ins w:id="1251" w:author="Lewis.Barnett" w:date="2020-06-23T16:50:00Z">
        <w:r w:rsidR="00B8005E">
          <w:t xml:space="preserve"> </w:t>
        </w:r>
      </w:ins>
      <w:del w:id="1252" w:author="Lewis.Barnett" w:date="2020-06-23T15:01:00Z">
        <w:r w:rsidR="00B25A3D" w:rsidDel="00087449">
          <w:delText>spatial trend</w:delText>
        </w:r>
      </w:del>
      <w:del w:id="1253"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1254" w:author="Lewis Barnett" w:date="2020-06-16T16:16:00Z">
          <w:pPr>
            <w:spacing w:after="160" w:line="480" w:lineRule="auto"/>
          </w:pPr>
        </w:pPrChange>
      </w:pPr>
    </w:p>
    <w:p w14:paraId="579516D2" w14:textId="0081A7CF" w:rsidR="00B83E62" w:rsidDel="00D10A48" w:rsidRDefault="00B83E62">
      <w:pPr>
        <w:spacing w:line="480" w:lineRule="auto"/>
        <w:rPr>
          <w:del w:id="1255" w:author="Lewis Barnett" w:date="2020-06-16T16:15:00Z"/>
        </w:rPr>
        <w:pPrChange w:id="1256" w:author="Lewis Barnett" w:date="2020-06-16T16:16:00Z">
          <w:pPr>
            <w:spacing w:after="160" w:line="480" w:lineRule="auto"/>
          </w:pPr>
        </w:pPrChange>
      </w:pPr>
    </w:p>
    <w:p w14:paraId="63345EBB" w14:textId="090F70A4" w:rsidR="00A939E4" w:rsidDel="00D10A48" w:rsidRDefault="00F4316E">
      <w:pPr>
        <w:spacing w:line="480" w:lineRule="auto"/>
        <w:rPr>
          <w:del w:id="1257" w:author="Lewis Barnett" w:date="2020-06-16T16:15:00Z"/>
          <w:vertAlign w:val="subscript"/>
        </w:rPr>
        <w:pPrChange w:id="1258" w:author="Lewis Barnett" w:date="2020-06-16T16:16:00Z">
          <w:pPr>
            <w:spacing w:after="160" w:line="480" w:lineRule="auto"/>
            <w:jc w:val="center"/>
          </w:pPr>
        </w:pPrChange>
      </w:pPr>
      <w:del w:id="1259"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1260" w:author="Lewis Barnett" w:date="2020-06-16T16:16:00Z"/>
        </w:rPr>
        <w:pPrChange w:id="1261"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1262" w:author="Lewis Barnett" w:date="2020-06-16T16:16:00Z"/>
        </w:rPr>
        <w:pPrChange w:id="1263" w:author="Lewis Barnett" w:date="2020-06-16T16:16:00Z">
          <w:pPr>
            <w:spacing w:after="160" w:line="480" w:lineRule="auto"/>
          </w:pPr>
        </w:pPrChange>
      </w:pPr>
    </w:p>
    <w:p w14:paraId="0AA39DC8" w14:textId="7F15A8ED" w:rsidR="005437A8" w:rsidRDefault="0071148D">
      <w:pPr>
        <w:spacing w:line="480" w:lineRule="auto"/>
        <w:pPrChange w:id="1264" w:author="Lewis Barnett" w:date="2020-06-16T16:16:00Z">
          <w:pPr>
            <w:spacing w:after="160" w:line="480" w:lineRule="auto"/>
          </w:pPr>
        </w:pPrChange>
      </w:pPr>
      <w:del w:id="1265"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115"/>
                      </a:xfrm>
                      <a:prstGeom prst="rect">
                        <a:avLst/>
                      </a:prstGeom>
                    </pic:spPr>
                  </pic:pic>
                </a:graphicData>
              </a:graphic>
            </wp:inline>
          </w:drawing>
        </w:r>
      </w:del>
    </w:p>
    <w:p w14:paraId="01EDE1FD" w14:textId="38502729" w:rsidR="00D10A48" w:rsidRDefault="005437A8">
      <w:pPr>
        <w:spacing w:line="480" w:lineRule="auto"/>
        <w:rPr>
          <w:ins w:id="1266"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1267" w:author="Lewis.Barnett" w:date="2020-06-23T15:01:00Z">
        <w:r w:rsidR="0051393F" w:rsidDel="00087449">
          <w:delText>spatial trend</w:delText>
        </w:r>
      </w:del>
      <w:ins w:id="1268" w:author="Lewis.Barnett" w:date="2020-06-23T15:01:00Z">
        <w:r w:rsidR="00087449">
          <w:t>local trend</w:t>
        </w:r>
      </w:ins>
      <w:r w:rsidR="0051393F">
        <w:t xml:space="preserve">. </w:t>
      </w:r>
      <w:moveFromRangeStart w:id="1269" w:author="Lewis Barnett" w:date="2020-06-16T14:06:00Z" w:name="move43208830"/>
      <w:moveFrom w:id="1270"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269"/>
      <w:moveToRangeStart w:id="1271" w:author="Lewis Barnett" w:date="2020-06-12T16:03:00Z" w:name="move42870026"/>
      <w:moveTo w:id="1272"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w:t>
        </w:r>
        <w:del w:id="1273" w:author="Lewis.Barnett" w:date="2020-06-27T15:23:00Z">
          <w:r w:rsidR="00E53D46" w:rsidDel="002C355F">
            <w:rPr>
              <w:rFonts w:eastAsiaTheme="minorEastAsia"/>
            </w:rPr>
            <w:delText>spatial</w:delText>
          </w:r>
        </w:del>
      </w:moveTo>
      <w:ins w:id="1274" w:author="Lewis.Barnett" w:date="2020-06-27T15:23:00Z">
        <w:r w:rsidR="002C355F">
          <w:rPr>
            <w:rFonts w:eastAsiaTheme="minorEastAsia"/>
          </w:rPr>
          <w:t xml:space="preserve">local </w:t>
        </w:r>
      </w:ins>
      <w:moveTo w:id="1275" w:author="Lewis Barnett" w:date="2020-06-12T16:03:00Z">
        <w:del w:id="1276" w:author="Lewis.Barnett" w:date="2020-06-27T15:23:00Z">
          <w:r w:rsidR="00E53D46" w:rsidDel="002C355F">
            <w:rPr>
              <w:rFonts w:eastAsiaTheme="minorEastAsia"/>
            </w:rPr>
            <w:delText>-</w:delText>
          </w:r>
        </w:del>
        <w:r w:rsidR="00E53D46">
          <w:rPr>
            <w:rFonts w:eastAsiaTheme="minorEastAsia"/>
          </w:rPr>
          <w:t>trend random effect values</w:t>
        </w:r>
      </w:moveTo>
      <w:ins w:id="1277" w:author="Lewis Barnett" w:date="2020-06-16T14:03:00Z">
        <w:r w:rsidR="00B610B9">
          <w:rPr>
            <w:rFonts w:eastAsiaTheme="minorEastAsia"/>
          </w:rPr>
          <w:t xml:space="preserve"> at each location</w:t>
        </w:r>
      </w:ins>
      <w:moveTo w:id="1278" w:author="Lewis Barnett" w:date="2020-06-12T16:03:00Z">
        <w:r w:rsidR="00E53D46" w:rsidRPr="00B610B9">
          <w:rPr>
            <w:rFonts w:eastAsiaTheme="minorEastAsia"/>
            <w:b/>
            <w:rPrChange w:id="1279"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1271"/>
      <w:ins w:id="1280" w:author="Lewis Barnett" w:date="2020-06-12T16:03:00Z">
        <w:r w:rsidR="00E53D46">
          <w:rPr>
            <w:rFonts w:eastAsiaTheme="minorEastAsia"/>
          </w:rPr>
          <w:t xml:space="preserve"> </w:t>
        </w:r>
      </w:ins>
      <w:moveToRangeStart w:id="1281" w:author="Lewis Barnett" w:date="2020-06-16T14:06:00Z" w:name="move43208830"/>
      <w:moveTo w:id="1282" w:author="Lewis Barnett" w:date="2020-06-16T14:06:00Z">
        <w:r w:rsidR="00B610B9">
          <w:t xml:space="preserve">Each violin represents </w:t>
        </w:r>
      </w:moveTo>
      <w:ins w:id="1283" w:author="Lewis Barnett" w:date="2020-06-16T14:07:00Z">
        <w:r w:rsidR="00B610B9">
          <w:t xml:space="preserve">the distribution of location by location comparisons from </w:t>
        </w:r>
      </w:ins>
      <w:moveTo w:id="1284" w:author="Lewis Barnett" w:date="2020-06-16T14:06:00Z">
        <w:r w:rsidR="00B610B9">
          <w:t xml:space="preserve">100 simulations and the dots represent the median value. </w:t>
        </w:r>
      </w:moveTo>
      <w:moveToRangeEnd w:id="1281"/>
      <w:r w:rsidR="00E6142A">
        <w:t>In all cases, t</w:t>
      </w:r>
      <w:r w:rsidR="00D42716">
        <w:t xml:space="preserve">he standard deviation of the </w:t>
      </w:r>
      <w:r w:rsidR="00E6142A">
        <w:t>non-varying parameter</w:t>
      </w:r>
      <w:r w:rsidR="00D42716">
        <w:t xml:space="preserve"> is held at 0.01</w:t>
      </w:r>
      <w:ins w:id="1285" w:author="Lewis Barnett" w:date="2020-06-12T15:53:00Z">
        <w:r w:rsidR="00E53D46">
          <w:t xml:space="preserve">, while </w:t>
        </w:r>
      </w:ins>
      <m:oMath>
        <m:r>
          <w:ins w:id="1286" w:author="Lewis Barnett" w:date="2020-06-12T15:54:00Z">
            <w:rPr>
              <w:rFonts w:ascii="Cambria Math" w:hAnsi="Cambria Math"/>
            </w:rPr>
            <m:t>σ</m:t>
          </w:ins>
        </m:r>
      </m:oMath>
      <w:ins w:id="1287" w:author="Lewis Barnett" w:date="2020-06-12T15:57:00Z">
        <w:r w:rsidR="00E53D46">
          <w:t xml:space="preserve"> </w:t>
        </w:r>
        <w:r w:rsidR="00E53D46">
          <w:lastRenderedPageBreak/>
          <w:t xml:space="preserve">varies along </w:t>
        </w:r>
      </w:ins>
      <m:oMath>
        <m:r>
          <w:ins w:id="1288" w:author="Lewis Barnett" w:date="2020-06-12T15:58:00Z">
            <w:rPr>
              <w:rFonts w:ascii="Cambria Math" w:hAnsi="Cambria Math"/>
            </w:rPr>
            <m:t>{0.01, 0.25, 0.5, 0.75}</m:t>
          </w:ins>
        </m:r>
      </m:oMath>
      <w:ins w:id="1289" w:author="Lewis Barnett" w:date="2020-06-12T15:58:00Z">
        <w:r w:rsidR="00E53D46">
          <w:t>.</w:t>
        </w:r>
      </w:ins>
      <w:del w:id="1290" w:author="Lewis Barnett" w:date="2020-06-12T15:57:00Z">
        <w:r w:rsidR="00D42716" w:rsidDel="00E53D46">
          <w:delText>.</w:delText>
        </w:r>
      </w:del>
      <w:r w:rsidR="00E6142A">
        <w:t xml:space="preserve"> </w:t>
      </w:r>
      <w:moveFromRangeStart w:id="1291" w:author="Lewis Barnett" w:date="2020-06-12T16:03:00Z" w:name="move42870026"/>
      <w:moveFrom w:id="1292"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291"/>
      <w:ins w:id="1293" w:author="Lewis Barnett" w:date="2020-06-09T12:07:00Z">
        <w:r w:rsidR="0005686A">
          <w:rPr>
            <w:rFonts w:eastAsiaTheme="minorEastAsia"/>
          </w:rPr>
          <w:t>Note that</w:t>
        </w:r>
      </w:ins>
      <w:ins w:id="1294" w:author="Lewis Barnett" w:date="2020-06-09T12:09:00Z">
        <w:r w:rsidR="0005686A">
          <w:rPr>
            <w:rFonts w:eastAsiaTheme="minorEastAsia"/>
          </w:rPr>
          <w:t xml:space="preserve"> </w:t>
        </w:r>
      </w:ins>
      <w:ins w:id="1295" w:author="Lewis Barnett" w:date="2020-06-09T12:10:00Z">
        <w:r w:rsidR="0005686A">
          <w:rPr>
            <w:rFonts w:eastAsiaTheme="minorEastAsia"/>
          </w:rPr>
          <w:t xml:space="preserve">these results were also computed for </w:t>
        </w:r>
      </w:ins>
      <m:oMath>
        <m:r>
          <w:ins w:id="1296" w:author="Lewis Barnett" w:date="2020-06-09T12:08:00Z">
            <w:rPr>
              <w:rFonts w:ascii="Cambria Math" w:hAnsi="Cambria Math"/>
            </w:rPr>
            <m:t>σ</m:t>
          </w:ins>
        </m:r>
        <m:r>
          <w:ins w:id="1297" w:author="Lewis Barnett" w:date="2020-06-09T12:10:00Z">
            <w:rPr>
              <w:rFonts w:ascii="Cambria Math" w:hAnsi="Cambria Math"/>
            </w:rPr>
            <m:t>=1</m:t>
          </w:ins>
        </m:r>
      </m:oMath>
      <w:ins w:id="1298" w:author="Lewis Barnett" w:date="2020-06-09T12:09:00Z">
        <w:r w:rsidR="0005686A">
          <w:rPr>
            <w:rFonts w:eastAsiaTheme="minorEastAsia"/>
          </w:rPr>
          <w:t xml:space="preserve"> </w:t>
        </w:r>
      </w:ins>
      <w:ins w:id="1299" w:author="Lewis Barnett" w:date="2020-06-09T12:11:00Z">
        <w:r w:rsidR="0005686A">
          <w:rPr>
            <w:rFonts w:eastAsiaTheme="minorEastAsia"/>
          </w:rPr>
          <w:t>(see Table S1)</w:t>
        </w:r>
      </w:ins>
      <w:ins w:id="1300" w:author="Lewis Barnett" w:date="2020-06-09T12:10:00Z">
        <w:r w:rsidR="0005686A">
          <w:rPr>
            <w:rFonts w:eastAsiaTheme="minorEastAsia"/>
          </w:rPr>
          <w:t xml:space="preserve">, yet are omitted here </w:t>
        </w:r>
      </w:ins>
      <w:ins w:id="1301" w:author="Lewis Barnett" w:date="2020-06-09T12:16:00Z">
        <w:r w:rsidR="00316227">
          <w:rPr>
            <w:rFonts w:eastAsiaTheme="minorEastAsia"/>
          </w:rPr>
          <w:t>as the</w:t>
        </w:r>
      </w:ins>
      <w:ins w:id="1302" w:author="Lewis Barnett" w:date="2020-06-15T10:59:00Z">
        <w:r w:rsidR="00D53306">
          <w:rPr>
            <w:rFonts w:eastAsiaTheme="minorEastAsia"/>
          </w:rPr>
          <w:t>y</w:t>
        </w:r>
      </w:ins>
      <w:ins w:id="1303" w:author="Lewis Barnett" w:date="2020-06-09T12:16:00Z">
        <w:r w:rsidR="00316227">
          <w:rPr>
            <w:rFonts w:eastAsiaTheme="minorEastAsia"/>
          </w:rPr>
          <w:t xml:space="preserve"> were</w:t>
        </w:r>
      </w:ins>
      <w:ins w:id="1304" w:author="Lewis Barnett" w:date="2020-06-09T12:17:00Z">
        <w:r w:rsidR="00316227">
          <w:rPr>
            <w:rFonts w:eastAsiaTheme="minorEastAsia"/>
          </w:rPr>
          <w:t xml:space="preserve"> very similar to results from</w:t>
        </w:r>
      </w:ins>
      <w:ins w:id="1305" w:author="Lewis Barnett" w:date="2020-06-09T12:16:00Z">
        <w:r w:rsidR="007F6FF2">
          <w:rPr>
            <w:rFonts w:eastAsiaTheme="minorEastAsia"/>
          </w:rPr>
          <w:t xml:space="preserve"> </w:t>
        </w:r>
      </w:ins>
      <m:oMath>
        <m:r>
          <w:ins w:id="1306" w:author="Lewis Barnett" w:date="2020-06-09T12:18:00Z">
            <w:rPr>
              <w:rFonts w:ascii="Cambria Math" w:hAnsi="Cambria Math"/>
            </w:rPr>
            <m:t>σ=0.75</m:t>
          </w:ins>
        </m:r>
      </m:oMath>
      <w:ins w:id="1307" w:author="Lewis Barnett" w:date="2020-06-09T12:18:00Z">
        <w:r w:rsidR="00316227">
          <w:rPr>
            <w:rFonts w:eastAsiaTheme="minorEastAsia"/>
          </w:rPr>
          <w:t>.</w:t>
        </w:r>
      </w:ins>
      <w:ins w:id="1308"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1309" w:author="Lewis Barnett" w:date="2020-06-16T16:16:00Z"/>
          <w:rPrChange w:id="1310" w:author="Lewis Barnett" w:date="2020-06-16T16:16:00Z">
            <w:rPr>
              <w:del w:id="1311" w:author="Lewis Barnett" w:date="2020-06-16T16:16:00Z"/>
              <w:vertAlign w:val="subscript"/>
            </w:rPr>
          </w:rPrChange>
        </w:rPr>
        <w:pPrChange w:id="1312" w:author="Lewis Barnett" w:date="2020-06-16T16:16:00Z">
          <w:pPr>
            <w:spacing w:after="160" w:line="480" w:lineRule="auto"/>
          </w:pPr>
        </w:pPrChange>
      </w:pPr>
      <w:del w:id="1313" w:author="Lewis Barnett" w:date="2020-06-16T16:16:00Z">
        <w:r w:rsidDel="00D10A48">
          <w:br w:type="page"/>
        </w:r>
      </w:del>
    </w:p>
    <w:p w14:paraId="78E113B0" w14:textId="4B7E6BAD" w:rsidR="00811176" w:rsidRDefault="0071148D">
      <w:pPr>
        <w:spacing w:line="480" w:lineRule="auto"/>
      </w:pPr>
      <w:del w:id="1314"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1315" w:author="Lewis Barnett" w:date="2020-06-16T16:16:00Z"/>
        </w:rPr>
        <w:pPrChange w:id="1316"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1317" w:author="Lewis.Barnett" w:date="2020-06-23T15:01:00Z">
        <w:r w:rsidR="00843324" w:rsidDel="00087449">
          <w:delText>spatial trend</w:delText>
        </w:r>
      </w:del>
      <w:ins w:id="1318"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1319" w:author="Lewis Barnett" w:date="2020-06-16T16:16:00Z"/>
        </w:rPr>
      </w:pPr>
    </w:p>
    <w:p w14:paraId="1E94F816" w14:textId="028B6AEC" w:rsidR="005B5CB5" w:rsidDel="00D10A48" w:rsidRDefault="005B5CB5">
      <w:pPr>
        <w:spacing w:line="480" w:lineRule="auto"/>
        <w:rPr>
          <w:del w:id="1320" w:author="Lewis Barnett" w:date="2020-06-16T16:16:00Z"/>
        </w:rPr>
        <w:pPrChange w:id="1321" w:author="Lewis Barnett" w:date="2020-06-16T16:16:00Z">
          <w:pPr>
            <w:spacing w:after="160" w:line="480" w:lineRule="auto"/>
          </w:pPr>
        </w:pPrChange>
      </w:pPr>
      <w:del w:id="1322" w:author="Lewis Barnett" w:date="2020-06-16T16:16:00Z">
        <w:r w:rsidDel="00D10A48">
          <w:br w:type="page"/>
        </w:r>
      </w:del>
    </w:p>
    <w:p w14:paraId="4E1CB6FD" w14:textId="00624F96" w:rsidR="0002735B" w:rsidRDefault="0071148D">
      <w:pPr>
        <w:spacing w:line="480" w:lineRule="auto"/>
        <w:rPr>
          <w:vertAlign w:val="subscript"/>
        </w:rPr>
        <w:pPrChange w:id="1323" w:author="Lewis Barnett" w:date="2020-06-16T16:16:00Z">
          <w:pPr>
            <w:spacing w:after="160" w:line="480" w:lineRule="auto"/>
            <w:jc w:val="center"/>
          </w:pPr>
        </w:pPrChange>
      </w:pPr>
      <w:del w:id="1324"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1325"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1326" w:author="Lewis.Barnett" w:date="2020-06-23T15:01:00Z">
        <w:r w:rsidDel="00087449">
          <w:delText>spatial trend</w:delText>
        </w:r>
      </w:del>
      <w:ins w:id="1327"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1328" w:author="Lewis.Barnett" w:date="2020-06-23T15:01:00Z">
        <w:r w:rsidDel="00087449">
          <w:delText>spatial trend</w:delText>
        </w:r>
      </w:del>
      <w:ins w:id="1329"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09FBBE63" w14:textId="77777777" w:rsidR="00C471F3" w:rsidRDefault="00082596">
      <w:pPr>
        <w:pStyle w:val="Bibliography"/>
        <w:rPr>
          <w:ins w:id="1330" w:author="Lewis.Barnett" w:date="2020-06-28T23:20:00Z"/>
        </w:rPr>
        <w:pPrChange w:id="1331" w:author="Lewis.Barnett" w:date="2020-06-28T23:20: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1332" w:author="Lewis.Barnett" w:date="2020-06-28T23:20:00Z">
        <w:r w:rsidR="00C471F3">
          <w:t>Akaike, H. 1973. Information theory and an extension of the maximum likelihood principle. Page 2nd International Symposium on Information Theory. Budapest: Akadémiai, Tsahkadsor, Armenia, USSR.</w:t>
        </w:r>
      </w:ins>
    </w:p>
    <w:p w14:paraId="19C38208" w14:textId="77777777" w:rsidR="00C471F3" w:rsidRDefault="00C471F3">
      <w:pPr>
        <w:pStyle w:val="Bibliography"/>
        <w:rPr>
          <w:ins w:id="1333" w:author="Lewis.Barnett" w:date="2020-06-28T23:20:00Z"/>
        </w:rPr>
        <w:pPrChange w:id="1334" w:author="Lewis.Barnett" w:date="2020-06-28T23:20:00Z">
          <w:pPr>
            <w:widowControl w:val="0"/>
            <w:autoSpaceDE w:val="0"/>
            <w:autoSpaceDN w:val="0"/>
            <w:adjustRightInd w:val="0"/>
          </w:pPr>
        </w:pPrChange>
      </w:pPr>
      <w:ins w:id="1335" w:author="Lewis.Barnett" w:date="2020-06-28T23:20:00Z">
        <w:r>
          <w:t>Anderson, S. C., P. A. English, and E. J. Ward. 2020. sdmTMB: Spatiotemporal Species Distribution GLMMs with `TMB’.</w:t>
        </w:r>
      </w:ins>
    </w:p>
    <w:p w14:paraId="7C602ADE" w14:textId="77777777" w:rsidR="00C471F3" w:rsidRDefault="00C471F3">
      <w:pPr>
        <w:pStyle w:val="Bibliography"/>
        <w:rPr>
          <w:ins w:id="1336" w:author="Lewis.Barnett" w:date="2020-06-28T23:20:00Z"/>
        </w:rPr>
        <w:pPrChange w:id="1337" w:author="Lewis.Barnett" w:date="2020-06-28T23:20:00Z">
          <w:pPr>
            <w:widowControl w:val="0"/>
            <w:autoSpaceDE w:val="0"/>
            <w:autoSpaceDN w:val="0"/>
            <w:adjustRightInd w:val="0"/>
          </w:pPr>
        </w:pPrChange>
      </w:pPr>
      <w:ins w:id="1338" w:author="Lewis.Barnett" w:date="2020-06-28T23:20:00Z">
        <w:r>
          <w:t>Anderson, S. C., E. A. Keppel, and A. M. Edwards. 2019. A reproducible data synopsis for over 100 species of British Columbia groundfish. DFO Can. Sci. Advis. Sec. Res. Doc. 2019/041 http://www.dfo-mpo.gc.ca/csas-sccs/Publications/ResDocs-DocRech/2019/2019_041-eng.html.</w:t>
        </w:r>
      </w:ins>
    </w:p>
    <w:p w14:paraId="10598F2C" w14:textId="77777777" w:rsidR="00C471F3" w:rsidRDefault="00C471F3">
      <w:pPr>
        <w:pStyle w:val="Bibliography"/>
        <w:rPr>
          <w:ins w:id="1339" w:author="Lewis.Barnett" w:date="2020-06-28T23:20:00Z"/>
        </w:rPr>
        <w:pPrChange w:id="1340" w:author="Lewis.Barnett" w:date="2020-06-28T23:20:00Z">
          <w:pPr>
            <w:widowControl w:val="0"/>
            <w:autoSpaceDE w:val="0"/>
            <w:autoSpaceDN w:val="0"/>
            <w:adjustRightInd w:val="0"/>
          </w:pPr>
        </w:pPrChange>
      </w:pPr>
      <w:ins w:id="1341" w:author="Lewis.Barnett" w:date="2020-06-28T23:20:00Z">
        <w:r>
          <w:t>Anderson, S. C., and E. J. Ward. 2019. Black swans in space: modeling spatiotemporal processes with extremes. Ecology 100:e02403.</w:t>
        </w:r>
      </w:ins>
    </w:p>
    <w:p w14:paraId="56D63CA9" w14:textId="77777777" w:rsidR="00C471F3" w:rsidRDefault="00C471F3">
      <w:pPr>
        <w:pStyle w:val="Bibliography"/>
        <w:rPr>
          <w:ins w:id="1342" w:author="Lewis.Barnett" w:date="2020-06-28T23:20:00Z"/>
        </w:rPr>
        <w:pPrChange w:id="1343" w:author="Lewis.Barnett" w:date="2020-06-28T23:20:00Z">
          <w:pPr>
            <w:widowControl w:val="0"/>
            <w:autoSpaceDE w:val="0"/>
            <w:autoSpaceDN w:val="0"/>
            <w:adjustRightInd w:val="0"/>
          </w:pPr>
        </w:pPrChange>
      </w:pPr>
      <w:ins w:id="1344" w:author="Lewis.Barnett" w:date="2020-06-28T23:20:00Z">
        <w:r>
          <w:t>Auger-Méthé, M., C. Field, C. M. Albertsen, A. E. Derocher, M. A. Lewis, I. D. Jonsen, and J. Mills Flemming. 2016. State-space models’ dirty little secrets: even simple linear Gaussian models can have estimation problems. Scientific Reports 6:26677.</w:t>
        </w:r>
      </w:ins>
    </w:p>
    <w:p w14:paraId="73E209A4" w14:textId="77777777" w:rsidR="00C471F3" w:rsidRDefault="00C471F3">
      <w:pPr>
        <w:pStyle w:val="Bibliography"/>
        <w:rPr>
          <w:ins w:id="1345" w:author="Lewis.Barnett" w:date="2020-06-28T23:20:00Z"/>
        </w:rPr>
        <w:pPrChange w:id="1346" w:author="Lewis.Barnett" w:date="2020-06-28T23:20:00Z">
          <w:pPr>
            <w:widowControl w:val="0"/>
            <w:autoSpaceDE w:val="0"/>
            <w:autoSpaceDN w:val="0"/>
            <w:adjustRightInd w:val="0"/>
          </w:pPr>
        </w:pPrChange>
      </w:pPr>
      <w:ins w:id="1347" w:author="Lewis.Barnett" w:date="2020-06-28T23:20:00Z">
        <w:r>
          <w:t>Bakun, A., D. B. Field, A. Redondo-Rodriguez, and S. J. Weeks. 2010. Greenhouse gas, upwelling-favorable winds, and the future of coastal ocean upwelling ecosystems. Global Change Biology 16:1213–1228.</w:t>
        </w:r>
      </w:ins>
    </w:p>
    <w:p w14:paraId="4198C826" w14:textId="77777777" w:rsidR="00C471F3" w:rsidRDefault="00C471F3">
      <w:pPr>
        <w:pStyle w:val="Bibliography"/>
        <w:rPr>
          <w:ins w:id="1348" w:author="Lewis.Barnett" w:date="2020-06-28T23:20:00Z"/>
        </w:rPr>
        <w:pPrChange w:id="1349" w:author="Lewis.Barnett" w:date="2020-06-28T23:20:00Z">
          <w:pPr>
            <w:widowControl w:val="0"/>
            <w:autoSpaceDE w:val="0"/>
            <w:autoSpaceDN w:val="0"/>
            <w:adjustRightInd w:val="0"/>
          </w:pPr>
        </w:pPrChange>
      </w:pPr>
      <w:ins w:id="1350" w:author="Lewis.Barnett" w:date="2020-06-28T23:20:00Z">
        <w:r>
          <w:t>Banerjee, S., A. E. Gelfand, A. O. Finley, and H. Sang. 2008. Gaussian predictive process models for large spatial data sets. Journal of the Royal Statistical Society: Series B (Statistical Methodology) 70:825–848.</w:t>
        </w:r>
      </w:ins>
    </w:p>
    <w:p w14:paraId="1D431F1E" w14:textId="77777777" w:rsidR="00C471F3" w:rsidRDefault="00C471F3">
      <w:pPr>
        <w:pStyle w:val="Bibliography"/>
        <w:rPr>
          <w:ins w:id="1351" w:author="Lewis.Barnett" w:date="2020-06-28T23:20:00Z"/>
        </w:rPr>
        <w:pPrChange w:id="1352" w:author="Lewis.Barnett" w:date="2020-06-28T23:20:00Z">
          <w:pPr>
            <w:widowControl w:val="0"/>
            <w:autoSpaceDE w:val="0"/>
            <w:autoSpaceDN w:val="0"/>
            <w:adjustRightInd w:val="0"/>
          </w:pPr>
        </w:pPrChange>
      </w:pPr>
      <w:ins w:id="1353" w:author="Lewis.Barnett" w:date="2020-06-28T23:20:00Z">
        <w:r>
          <w:lastRenderedPageBreak/>
          <w:t>Barnett, L. A. K., E. J. Ward, J. E. Jannot, and A. O. Shelton. 2019. Dynamic spatial heterogeneity reveals interdependence of marine faunal density and fishery removals. Ecological Indicators 107:105585.</w:t>
        </w:r>
      </w:ins>
    </w:p>
    <w:p w14:paraId="330D760D" w14:textId="77777777" w:rsidR="00C471F3" w:rsidRDefault="00C471F3">
      <w:pPr>
        <w:pStyle w:val="Bibliography"/>
        <w:rPr>
          <w:ins w:id="1354" w:author="Lewis.Barnett" w:date="2020-06-28T23:20:00Z"/>
        </w:rPr>
        <w:pPrChange w:id="1355" w:author="Lewis.Barnett" w:date="2020-06-28T23:20:00Z">
          <w:pPr>
            <w:widowControl w:val="0"/>
            <w:autoSpaceDE w:val="0"/>
            <w:autoSpaceDN w:val="0"/>
            <w:adjustRightInd w:val="0"/>
          </w:pPr>
        </w:pPrChange>
      </w:pPr>
      <w:ins w:id="1356" w:author="Lewis.Barnett" w:date="2020-06-28T23:20:00Z">
        <w:r>
          <w:t>Berger, A. M., D. R. Goethel, P. D. Lynch, T. Quinn, S. Mormede, J. McKenzie, and A. Dunn. 2017. Space oddity: The mission for spatial integration. Canadian Journal of Fisheries and Aquatic Sciences 74:1698–1716.</w:t>
        </w:r>
      </w:ins>
    </w:p>
    <w:p w14:paraId="26769463" w14:textId="77777777" w:rsidR="00C471F3" w:rsidRDefault="00C471F3">
      <w:pPr>
        <w:pStyle w:val="Bibliography"/>
        <w:rPr>
          <w:ins w:id="1357" w:author="Lewis.Barnett" w:date="2020-06-28T23:20:00Z"/>
        </w:rPr>
        <w:pPrChange w:id="1358" w:author="Lewis.Barnett" w:date="2020-06-28T23:20:00Z">
          <w:pPr>
            <w:widowControl w:val="0"/>
            <w:autoSpaceDE w:val="0"/>
            <w:autoSpaceDN w:val="0"/>
            <w:adjustRightInd w:val="0"/>
          </w:pPr>
        </w:pPrChange>
      </w:pPr>
      <w:ins w:id="1359" w:author="Lewis.Barnett" w:date="2020-06-28T23:20:00Z">
        <w:r>
          <w:t>Chen, J., M. E. Thompson, and C. Wu. 2004. Estimation of Fish Abundance Indices Based on Scientific Research Trawl Surveys. Biometrics 60:116–123.</w:t>
        </w:r>
      </w:ins>
    </w:p>
    <w:p w14:paraId="2E274E44" w14:textId="77777777" w:rsidR="00C471F3" w:rsidRDefault="00C471F3">
      <w:pPr>
        <w:pStyle w:val="Bibliography"/>
        <w:rPr>
          <w:ins w:id="1360" w:author="Lewis.Barnett" w:date="2020-06-28T23:20:00Z"/>
        </w:rPr>
        <w:pPrChange w:id="1361" w:author="Lewis.Barnett" w:date="2020-06-28T23:20:00Z">
          <w:pPr>
            <w:widowControl w:val="0"/>
            <w:autoSpaceDE w:val="0"/>
            <w:autoSpaceDN w:val="0"/>
            <w:adjustRightInd w:val="0"/>
          </w:pPr>
        </w:pPrChange>
      </w:pPr>
      <w:ins w:id="1362" w:author="Lewis.Barnett" w:date="2020-06-28T23:20:00Z">
        <w:r>
          <w:t>Cressie, N., and C. K. Wikle. 2011. Statistics for spatio-temporal data. John Wiley &amp; Sons, Hoboken, New Jersey.</w:t>
        </w:r>
      </w:ins>
    </w:p>
    <w:p w14:paraId="34F2584D" w14:textId="77777777" w:rsidR="00C471F3" w:rsidRDefault="00C471F3">
      <w:pPr>
        <w:pStyle w:val="Bibliography"/>
        <w:rPr>
          <w:ins w:id="1363" w:author="Lewis.Barnett" w:date="2020-06-28T23:20:00Z"/>
        </w:rPr>
        <w:pPrChange w:id="1364" w:author="Lewis.Barnett" w:date="2020-06-28T23:20:00Z">
          <w:pPr>
            <w:widowControl w:val="0"/>
            <w:autoSpaceDE w:val="0"/>
            <w:autoSpaceDN w:val="0"/>
            <w:adjustRightInd w:val="0"/>
          </w:pPr>
        </w:pPrChange>
      </w:pPr>
      <w:ins w:id="1365" w:author="Lewis.Barnett" w:date="2020-06-28T23:20:00Z">
        <w:r>
          <w:t>Dunn, P. K., and G. K. Smyth. 2005. Series evaluation of Tweedie exponential dispersion model densities. Statistics and Computing 15:267–280.</w:t>
        </w:r>
      </w:ins>
    </w:p>
    <w:p w14:paraId="50325465" w14:textId="77777777" w:rsidR="00C471F3" w:rsidRDefault="00C471F3">
      <w:pPr>
        <w:pStyle w:val="Bibliography"/>
        <w:rPr>
          <w:ins w:id="1366" w:author="Lewis.Barnett" w:date="2020-06-28T23:20:00Z"/>
        </w:rPr>
        <w:pPrChange w:id="1367" w:author="Lewis.Barnett" w:date="2020-06-28T23:20:00Z">
          <w:pPr>
            <w:widowControl w:val="0"/>
            <w:autoSpaceDE w:val="0"/>
            <w:autoSpaceDN w:val="0"/>
            <w:adjustRightInd w:val="0"/>
          </w:pPr>
        </w:pPrChange>
      </w:pPr>
      <w:ins w:id="1368" w:author="Lewis.Barnett" w:date="2020-06-28T23:20:00Z">
        <w:r>
          <w:t>Efford, M. 2004. Density estimation in live-trapping studies. Oikos 106:598–610.</w:t>
        </w:r>
      </w:ins>
    </w:p>
    <w:p w14:paraId="35DC790A" w14:textId="77777777" w:rsidR="00C471F3" w:rsidRDefault="00C471F3">
      <w:pPr>
        <w:pStyle w:val="Bibliography"/>
        <w:rPr>
          <w:ins w:id="1369" w:author="Lewis.Barnett" w:date="2020-06-28T23:20:00Z"/>
        </w:rPr>
        <w:pPrChange w:id="1370" w:author="Lewis.Barnett" w:date="2020-06-28T23:20:00Z">
          <w:pPr>
            <w:widowControl w:val="0"/>
            <w:autoSpaceDE w:val="0"/>
            <w:autoSpaceDN w:val="0"/>
            <w:adjustRightInd w:val="0"/>
          </w:pPr>
        </w:pPrChange>
      </w:pPr>
      <w:ins w:id="1371" w:author="Lewis.Barnett" w:date="2020-06-28T23:20:00Z">
        <w:r>
          <w:t>Efford, M. G. 2011. Estimation of population density by spatially explicit capture–recapture analysis of data from area searches. Ecology 92:2202–2207.</w:t>
        </w:r>
      </w:ins>
    </w:p>
    <w:p w14:paraId="661C4002" w14:textId="77777777" w:rsidR="00C471F3" w:rsidRDefault="00C471F3">
      <w:pPr>
        <w:pStyle w:val="Bibliography"/>
        <w:rPr>
          <w:ins w:id="1372" w:author="Lewis.Barnett" w:date="2020-06-28T23:20:00Z"/>
        </w:rPr>
        <w:pPrChange w:id="1373" w:author="Lewis.Barnett" w:date="2020-06-28T23:20:00Z">
          <w:pPr>
            <w:widowControl w:val="0"/>
            <w:autoSpaceDE w:val="0"/>
            <w:autoSpaceDN w:val="0"/>
            <w:adjustRightInd w:val="0"/>
          </w:pPr>
        </w:pPrChange>
      </w:pPr>
      <w:ins w:id="1374" w:author="Lewis.Barnett" w:date="2020-06-28T23:20:00Z">
        <w:r>
          <w:t>Elith, J., M. Kearney, and S. Phillips. 2010. The art of modelling range-shifting species. Methods in Ecology and Evolution 1:330–342.</w:t>
        </w:r>
      </w:ins>
    </w:p>
    <w:p w14:paraId="64D08296" w14:textId="77777777" w:rsidR="00C471F3" w:rsidRDefault="00C471F3">
      <w:pPr>
        <w:pStyle w:val="Bibliography"/>
        <w:rPr>
          <w:ins w:id="1375" w:author="Lewis.Barnett" w:date="2020-06-28T23:20:00Z"/>
        </w:rPr>
        <w:pPrChange w:id="1376" w:author="Lewis.Barnett" w:date="2020-06-28T23:20:00Z">
          <w:pPr>
            <w:widowControl w:val="0"/>
            <w:autoSpaceDE w:val="0"/>
            <w:autoSpaceDN w:val="0"/>
            <w:adjustRightInd w:val="0"/>
          </w:pPr>
        </w:pPrChange>
      </w:pPr>
      <w:ins w:id="1377" w:author="Lewis.Barnett" w:date="2020-06-28T23:20:00Z">
        <w:r>
          <w:t>Elith, J., and J. R. Leathwick. 2009. Species Distribution Models: Ecological Explanation and Prediction Across Space and Time. Annual Review of Ecology, Evolution, and Systematics 40:677–697.</w:t>
        </w:r>
      </w:ins>
    </w:p>
    <w:p w14:paraId="2E2EA9FB" w14:textId="77777777" w:rsidR="00C471F3" w:rsidRDefault="00C471F3">
      <w:pPr>
        <w:pStyle w:val="Bibliography"/>
        <w:rPr>
          <w:ins w:id="1378" w:author="Lewis.Barnett" w:date="2020-06-28T23:20:00Z"/>
        </w:rPr>
        <w:pPrChange w:id="1379" w:author="Lewis.Barnett" w:date="2020-06-28T23:20:00Z">
          <w:pPr>
            <w:widowControl w:val="0"/>
            <w:autoSpaceDE w:val="0"/>
            <w:autoSpaceDN w:val="0"/>
            <w:adjustRightInd w:val="0"/>
          </w:pPr>
        </w:pPrChange>
      </w:pPr>
      <w:ins w:id="1380" w:author="Lewis.Barnett" w:date="2020-06-28T23:20:00Z">
        <w:r>
          <w:t>Finley, A. O., H. Sang, S. Banerjee, and A. E. Gelfand. 2009. Improving the Performance of Predictive Process Modeling for Large Datasets. Comput. Stat. Data Anal. 53:2873–2884.</w:t>
        </w:r>
      </w:ins>
    </w:p>
    <w:p w14:paraId="4F3BD4D4" w14:textId="77777777" w:rsidR="00C471F3" w:rsidRDefault="00C471F3">
      <w:pPr>
        <w:pStyle w:val="Bibliography"/>
        <w:rPr>
          <w:ins w:id="1381" w:author="Lewis.Barnett" w:date="2020-06-28T23:20:00Z"/>
        </w:rPr>
        <w:pPrChange w:id="1382" w:author="Lewis.Barnett" w:date="2020-06-28T23:20:00Z">
          <w:pPr>
            <w:widowControl w:val="0"/>
            <w:autoSpaceDE w:val="0"/>
            <w:autoSpaceDN w:val="0"/>
            <w:adjustRightInd w:val="0"/>
          </w:pPr>
        </w:pPrChange>
      </w:pPr>
      <w:ins w:id="1383" w:author="Lewis.Barnett" w:date="2020-06-28T23:20:00Z">
        <w:r>
          <w:lastRenderedPageBreak/>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4560B044" w14:textId="77777777" w:rsidR="00C471F3" w:rsidRDefault="00C471F3">
      <w:pPr>
        <w:pStyle w:val="Bibliography"/>
        <w:rPr>
          <w:ins w:id="1384" w:author="Lewis.Barnett" w:date="2020-06-28T23:20:00Z"/>
        </w:rPr>
        <w:pPrChange w:id="1385" w:author="Lewis.Barnett" w:date="2020-06-28T23:20:00Z">
          <w:pPr>
            <w:widowControl w:val="0"/>
            <w:autoSpaceDE w:val="0"/>
            <w:autoSpaceDN w:val="0"/>
            <w:adjustRightInd w:val="0"/>
          </w:pPr>
        </w:pPrChange>
      </w:pPr>
      <w:ins w:id="1386" w:author="Lewis.Barnett" w:date="2020-06-28T23:20:00Z">
        <w:r>
          <w:t>Hassell, M. 2000. The spatial and temporal dynamics of host-parasitoid interactions. Oxford University Press, Oxford.</w:t>
        </w:r>
      </w:ins>
    </w:p>
    <w:p w14:paraId="29570615" w14:textId="77777777" w:rsidR="00C471F3" w:rsidRDefault="00C471F3">
      <w:pPr>
        <w:pStyle w:val="Bibliography"/>
        <w:rPr>
          <w:ins w:id="1387" w:author="Lewis.Barnett" w:date="2020-06-28T23:20:00Z"/>
        </w:rPr>
        <w:pPrChange w:id="1388" w:author="Lewis.Barnett" w:date="2020-06-28T23:20:00Z">
          <w:pPr>
            <w:widowControl w:val="0"/>
            <w:autoSpaceDE w:val="0"/>
            <w:autoSpaceDN w:val="0"/>
            <w:adjustRightInd w:val="0"/>
          </w:pPr>
        </w:pPrChange>
      </w:pPr>
      <w:ins w:id="1389" w:author="Lewis.Barnett" w:date="2020-06-28T23:20:00Z">
        <w:r>
          <w:t>Hennig, C. 2019. fpc: Flexible Procedures for Clustering.</w:t>
        </w:r>
      </w:ins>
    </w:p>
    <w:p w14:paraId="0A912441" w14:textId="77777777" w:rsidR="00C471F3" w:rsidRDefault="00C471F3">
      <w:pPr>
        <w:pStyle w:val="Bibliography"/>
        <w:rPr>
          <w:ins w:id="1390" w:author="Lewis.Barnett" w:date="2020-06-28T23:20:00Z"/>
        </w:rPr>
        <w:pPrChange w:id="1391" w:author="Lewis.Barnett" w:date="2020-06-28T23:20:00Z">
          <w:pPr>
            <w:widowControl w:val="0"/>
            <w:autoSpaceDE w:val="0"/>
            <w:autoSpaceDN w:val="0"/>
            <w:adjustRightInd w:val="0"/>
          </w:pPr>
        </w:pPrChange>
      </w:pPr>
      <w:ins w:id="1392" w:author="Lewis.Barnett" w:date="2020-06-28T23:20:00Z">
        <w:r>
          <w:t>Hitch, A. T., and P. L. Leberg. 2007. Breeding Distributions of North American Bird Species Moving North as a Result of Climate Change. Conservation Biology 21:534–539.</w:t>
        </w:r>
      </w:ins>
    </w:p>
    <w:p w14:paraId="7D28962B" w14:textId="77777777" w:rsidR="00C471F3" w:rsidRDefault="00C471F3">
      <w:pPr>
        <w:pStyle w:val="Bibliography"/>
        <w:rPr>
          <w:ins w:id="1393" w:author="Lewis.Barnett" w:date="2020-06-28T23:20:00Z"/>
        </w:rPr>
        <w:pPrChange w:id="1394" w:author="Lewis.Barnett" w:date="2020-06-28T23:20:00Z">
          <w:pPr>
            <w:widowControl w:val="0"/>
            <w:autoSpaceDE w:val="0"/>
            <w:autoSpaceDN w:val="0"/>
            <w:adjustRightInd w:val="0"/>
          </w:pPr>
        </w:pPrChange>
      </w:pPr>
      <w:ins w:id="1395" w:author="Lewis.Barnett" w:date="2020-06-28T23:20:00Z">
        <w:r>
          <w:t>Huffaker, C. B. 1958. Experimental studies on predation: dispersion factors and predator-prey oscillations. Hilgardia 27:795–835.</w:t>
        </w:r>
      </w:ins>
    </w:p>
    <w:p w14:paraId="1915F78B" w14:textId="77777777" w:rsidR="00C471F3" w:rsidRDefault="00C471F3">
      <w:pPr>
        <w:pStyle w:val="Bibliography"/>
        <w:rPr>
          <w:ins w:id="1396" w:author="Lewis.Barnett" w:date="2020-06-28T23:20:00Z"/>
        </w:rPr>
        <w:pPrChange w:id="1397" w:author="Lewis.Barnett" w:date="2020-06-28T23:20:00Z">
          <w:pPr>
            <w:widowControl w:val="0"/>
            <w:autoSpaceDE w:val="0"/>
            <w:autoSpaceDN w:val="0"/>
            <w:adjustRightInd w:val="0"/>
          </w:pPr>
        </w:pPrChange>
      </w:pPr>
      <w:ins w:id="1398" w:author="Lewis.Barnett" w:date="2020-06-28T23:20:00Z">
        <w:r>
          <w:t>Johnson, K. F., J. T. Thorson, and A. E. Punt. 2019. Investigating the value of including depth during spatiotemporal index standardization. Fisheries Research 216:126–137.</w:t>
        </w:r>
      </w:ins>
    </w:p>
    <w:p w14:paraId="7AC65626" w14:textId="77777777" w:rsidR="00C471F3" w:rsidRDefault="00C471F3">
      <w:pPr>
        <w:pStyle w:val="Bibliography"/>
        <w:rPr>
          <w:ins w:id="1399" w:author="Lewis.Barnett" w:date="2020-06-28T23:20:00Z"/>
        </w:rPr>
        <w:pPrChange w:id="1400" w:author="Lewis.Barnett" w:date="2020-06-28T23:20:00Z">
          <w:pPr>
            <w:widowControl w:val="0"/>
            <w:autoSpaceDE w:val="0"/>
            <w:autoSpaceDN w:val="0"/>
            <w:adjustRightInd w:val="0"/>
          </w:pPr>
        </w:pPrChange>
      </w:pPr>
      <w:ins w:id="1401" w:author="Lewis.Barnett" w:date="2020-06-28T23:20:00Z">
        <w:r>
          <w:t>Kaufman, L., and P. J. Rousseeuw. 2009. Finding groups in data: an introduction to cluster analysis. John Wiley &amp; Sons.</w:t>
        </w:r>
      </w:ins>
    </w:p>
    <w:p w14:paraId="25E3FB06" w14:textId="77777777" w:rsidR="00C471F3" w:rsidRDefault="00C471F3">
      <w:pPr>
        <w:pStyle w:val="Bibliography"/>
        <w:rPr>
          <w:ins w:id="1402" w:author="Lewis.Barnett" w:date="2020-06-28T23:20:00Z"/>
        </w:rPr>
        <w:pPrChange w:id="1403" w:author="Lewis.Barnett" w:date="2020-06-28T23:20:00Z">
          <w:pPr>
            <w:widowControl w:val="0"/>
            <w:autoSpaceDE w:val="0"/>
            <w:autoSpaceDN w:val="0"/>
            <w:adjustRightInd w:val="0"/>
          </w:pPr>
        </w:pPrChange>
      </w:pPr>
      <w:ins w:id="1404" w:author="Lewis.Barnett" w:date="2020-06-28T23:20:00Z">
        <w:r>
          <w:lastRenderedPageBreak/>
          <w:t>Kéfi, S., V. Guttal, W. A. Brock, S. R. Carpenter, A. M. Ellison, V. N. Livina, D. A. Seekell, M. Scheffer, E. H. van Nes, and V. Dakos. 2014. Early warning signals of ecological transitions: methods for spatial patterns. PloS one 9:e92097.</w:t>
        </w:r>
      </w:ins>
    </w:p>
    <w:p w14:paraId="3621DB8A" w14:textId="77777777" w:rsidR="00C471F3" w:rsidRDefault="00C471F3">
      <w:pPr>
        <w:pStyle w:val="Bibliography"/>
        <w:rPr>
          <w:ins w:id="1405" w:author="Lewis.Barnett" w:date="2020-06-28T23:20:00Z"/>
        </w:rPr>
        <w:pPrChange w:id="1406" w:author="Lewis.Barnett" w:date="2020-06-28T23:20:00Z">
          <w:pPr>
            <w:widowControl w:val="0"/>
            <w:autoSpaceDE w:val="0"/>
            <w:autoSpaceDN w:val="0"/>
            <w:adjustRightInd w:val="0"/>
          </w:pPr>
        </w:pPrChange>
      </w:pPr>
      <w:ins w:id="1407" w:author="Lewis.Barnett" w:date="2020-06-28T23:20:00Z">
        <w:r>
          <w:t>Keller, A. A., J. R. Wallace, and R. D. Methot. 2017. The Northwest Fisheries Science Center’s West Coast Groundfish Bottom Trawl Survey: History, Design, and Description. NOAA Technical Memorandum, Northwest Fisheries Science Center, Seattle, WA.</w:t>
        </w:r>
      </w:ins>
    </w:p>
    <w:p w14:paraId="4BF0061D" w14:textId="77777777" w:rsidR="00C471F3" w:rsidRDefault="00C471F3">
      <w:pPr>
        <w:pStyle w:val="Bibliography"/>
        <w:rPr>
          <w:ins w:id="1408" w:author="Lewis.Barnett" w:date="2020-06-28T23:20:00Z"/>
        </w:rPr>
        <w:pPrChange w:id="1409" w:author="Lewis.Barnett" w:date="2020-06-28T23:20:00Z">
          <w:pPr>
            <w:widowControl w:val="0"/>
            <w:autoSpaceDE w:val="0"/>
            <w:autoSpaceDN w:val="0"/>
            <w:adjustRightInd w:val="0"/>
          </w:pPr>
        </w:pPrChange>
      </w:pPr>
      <w:ins w:id="1410" w:author="Lewis.Barnett" w:date="2020-06-28T23:20: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52275D3A" w14:textId="77777777" w:rsidR="00C471F3" w:rsidRDefault="00C471F3">
      <w:pPr>
        <w:pStyle w:val="Bibliography"/>
        <w:rPr>
          <w:ins w:id="1411" w:author="Lewis.Barnett" w:date="2020-06-28T23:20:00Z"/>
        </w:rPr>
        <w:pPrChange w:id="1412" w:author="Lewis.Barnett" w:date="2020-06-28T23:20:00Z">
          <w:pPr>
            <w:widowControl w:val="0"/>
            <w:autoSpaceDE w:val="0"/>
            <w:autoSpaceDN w:val="0"/>
            <w:adjustRightInd w:val="0"/>
          </w:pPr>
        </w:pPrChange>
      </w:pPr>
      <w:ins w:id="1413" w:author="Lewis.Barnett" w:date="2020-06-28T23:20:00Z">
        <w:r>
          <w:t>Kotwicki, S., and K. Ono. 2019. The effect of random and density-dependent variation in sampling efficiency on variance of abundance estimates from fishery surveys. Fish and Fisheries 20:760–774.</w:t>
        </w:r>
      </w:ins>
    </w:p>
    <w:p w14:paraId="4B3059FA" w14:textId="77777777" w:rsidR="00C471F3" w:rsidRDefault="00C471F3">
      <w:pPr>
        <w:pStyle w:val="Bibliography"/>
        <w:rPr>
          <w:ins w:id="1414" w:author="Lewis.Barnett" w:date="2020-06-28T23:20:00Z"/>
        </w:rPr>
        <w:pPrChange w:id="1415" w:author="Lewis.Barnett" w:date="2020-06-28T23:20:00Z">
          <w:pPr>
            <w:widowControl w:val="0"/>
            <w:autoSpaceDE w:val="0"/>
            <w:autoSpaceDN w:val="0"/>
            <w:adjustRightInd w:val="0"/>
          </w:pPr>
        </w:pPrChange>
      </w:pPr>
      <w:ins w:id="1416" w:author="Lewis.Barnett" w:date="2020-06-28T23:20:00Z">
        <w:r>
          <w:t>Kristensen, K., A. Nielsen, C. W. Berg, H. Skaug, and B. M. Bell. 2016. TMB: Automatic Differentiation and Laplace Approximation. Journal of Statistical Software 70:1–21.</w:t>
        </w:r>
      </w:ins>
    </w:p>
    <w:p w14:paraId="18F8B8D8" w14:textId="77777777" w:rsidR="00C471F3" w:rsidRDefault="00C471F3">
      <w:pPr>
        <w:pStyle w:val="Bibliography"/>
        <w:rPr>
          <w:ins w:id="1417" w:author="Lewis.Barnett" w:date="2020-06-28T23:20:00Z"/>
        </w:rPr>
        <w:pPrChange w:id="1418" w:author="Lewis.Barnett" w:date="2020-06-28T23:20:00Z">
          <w:pPr>
            <w:widowControl w:val="0"/>
            <w:autoSpaceDE w:val="0"/>
            <w:autoSpaceDN w:val="0"/>
            <w:adjustRightInd w:val="0"/>
          </w:pPr>
        </w:pPrChange>
      </w:pPr>
      <w:ins w:id="1419" w:author="Lewis.Barnett" w:date="2020-06-28T23:20:00Z">
        <w:r>
          <w:t>Latimer, A. M., S. Banerjee, H. S. Jr, E. S. Mosher, and J. A. S. Jr. 2009. Hierarchical models facilitate spatial analysis of large data sets: a case study on invasive plant species in the northeastern United States. Ecology Letters 12:144–154.</w:t>
        </w:r>
      </w:ins>
    </w:p>
    <w:p w14:paraId="18D7F4F6" w14:textId="77777777" w:rsidR="00C471F3" w:rsidRDefault="00C471F3">
      <w:pPr>
        <w:pStyle w:val="Bibliography"/>
        <w:rPr>
          <w:ins w:id="1420" w:author="Lewis.Barnett" w:date="2020-06-28T23:20:00Z"/>
        </w:rPr>
        <w:pPrChange w:id="1421" w:author="Lewis.Barnett" w:date="2020-06-28T23:20:00Z">
          <w:pPr>
            <w:widowControl w:val="0"/>
            <w:autoSpaceDE w:val="0"/>
            <w:autoSpaceDN w:val="0"/>
            <w:adjustRightInd w:val="0"/>
          </w:pPr>
        </w:pPrChange>
      </w:pPr>
      <w:ins w:id="1422" w:author="Lewis.Barnett" w:date="2020-06-28T23:20:00Z">
        <w:r>
          <w:t>Lenoir, J., J. C. Gégout, P. A. Marquet, P. de Ruffray, and H. Brisse. 2008. A Significant Upward Shift in Plant Species Optimum Elevation During the 20th Century. Science 320:1768.</w:t>
        </w:r>
      </w:ins>
    </w:p>
    <w:p w14:paraId="2FDD4794" w14:textId="77777777" w:rsidR="00C471F3" w:rsidRDefault="00C471F3">
      <w:pPr>
        <w:pStyle w:val="Bibliography"/>
        <w:rPr>
          <w:ins w:id="1423" w:author="Lewis.Barnett" w:date="2020-06-28T23:20:00Z"/>
        </w:rPr>
        <w:pPrChange w:id="1424" w:author="Lewis.Barnett" w:date="2020-06-28T23:20:00Z">
          <w:pPr>
            <w:widowControl w:val="0"/>
            <w:autoSpaceDE w:val="0"/>
            <w:autoSpaceDN w:val="0"/>
            <w:adjustRightInd w:val="0"/>
          </w:pPr>
        </w:pPrChange>
      </w:pPr>
      <w:ins w:id="1425" w:author="Lewis.Barnett" w:date="2020-06-28T23:20:00Z">
        <w:r>
          <w:lastRenderedPageBreak/>
          <w:t>Levin, L. A., M. Sibuet, A. J. Gooday, C. R. Smith, and A. Vanreusel. 2010. The roles of habitat heterogeneity in generating and maintaining biodiversity on continental margins: an introduction. Marine Ecology 31:1–5.</w:t>
        </w:r>
      </w:ins>
    </w:p>
    <w:p w14:paraId="570FB3CF" w14:textId="77777777" w:rsidR="00C471F3" w:rsidRDefault="00C471F3">
      <w:pPr>
        <w:pStyle w:val="Bibliography"/>
        <w:rPr>
          <w:ins w:id="1426" w:author="Lewis.Barnett" w:date="2020-06-28T23:20:00Z"/>
        </w:rPr>
        <w:pPrChange w:id="1427" w:author="Lewis.Barnett" w:date="2020-06-28T23:20:00Z">
          <w:pPr>
            <w:widowControl w:val="0"/>
            <w:autoSpaceDE w:val="0"/>
            <w:autoSpaceDN w:val="0"/>
            <w:adjustRightInd w:val="0"/>
          </w:pPr>
        </w:pPrChange>
      </w:pPr>
      <w:ins w:id="1428" w:author="Lewis.Barnett" w:date="2020-06-28T23:20:00Z">
        <w:r>
          <w:t>Levin, S. A. 1992. The problem of pattern and scale in ecology: the Robert H. MacArthur award lecture. Ecology 73:1943–1967.</w:t>
        </w:r>
      </w:ins>
    </w:p>
    <w:p w14:paraId="1071EB23" w14:textId="77777777" w:rsidR="00C471F3" w:rsidRDefault="00C471F3">
      <w:pPr>
        <w:pStyle w:val="Bibliography"/>
        <w:rPr>
          <w:ins w:id="1429" w:author="Lewis.Barnett" w:date="2020-06-28T23:20:00Z"/>
        </w:rPr>
        <w:pPrChange w:id="1430" w:author="Lewis.Barnett" w:date="2020-06-28T23:20:00Z">
          <w:pPr>
            <w:widowControl w:val="0"/>
            <w:autoSpaceDE w:val="0"/>
            <w:autoSpaceDN w:val="0"/>
            <w:adjustRightInd w:val="0"/>
          </w:pPr>
        </w:pPrChange>
      </w:pPr>
      <w:ins w:id="1431" w:author="Lewis.Barnett" w:date="2020-06-28T23:20: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7D565682" w14:textId="77777777" w:rsidR="00C471F3" w:rsidRDefault="00C471F3">
      <w:pPr>
        <w:pStyle w:val="Bibliography"/>
        <w:rPr>
          <w:ins w:id="1432" w:author="Lewis.Barnett" w:date="2020-06-28T23:20:00Z"/>
        </w:rPr>
        <w:pPrChange w:id="1433" w:author="Lewis.Barnett" w:date="2020-06-28T23:20:00Z">
          <w:pPr>
            <w:widowControl w:val="0"/>
            <w:autoSpaceDE w:val="0"/>
            <w:autoSpaceDN w:val="0"/>
            <w:adjustRightInd w:val="0"/>
          </w:pPr>
        </w:pPrChange>
      </w:pPr>
      <w:ins w:id="1434" w:author="Lewis.Barnett" w:date="2020-06-28T23:20: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7441AD4A" w14:textId="77777777" w:rsidR="00C471F3" w:rsidRDefault="00C471F3">
      <w:pPr>
        <w:pStyle w:val="Bibliography"/>
        <w:rPr>
          <w:ins w:id="1435" w:author="Lewis.Barnett" w:date="2020-06-28T23:20:00Z"/>
        </w:rPr>
        <w:pPrChange w:id="1436" w:author="Lewis.Barnett" w:date="2020-06-28T23:20:00Z">
          <w:pPr>
            <w:widowControl w:val="0"/>
            <w:autoSpaceDE w:val="0"/>
            <w:autoSpaceDN w:val="0"/>
            <w:adjustRightInd w:val="0"/>
          </w:pPr>
        </w:pPrChange>
      </w:pPr>
      <w:ins w:id="1437" w:author="Lewis.Barnett" w:date="2020-06-28T23:20:00Z">
        <w:r>
          <w:t>Link, J. S., J. K. T. Brodziak, S. F. Edwards, W. J. Overholtz, D. Mountain, J. W. Jossi, T. D. Smith, and M. J. Fogarty. 2002. Marine ecosystem assessment in a fisheries management context. Canadian Journal of Fisheries and Aquatic Sciences 59:1429–1440.</w:t>
        </w:r>
      </w:ins>
    </w:p>
    <w:p w14:paraId="16A1D7A9" w14:textId="77777777" w:rsidR="00C471F3" w:rsidRDefault="00C471F3">
      <w:pPr>
        <w:pStyle w:val="Bibliography"/>
        <w:rPr>
          <w:ins w:id="1438" w:author="Lewis.Barnett" w:date="2020-06-28T23:20:00Z"/>
        </w:rPr>
        <w:pPrChange w:id="1439" w:author="Lewis.Barnett" w:date="2020-06-28T23:20:00Z">
          <w:pPr>
            <w:widowControl w:val="0"/>
            <w:autoSpaceDE w:val="0"/>
            <w:autoSpaceDN w:val="0"/>
            <w:adjustRightInd w:val="0"/>
          </w:pPr>
        </w:pPrChange>
      </w:pPr>
      <w:ins w:id="1440" w:author="Lewis.Barnett" w:date="2020-06-28T23:20:00Z">
        <w:r>
          <w:t>Lowerre-Barbieri, S. K., I. A. Catalán, A. Frugård Opdal, and C. Jørgensen. 2019. Preparing for the future: integrating spatial ecology into ecosystem-based management. ICES Journal of Marine Science 76:467–476.</w:t>
        </w:r>
      </w:ins>
    </w:p>
    <w:p w14:paraId="59DB37E6" w14:textId="77777777" w:rsidR="00C471F3" w:rsidRDefault="00C471F3">
      <w:pPr>
        <w:pStyle w:val="Bibliography"/>
        <w:rPr>
          <w:ins w:id="1441" w:author="Lewis.Barnett" w:date="2020-06-28T23:20:00Z"/>
        </w:rPr>
        <w:pPrChange w:id="1442" w:author="Lewis.Barnett" w:date="2020-06-28T23:20:00Z">
          <w:pPr>
            <w:widowControl w:val="0"/>
            <w:autoSpaceDE w:val="0"/>
            <w:autoSpaceDN w:val="0"/>
            <w:adjustRightInd w:val="0"/>
          </w:pPr>
        </w:pPrChange>
      </w:pPr>
      <w:ins w:id="1443" w:author="Lewis.Barnett" w:date="2020-06-28T23:20:00Z">
        <w:r>
          <w:t>Maechler, M., P. Rousseeuw, A. Struyf, M. Hubert, and K. Hornik. 2019. cluster: Cluster Analysis Basics and Extensions.</w:t>
        </w:r>
      </w:ins>
    </w:p>
    <w:p w14:paraId="49FC53A9" w14:textId="77777777" w:rsidR="00C471F3" w:rsidRDefault="00C471F3">
      <w:pPr>
        <w:pStyle w:val="Bibliography"/>
        <w:rPr>
          <w:ins w:id="1444" w:author="Lewis.Barnett" w:date="2020-06-28T23:20:00Z"/>
        </w:rPr>
        <w:pPrChange w:id="1445" w:author="Lewis.Barnett" w:date="2020-06-28T23:20:00Z">
          <w:pPr>
            <w:widowControl w:val="0"/>
            <w:autoSpaceDE w:val="0"/>
            <w:autoSpaceDN w:val="0"/>
            <w:adjustRightInd w:val="0"/>
          </w:pPr>
        </w:pPrChange>
      </w:pPr>
      <w:ins w:id="1446" w:author="Lewis.Barnett" w:date="2020-06-28T23:20:00Z">
        <w:r>
          <w:lastRenderedPageBreak/>
          <w:t>Nicholson, M. D., and S. Jennings. 2004. Testing candidate indicators to support ecosystem-based management: the power of monitoring surveys to detect temporal trends in fish community metrics. ICES Journal of Marine Science 61:35–42.</w:t>
        </w:r>
      </w:ins>
    </w:p>
    <w:p w14:paraId="702263D1" w14:textId="77777777" w:rsidR="00C471F3" w:rsidRDefault="00C471F3">
      <w:pPr>
        <w:pStyle w:val="Bibliography"/>
        <w:rPr>
          <w:ins w:id="1447" w:author="Lewis.Barnett" w:date="2020-06-28T23:20:00Z"/>
        </w:rPr>
        <w:pPrChange w:id="1448" w:author="Lewis.Barnett" w:date="2020-06-28T23:20:00Z">
          <w:pPr>
            <w:widowControl w:val="0"/>
            <w:autoSpaceDE w:val="0"/>
            <w:autoSpaceDN w:val="0"/>
            <w:adjustRightInd w:val="0"/>
          </w:pPr>
        </w:pPrChange>
      </w:pPr>
      <w:ins w:id="1449" w:author="Lewis.Barnett" w:date="2020-06-28T23:20:00Z">
        <w:r>
          <w:t>Pinsky, M. L., B. Worm, M. J. Fogarty, J. L. Sarmiento, and S. A. Levin. 2013. Marine taxa track local climate velocities. Science 341:1239–1242.</w:t>
        </w:r>
      </w:ins>
    </w:p>
    <w:p w14:paraId="725C3891" w14:textId="77777777" w:rsidR="00C471F3" w:rsidRDefault="00C471F3">
      <w:pPr>
        <w:pStyle w:val="Bibliography"/>
        <w:rPr>
          <w:ins w:id="1450" w:author="Lewis.Barnett" w:date="2020-06-28T23:20:00Z"/>
        </w:rPr>
        <w:pPrChange w:id="1451" w:author="Lewis.Barnett" w:date="2020-06-28T23:20:00Z">
          <w:pPr>
            <w:widowControl w:val="0"/>
            <w:autoSpaceDE w:val="0"/>
            <w:autoSpaceDN w:val="0"/>
            <w:adjustRightInd w:val="0"/>
          </w:pPr>
        </w:pPrChange>
      </w:pPr>
      <w:ins w:id="1452" w:author="Lewis.Barnett" w:date="2020-06-28T23:20:00Z">
        <w:r>
          <w:t>R Core Team. 2019. R: A Language and Environment for Statistical Computing. R Foundation for Statistical Computing, Vienna, Austria.</w:t>
        </w:r>
      </w:ins>
    </w:p>
    <w:p w14:paraId="56F30564" w14:textId="77777777" w:rsidR="00C471F3" w:rsidRDefault="00C471F3">
      <w:pPr>
        <w:pStyle w:val="Bibliography"/>
        <w:rPr>
          <w:ins w:id="1453" w:author="Lewis.Barnett" w:date="2020-06-28T23:20:00Z"/>
        </w:rPr>
        <w:pPrChange w:id="1454" w:author="Lewis.Barnett" w:date="2020-06-28T23:20:00Z">
          <w:pPr>
            <w:widowControl w:val="0"/>
            <w:autoSpaceDE w:val="0"/>
            <w:autoSpaceDN w:val="0"/>
            <w:adjustRightInd w:val="0"/>
          </w:pPr>
        </w:pPrChange>
      </w:pPr>
      <w:ins w:id="1455" w:author="Lewis.Barnett" w:date="2020-06-28T23:20:00Z">
        <w:r>
          <w:t>Reynolds, A. P., G. Richards, B. de la Iglesia, and V. J. Rayward-Smith. 2006. Clustering Rules: A Comparison of Partitioning and Hierarchical Clustering Algorithms. Journal of Mathematical Modelling and Algorithms 5:475–504.</w:t>
        </w:r>
      </w:ins>
    </w:p>
    <w:p w14:paraId="4422AAC4" w14:textId="77777777" w:rsidR="00C471F3" w:rsidRDefault="00C471F3">
      <w:pPr>
        <w:pStyle w:val="Bibliography"/>
        <w:rPr>
          <w:ins w:id="1456" w:author="Lewis.Barnett" w:date="2020-06-28T23:20:00Z"/>
        </w:rPr>
        <w:pPrChange w:id="1457" w:author="Lewis.Barnett" w:date="2020-06-28T23:20:00Z">
          <w:pPr>
            <w:widowControl w:val="0"/>
            <w:autoSpaceDE w:val="0"/>
            <w:autoSpaceDN w:val="0"/>
            <w:adjustRightInd w:val="0"/>
          </w:pPr>
        </w:pPrChange>
      </w:pPr>
      <w:ins w:id="1458" w:author="Lewis.Barnett" w:date="2020-06-28T23:20:00Z">
        <w:r>
          <w:t>Rice, J. C., and S. M. Garcia. 2011. Fisheries, food security, climate change, and biodiversity: characteristics of the sector and perspectives on emerging issues. ICES Journal of Marine Science 68:1343–1353.</w:t>
        </w:r>
      </w:ins>
    </w:p>
    <w:p w14:paraId="00FDE817" w14:textId="77777777" w:rsidR="00C471F3" w:rsidRDefault="00C471F3">
      <w:pPr>
        <w:pStyle w:val="Bibliography"/>
        <w:rPr>
          <w:ins w:id="1459" w:author="Lewis.Barnett" w:date="2020-06-28T23:20:00Z"/>
        </w:rPr>
        <w:pPrChange w:id="1460" w:author="Lewis.Barnett" w:date="2020-06-28T23:20:00Z">
          <w:pPr>
            <w:widowControl w:val="0"/>
            <w:autoSpaceDE w:val="0"/>
            <w:autoSpaceDN w:val="0"/>
            <w:adjustRightInd w:val="0"/>
          </w:pPr>
        </w:pPrChange>
      </w:pPr>
      <w:ins w:id="1461" w:author="Lewis.Barnett" w:date="2020-06-28T23:20:00Z">
        <w:r>
          <w:t>Royle, J. A., R. B. Chandler, R. Sollmann, and B. Gardner. 2013. Spatial capture-recapture. Academic Press.</w:t>
        </w:r>
      </w:ins>
    </w:p>
    <w:p w14:paraId="27BD6764" w14:textId="77777777" w:rsidR="00C471F3" w:rsidRDefault="00C471F3">
      <w:pPr>
        <w:pStyle w:val="Bibliography"/>
        <w:rPr>
          <w:ins w:id="1462" w:author="Lewis.Barnett" w:date="2020-06-28T23:20:00Z"/>
        </w:rPr>
        <w:pPrChange w:id="1463" w:author="Lewis.Barnett" w:date="2020-06-28T23:20:00Z">
          <w:pPr>
            <w:widowControl w:val="0"/>
            <w:autoSpaceDE w:val="0"/>
            <w:autoSpaceDN w:val="0"/>
            <w:adjustRightInd w:val="0"/>
          </w:pPr>
        </w:pPrChange>
      </w:pPr>
      <w:ins w:id="1464" w:author="Lewis.Barnett" w:date="2020-06-28T23:20:00Z">
        <w:r>
          <w:t>Royle, J. A., and K. V. Young. 2008. A Hierarchical Model for Spatial Capture–Recapture Data. Ecology 89:2281–2289.</w:t>
        </w:r>
      </w:ins>
    </w:p>
    <w:p w14:paraId="2834212D" w14:textId="77777777" w:rsidR="00C471F3" w:rsidRDefault="00C471F3">
      <w:pPr>
        <w:pStyle w:val="Bibliography"/>
        <w:rPr>
          <w:ins w:id="1465" w:author="Lewis.Barnett" w:date="2020-06-28T23:20:00Z"/>
        </w:rPr>
        <w:pPrChange w:id="1466" w:author="Lewis.Barnett" w:date="2020-06-28T23:20:00Z">
          <w:pPr>
            <w:widowControl w:val="0"/>
            <w:autoSpaceDE w:val="0"/>
            <w:autoSpaceDN w:val="0"/>
            <w:adjustRightInd w:val="0"/>
          </w:pPr>
        </w:pPrChange>
      </w:pPr>
      <w:ins w:id="1467" w:author="Lewis.Barnett" w:date="2020-06-28T23:20:00Z">
        <w:r>
          <w:t>Rue, H., S. Martino, and N. Chopin. 2009. Approximate Bayesian inference for latent Gaussian models by using integrated nested Laplace approximations. Journal of the Royal Statistical Society: Series B (Statistical Methodology) 71:319–392.</w:t>
        </w:r>
      </w:ins>
    </w:p>
    <w:p w14:paraId="72E98304" w14:textId="77777777" w:rsidR="00C471F3" w:rsidRDefault="00C471F3">
      <w:pPr>
        <w:pStyle w:val="Bibliography"/>
        <w:rPr>
          <w:ins w:id="1468" w:author="Lewis.Barnett" w:date="2020-06-28T23:20:00Z"/>
        </w:rPr>
        <w:pPrChange w:id="1469" w:author="Lewis.Barnett" w:date="2020-06-28T23:20:00Z">
          <w:pPr>
            <w:widowControl w:val="0"/>
            <w:autoSpaceDE w:val="0"/>
            <w:autoSpaceDN w:val="0"/>
            <w:adjustRightInd w:val="0"/>
          </w:pPr>
        </w:pPrChange>
      </w:pPr>
      <w:ins w:id="1470" w:author="Lewis.Barnett" w:date="2020-06-28T23:20:00Z">
        <w:r>
          <w:lastRenderedPageBreak/>
          <w:t>Ruiz-Cárdenas, R., E. T. Krainski, and H. Rue. 2012. Direct fitting of dynamic models using integrated nested Laplace approximations — INLA. Computational Statistics &amp; Data Analysis 56:1808–1828.</w:t>
        </w:r>
      </w:ins>
    </w:p>
    <w:p w14:paraId="0354137A" w14:textId="77777777" w:rsidR="00C471F3" w:rsidRDefault="00C471F3">
      <w:pPr>
        <w:pStyle w:val="Bibliography"/>
        <w:rPr>
          <w:ins w:id="1471" w:author="Lewis.Barnett" w:date="2020-06-28T23:20:00Z"/>
        </w:rPr>
        <w:pPrChange w:id="1472" w:author="Lewis.Barnett" w:date="2020-06-28T23:20:00Z">
          <w:pPr>
            <w:widowControl w:val="0"/>
            <w:autoSpaceDE w:val="0"/>
            <w:autoSpaceDN w:val="0"/>
            <w:adjustRightInd w:val="0"/>
          </w:pPr>
        </w:pPrChange>
      </w:pPr>
      <w:ins w:id="1473" w:author="Lewis.Barnett" w:date="2020-06-28T23:20:00Z">
        <w:r>
          <w:t>Sagarin, R. D., and S. D. Gaines. 2002. The ‘abundant centre’ distribution: to what extent is it a biogeographical rule? Ecology Letters 5:137–147.</w:t>
        </w:r>
      </w:ins>
    </w:p>
    <w:p w14:paraId="4B7BD11D" w14:textId="77777777" w:rsidR="00C471F3" w:rsidRDefault="00C471F3">
      <w:pPr>
        <w:pStyle w:val="Bibliography"/>
        <w:rPr>
          <w:ins w:id="1474" w:author="Lewis.Barnett" w:date="2020-06-28T23:20:00Z"/>
        </w:rPr>
        <w:pPrChange w:id="1475" w:author="Lewis.Barnett" w:date="2020-06-28T23:20:00Z">
          <w:pPr>
            <w:widowControl w:val="0"/>
            <w:autoSpaceDE w:val="0"/>
            <w:autoSpaceDN w:val="0"/>
            <w:adjustRightInd w:val="0"/>
          </w:pPr>
        </w:pPrChange>
      </w:pPr>
      <w:ins w:id="1476" w:author="Lewis.Barnett" w:date="2020-06-28T23:20:00Z">
        <w:r>
          <w:t>Sagarin, R. D., S. D. Gaines, and B. Gaylord. 2006. Moving beyond assumptions to understand abundance distributions across the ranges of species. Trends in Ecology &amp; Evolution 21:524–530.</w:t>
        </w:r>
      </w:ins>
    </w:p>
    <w:p w14:paraId="68121C4D" w14:textId="77777777" w:rsidR="00C471F3" w:rsidRDefault="00C471F3">
      <w:pPr>
        <w:pStyle w:val="Bibliography"/>
        <w:rPr>
          <w:ins w:id="1477" w:author="Lewis.Barnett" w:date="2020-06-28T23:20:00Z"/>
        </w:rPr>
        <w:pPrChange w:id="1478" w:author="Lewis.Barnett" w:date="2020-06-28T23:20:00Z">
          <w:pPr>
            <w:widowControl w:val="0"/>
            <w:autoSpaceDE w:val="0"/>
            <w:autoSpaceDN w:val="0"/>
            <w:adjustRightInd w:val="0"/>
          </w:pPr>
        </w:pPrChange>
      </w:pPr>
      <w:ins w:id="1479" w:author="Lewis.Barnett" w:date="2020-06-28T23:20:00Z">
        <w:r>
          <w:t>Shelton, A. O., J. T. Thorson, E. J. Ward, and B. E. Feist. 2014. Spatial semiparametric models improve estimates of species abundance and distribution. Canadian Journal of Fisheries and Aquatic Sciences 71:1655–1666.</w:t>
        </w:r>
      </w:ins>
    </w:p>
    <w:p w14:paraId="19D4B3DB" w14:textId="77777777" w:rsidR="00C471F3" w:rsidRDefault="00C471F3">
      <w:pPr>
        <w:pStyle w:val="Bibliography"/>
        <w:rPr>
          <w:ins w:id="1480" w:author="Lewis.Barnett" w:date="2020-06-28T23:20:00Z"/>
        </w:rPr>
        <w:pPrChange w:id="1481" w:author="Lewis.Barnett" w:date="2020-06-28T23:20:00Z">
          <w:pPr>
            <w:widowControl w:val="0"/>
            <w:autoSpaceDE w:val="0"/>
            <w:autoSpaceDN w:val="0"/>
            <w:adjustRightInd w:val="0"/>
          </w:pPr>
        </w:pPrChange>
      </w:pPr>
      <w:ins w:id="1482" w:author="Lewis.Barnett" w:date="2020-06-28T23:20:00Z">
        <w:r>
          <w:t>Shono, H. 2008. Application of the Tweedie distribution to zero-catch data in CPUE analysis. Fisheries Research 93:154–162.</w:t>
        </w:r>
      </w:ins>
    </w:p>
    <w:p w14:paraId="10049208" w14:textId="77777777" w:rsidR="00C471F3" w:rsidRDefault="00C471F3">
      <w:pPr>
        <w:pStyle w:val="Bibliography"/>
        <w:rPr>
          <w:ins w:id="1483" w:author="Lewis.Barnett" w:date="2020-06-28T23:20:00Z"/>
        </w:rPr>
        <w:pPrChange w:id="1484" w:author="Lewis.Barnett" w:date="2020-06-28T23:20:00Z">
          <w:pPr>
            <w:widowControl w:val="0"/>
            <w:autoSpaceDE w:val="0"/>
            <w:autoSpaceDN w:val="0"/>
            <w:adjustRightInd w:val="0"/>
          </w:pPr>
        </w:pPrChange>
      </w:pPr>
      <w:ins w:id="1485" w:author="Lewis.Barnett" w:date="2020-06-28T23:20:00Z">
        <w:r>
          <w:t>Stock, B. C., E. J. Ward, T. Eguchi, J. E. Jannot, J. T. Thorson, B. E. Feist, and B. X. Semmens. 2019. Comparing predictions of fisheries bycatch using multiple spatiotemporal species distribution model frameworks. Canadian Journal of Fisheries and Aquatic Sciences.</w:t>
        </w:r>
      </w:ins>
    </w:p>
    <w:p w14:paraId="1A62FC99" w14:textId="77777777" w:rsidR="00C471F3" w:rsidRDefault="00C471F3">
      <w:pPr>
        <w:pStyle w:val="Bibliography"/>
        <w:rPr>
          <w:ins w:id="1486" w:author="Lewis.Barnett" w:date="2020-06-28T23:20:00Z"/>
        </w:rPr>
        <w:pPrChange w:id="1487" w:author="Lewis.Barnett" w:date="2020-06-28T23:20:00Z">
          <w:pPr>
            <w:widowControl w:val="0"/>
            <w:autoSpaceDE w:val="0"/>
            <w:autoSpaceDN w:val="0"/>
            <w:adjustRightInd w:val="0"/>
          </w:pPr>
        </w:pPrChange>
      </w:pPr>
      <w:ins w:id="1488" w:author="Lewis.Barnett" w:date="2020-06-28T23:20:00Z">
        <w:r>
          <w:t>Thorson, J. T. 2019a. Measuring the impact of oceanographic indices on species distribution shifts: The spatially varying effect of cold-pool extent in the eastern Bering Sea. Limnology and Oceanography 64:2632–2645.</w:t>
        </w:r>
      </w:ins>
    </w:p>
    <w:p w14:paraId="62813C31" w14:textId="77777777" w:rsidR="00C471F3" w:rsidRDefault="00C471F3">
      <w:pPr>
        <w:pStyle w:val="Bibliography"/>
        <w:rPr>
          <w:ins w:id="1489" w:author="Lewis.Barnett" w:date="2020-06-28T23:20:00Z"/>
        </w:rPr>
        <w:pPrChange w:id="1490" w:author="Lewis.Barnett" w:date="2020-06-28T23:20:00Z">
          <w:pPr>
            <w:widowControl w:val="0"/>
            <w:autoSpaceDE w:val="0"/>
            <w:autoSpaceDN w:val="0"/>
            <w:adjustRightInd w:val="0"/>
          </w:pPr>
        </w:pPrChange>
      </w:pPr>
      <w:ins w:id="1491" w:author="Lewis.Barnett" w:date="2020-06-28T23:20:00Z">
        <w:r>
          <w:t>Thorson, J. T. 2019b. Guidance for decisions using the Vector Autoregressive Spatio-Temporal (VAST) package in stock, ecosystem, habitat and climate assessments. Fisheries Research 210:143–161.</w:t>
        </w:r>
      </w:ins>
    </w:p>
    <w:p w14:paraId="12EF1000" w14:textId="77777777" w:rsidR="00C471F3" w:rsidRDefault="00C471F3">
      <w:pPr>
        <w:pStyle w:val="Bibliography"/>
        <w:rPr>
          <w:ins w:id="1492" w:author="Lewis.Barnett" w:date="2020-06-28T23:20:00Z"/>
        </w:rPr>
        <w:pPrChange w:id="1493" w:author="Lewis.Barnett" w:date="2020-06-28T23:20:00Z">
          <w:pPr>
            <w:widowControl w:val="0"/>
            <w:autoSpaceDE w:val="0"/>
            <w:autoSpaceDN w:val="0"/>
            <w:adjustRightInd w:val="0"/>
          </w:pPr>
        </w:pPrChange>
      </w:pPr>
      <w:ins w:id="1494" w:author="Lewis.Barnett" w:date="2020-06-28T23:20:00Z">
        <w:r>
          <w:lastRenderedPageBreak/>
          <w:t>Thorson, J. T., and L. A. K. Barnett. 2017. Comparing estimates of abundance trends and distribution shifts using single- and multispecies models of fishes and biogenic habitat. ICES Journal of Marine Science 74:1311–1321.</w:t>
        </w:r>
      </w:ins>
    </w:p>
    <w:p w14:paraId="78458E90" w14:textId="77777777" w:rsidR="00C471F3" w:rsidRDefault="00C471F3">
      <w:pPr>
        <w:pStyle w:val="Bibliography"/>
        <w:rPr>
          <w:ins w:id="1495" w:author="Lewis.Barnett" w:date="2020-06-28T23:20:00Z"/>
        </w:rPr>
        <w:pPrChange w:id="1496" w:author="Lewis.Barnett" w:date="2020-06-28T23:20:00Z">
          <w:pPr>
            <w:widowControl w:val="0"/>
            <w:autoSpaceDE w:val="0"/>
            <w:autoSpaceDN w:val="0"/>
            <w:adjustRightInd w:val="0"/>
          </w:pPr>
        </w:pPrChange>
      </w:pPr>
      <w:ins w:id="1497" w:author="Lewis.Barnett" w:date="2020-06-28T23:20:00Z">
        <w:r>
          <w:t>Thorson, J. T., J. N. Ianelli, E. A. Larsen, L. Ries, M. D. Scheuerell, C. Szuwalski, and E. F. Zipkin. 2016a. Joint dynamic species distribution models: a tool for community ordination and spatio-temporal monitoring. Global Ecology and Biogeography 25:1144–1158.</w:t>
        </w:r>
      </w:ins>
    </w:p>
    <w:p w14:paraId="1F7B1DDB" w14:textId="77777777" w:rsidR="00C471F3" w:rsidRDefault="00C471F3">
      <w:pPr>
        <w:pStyle w:val="Bibliography"/>
        <w:rPr>
          <w:ins w:id="1498" w:author="Lewis.Barnett" w:date="2020-06-28T23:20:00Z"/>
        </w:rPr>
        <w:pPrChange w:id="1499" w:author="Lewis.Barnett" w:date="2020-06-28T23:20:00Z">
          <w:pPr>
            <w:widowControl w:val="0"/>
            <w:autoSpaceDE w:val="0"/>
            <w:autoSpaceDN w:val="0"/>
            <w:adjustRightInd w:val="0"/>
          </w:pPr>
        </w:pPrChange>
      </w:pPr>
      <w:ins w:id="1500" w:author="Lewis.Barnett" w:date="2020-06-28T23:20:00Z">
        <w:r>
          <w:t>Thorson, J. T., M. L. Pinsky, and E. J. Ward. 2016b. Model-based inference for estimating shifts in species distribution, area occupied and centre of gravity. Methods in Ecology and Evolution 7:990–1002.</w:t>
        </w:r>
      </w:ins>
    </w:p>
    <w:p w14:paraId="513511A1" w14:textId="77777777" w:rsidR="00C471F3" w:rsidRDefault="00C471F3">
      <w:pPr>
        <w:pStyle w:val="Bibliography"/>
        <w:rPr>
          <w:ins w:id="1501" w:author="Lewis.Barnett" w:date="2020-06-28T23:20:00Z"/>
        </w:rPr>
        <w:pPrChange w:id="1502" w:author="Lewis.Barnett" w:date="2020-06-28T23:20:00Z">
          <w:pPr>
            <w:widowControl w:val="0"/>
            <w:autoSpaceDE w:val="0"/>
            <w:autoSpaceDN w:val="0"/>
            <w:adjustRightInd w:val="0"/>
          </w:pPr>
        </w:pPrChange>
      </w:pPr>
      <w:ins w:id="1503" w:author="Lewis.Barnett" w:date="2020-06-28T23:20:00Z">
        <w:r>
          <w:t>Thorson, J. T., A. O. Shelton, E. J. Ward, and H. J. Skaug. 2015. Geostatistical delta-generalized linear mixed models improve precision for estimated abundance indices for West Coast groundfishes. ICES Journal of Marine Science 72:1297–1310.</w:t>
        </w:r>
      </w:ins>
    </w:p>
    <w:p w14:paraId="7BF23ABB" w14:textId="77777777" w:rsidR="00C471F3" w:rsidRDefault="00C471F3">
      <w:pPr>
        <w:pStyle w:val="Bibliography"/>
        <w:rPr>
          <w:ins w:id="1504" w:author="Lewis.Barnett" w:date="2020-06-28T23:20:00Z"/>
        </w:rPr>
        <w:pPrChange w:id="1505" w:author="Lewis.Barnett" w:date="2020-06-28T23:20:00Z">
          <w:pPr>
            <w:widowControl w:val="0"/>
            <w:autoSpaceDE w:val="0"/>
            <w:autoSpaceDN w:val="0"/>
            <w:adjustRightInd w:val="0"/>
          </w:pPr>
        </w:pPrChange>
      </w:pPr>
      <w:ins w:id="1506" w:author="Lewis.Barnett" w:date="2020-06-28T23:20:00Z">
        <w:r>
          <w:t>Tilman, D., and P. M. Kareiva. 1997. Spatial Ecology: The Role of Space in Population Dynamics and Interspecific Interactions. Princeton University Press.</w:t>
        </w:r>
      </w:ins>
    </w:p>
    <w:p w14:paraId="16C411B2" w14:textId="77777777" w:rsidR="00C471F3" w:rsidRDefault="00C471F3">
      <w:pPr>
        <w:pStyle w:val="Bibliography"/>
        <w:rPr>
          <w:ins w:id="1507" w:author="Lewis.Barnett" w:date="2020-06-28T23:20:00Z"/>
        </w:rPr>
        <w:pPrChange w:id="1508" w:author="Lewis.Barnett" w:date="2020-06-28T23:20:00Z">
          <w:pPr>
            <w:widowControl w:val="0"/>
            <w:autoSpaceDE w:val="0"/>
            <w:autoSpaceDN w:val="0"/>
            <w:adjustRightInd w:val="0"/>
          </w:pPr>
        </w:pPrChange>
      </w:pPr>
      <w:ins w:id="1509" w:author="Lewis.Barnett" w:date="2020-06-28T23:20:00Z">
        <w:r>
          <w:t>Tingley, M. W., and S. R. Beissinger. 2009. Detecting range shifts from historical species occurrences: new perspectives on old data. Trends in Ecology &amp; Evolution 24:625–633.</w:t>
        </w:r>
      </w:ins>
    </w:p>
    <w:p w14:paraId="7AE79395" w14:textId="77777777" w:rsidR="00C471F3" w:rsidRDefault="00C471F3">
      <w:pPr>
        <w:pStyle w:val="Bibliography"/>
        <w:rPr>
          <w:ins w:id="1510" w:author="Lewis.Barnett" w:date="2020-06-28T23:20:00Z"/>
        </w:rPr>
        <w:pPrChange w:id="1511" w:author="Lewis.Barnett" w:date="2020-06-28T23:20:00Z">
          <w:pPr>
            <w:widowControl w:val="0"/>
            <w:autoSpaceDE w:val="0"/>
            <w:autoSpaceDN w:val="0"/>
            <w:adjustRightInd w:val="0"/>
          </w:pPr>
        </w:pPrChange>
      </w:pPr>
      <w:ins w:id="1512" w:author="Lewis.Barnett" w:date="2020-06-28T23:20: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2115A4A1" w14:textId="77777777" w:rsidR="00C471F3" w:rsidRDefault="00C471F3">
      <w:pPr>
        <w:pStyle w:val="Bibliography"/>
        <w:rPr>
          <w:ins w:id="1513" w:author="Lewis.Barnett" w:date="2020-06-28T23:20:00Z"/>
        </w:rPr>
        <w:pPrChange w:id="1514" w:author="Lewis.Barnett" w:date="2020-06-28T23:20:00Z">
          <w:pPr>
            <w:widowControl w:val="0"/>
            <w:autoSpaceDE w:val="0"/>
            <w:autoSpaceDN w:val="0"/>
            <w:adjustRightInd w:val="0"/>
          </w:pPr>
        </w:pPrChange>
      </w:pPr>
      <w:ins w:id="1515" w:author="Lewis.Barnett" w:date="2020-06-28T23:20:00Z">
        <w:r>
          <w:t>Walter, J. A., L. W. Sheppard, T. L. Anderson, J. H. Kastens, O. N. Bjørnstad, A. M. Liebhold, and D. C. Reuman. 2017. The geography of spatial synchrony. Ecology Letters 20:801–814.</w:t>
        </w:r>
      </w:ins>
    </w:p>
    <w:p w14:paraId="565984BC" w14:textId="77777777" w:rsidR="00C471F3" w:rsidRDefault="00C471F3">
      <w:pPr>
        <w:pStyle w:val="Bibliography"/>
        <w:rPr>
          <w:ins w:id="1516" w:author="Lewis.Barnett" w:date="2020-06-28T23:20:00Z"/>
        </w:rPr>
        <w:pPrChange w:id="1517" w:author="Lewis.Barnett" w:date="2020-06-28T23:20:00Z">
          <w:pPr>
            <w:widowControl w:val="0"/>
            <w:autoSpaceDE w:val="0"/>
            <w:autoSpaceDN w:val="0"/>
            <w:adjustRightInd w:val="0"/>
          </w:pPr>
        </w:pPrChange>
      </w:pPr>
      <w:ins w:id="1518" w:author="Lewis.Barnett" w:date="2020-06-28T23:20:00Z">
        <w:r>
          <w:lastRenderedPageBreak/>
          <w:t>Ward, E. J., J. E. Jannot, Y.-W. Lee, K. Ono, A. O. Shelton, and J. T. Thorson. 2015. Using spatiotemporal species distribution models to identify temporally evolving hotspots of species co-occurrence. Ecological Applications 25:2198–2209.</w:t>
        </w:r>
      </w:ins>
    </w:p>
    <w:p w14:paraId="43460EBE" w14:textId="77777777" w:rsidR="00C471F3" w:rsidRDefault="00C471F3">
      <w:pPr>
        <w:pStyle w:val="Bibliography"/>
        <w:rPr>
          <w:ins w:id="1519" w:author="Lewis.Barnett" w:date="2020-06-28T23:20:00Z"/>
        </w:rPr>
        <w:pPrChange w:id="1520" w:author="Lewis.Barnett" w:date="2020-06-28T23:20:00Z">
          <w:pPr>
            <w:widowControl w:val="0"/>
            <w:autoSpaceDE w:val="0"/>
            <w:autoSpaceDN w:val="0"/>
            <w:adjustRightInd w:val="0"/>
          </w:pPr>
        </w:pPrChange>
      </w:pPr>
      <w:ins w:id="1521" w:author="Lewis.Barnett" w:date="2020-06-28T23:20:00Z">
        <w: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ins>
    </w:p>
    <w:p w14:paraId="71B05ED2" w14:textId="77777777" w:rsidR="00C471F3" w:rsidRDefault="00C471F3">
      <w:pPr>
        <w:pStyle w:val="Bibliography"/>
        <w:rPr>
          <w:ins w:id="1522" w:author="Lewis.Barnett" w:date="2020-06-28T23:20:00Z"/>
        </w:rPr>
        <w:pPrChange w:id="1523" w:author="Lewis.Barnett" w:date="2020-06-28T23:20:00Z">
          <w:pPr>
            <w:widowControl w:val="0"/>
            <w:autoSpaceDE w:val="0"/>
            <w:autoSpaceDN w:val="0"/>
            <w:adjustRightInd w:val="0"/>
          </w:pPr>
        </w:pPrChange>
      </w:pPr>
      <w:ins w:id="1524" w:author="Lewis.Barnett" w:date="2020-06-28T23:20:00Z">
        <w:r>
          <w:t>Woillez, M., J. Rivoirard, and P. Petitgas. 2009. Notes on survey-based spatial indicators for monitoring fish populations. Aquatic Living Resources 22:155–164.</w:t>
        </w:r>
      </w:ins>
    </w:p>
    <w:p w14:paraId="1632894A" w14:textId="77777777" w:rsidR="00C471F3" w:rsidRDefault="00C471F3">
      <w:pPr>
        <w:pStyle w:val="Bibliography"/>
        <w:rPr>
          <w:ins w:id="1525" w:author="Lewis.Barnett" w:date="2020-06-28T23:20:00Z"/>
        </w:rPr>
        <w:pPrChange w:id="1526" w:author="Lewis.Barnett" w:date="2020-06-28T23:20:00Z">
          <w:pPr>
            <w:widowControl w:val="0"/>
            <w:autoSpaceDE w:val="0"/>
            <w:autoSpaceDN w:val="0"/>
            <w:adjustRightInd w:val="0"/>
          </w:pPr>
        </w:pPrChange>
      </w:pPr>
      <w:ins w:id="1527" w:author="Lewis.Barnett" w:date="2020-06-28T23:20:00Z">
        <w:r>
          <w:t>Yackulic, C. B., R. Chandler, E. F. Zipkin, J. A. Royle, J. D. Nichols, E. H. Campbell Grant, and S. Veran. 2013. Presence-only modelling using MAXENT: when can we trust the inferences? 4:236–243.</w:t>
        </w:r>
      </w:ins>
    </w:p>
    <w:p w14:paraId="2BC99E0C" w14:textId="77777777" w:rsidR="00C471F3" w:rsidRDefault="00C471F3">
      <w:pPr>
        <w:pStyle w:val="Bibliography"/>
        <w:rPr>
          <w:ins w:id="1528" w:author="Lewis.Barnett" w:date="2020-06-28T23:20:00Z"/>
        </w:rPr>
        <w:pPrChange w:id="1529" w:author="Lewis.Barnett" w:date="2020-06-28T23:20:00Z">
          <w:pPr>
            <w:widowControl w:val="0"/>
            <w:autoSpaceDE w:val="0"/>
            <w:autoSpaceDN w:val="0"/>
            <w:adjustRightInd w:val="0"/>
          </w:pPr>
        </w:pPrChange>
      </w:pPr>
      <w:ins w:id="1530" w:author="Lewis.Barnett" w:date="2020-06-28T23:20:00Z">
        <w:r>
          <w:t>Zuur, A. F., E. N. Ieno, N. Walker, A. A. Saveliev, and G. M. Smith. 2009. Mixed Effects Models and Extensions in Ecology with R, 1st edition. Springer, New York.</w:t>
        </w:r>
      </w:ins>
    </w:p>
    <w:p w14:paraId="2BE210DB" w14:textId="0D579041" w:rsidR="003C0549" w:rsidDel="00770736" w:rsidRDefault="003C0549">
      <w:pPr>
        <w:pStyle w:val="Bibliography"/>
        <w:rPr>
          <w:ins w:id="1531" w:author="Lewis Barnett" w:date="2020-06-16T14:27:00Z"/>
          <w:del w:id="1532" w:author="Lewis.Barnett" w:date="2020-06-26T18:20:00Z"/>
        </w:rPr>
        <w:pPrChange w:id="1533" w:author="Lewis Barnett" w:date="2020-06-16T14:27:00Z">
          <w:pPr>
            <w:widowControl w:val="0"/>
            <w:autoSpaceDE w:val="0"/>
            <w:autoSpaceDN w:val="0"/>
            <w:adjustRightInd w:val="0"/>
          </w:pPr>
        </w:pPrChange>
      </w:pPr>
      <w:ins w:id="1534" w:author="Lewis Barnett" w:date="2020-06-16T14:27:00Z">
        <w:del w:id="1535"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1536" w:author="Lewis Barnett" w:date="2020-06-16T14:27:00Z"/>
          <w:del w:id="1537" w:author="Lewis.Barnett" w:date="2020-06-26T18:20:00Z"/>
        </w:rPr>
        <w:pPrChange w:id="1538" w:author="Lewis Barnett" w:date="2020-06-16T14:27:00Z">
          <w:pPr>
            <w:widowControl w:val="0"/>
            <w:autoSpaceDE w:val="0"/>
            <w:autoSpaceDN w:val="0"/>
            <w:adjustRightInd w:val="0"/>
          </w:pPr>
        </w:pPrChange>
      </w:pPr>
      <w:ins w:id="1539" w:author="Lewis Barnett" w:date="2020-06-16T14:27:00Z">
        <w:del w:id="1540"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1541" w:author="Lewis Barnett" w:date="2020-06-16T14:27:00Z"/>
          <w:del w:id="1542" w:author="Lewis.Barnett" w:date="2020-06-26T18:20:00Z"/>
        </w:rPr>
        <w:pPrChange w:id="1543" w:author="Lewis Barnett" w:date="2020-06-16T14:27:00Z">
          <w:pPr>
            <w:widowControl w:val="0"/>
            <w:autoSpaceDE w:val="0"/>
            <w:autoSpaceDN w:val="0"/>
            <w:adjustRightInd w:val="0"/>
          </w:pPr>
        </w:pPrChange>
      </w:pPr>
      <w:ins w:id="1544" w:author="Lewis Barnett" w:date="2020-06-16T14:27:00Z">
        <w:del w:id="1545"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1546" w:author="Lewis Barnett" w:date="2020-06-16T14:27:00Z"/>
          <w:del w:id="1547" w:author="Lewis.Barnett" w:date="2020-06-26T18:20:00Z"/>
        </w:rPr>
        <w:pPrChange w:id="1548" w:author="Lewis Barnett" w:date="2020-06-16T14:27:00Z">
          <w:pPr>
            <w:widowControl w:val="0"/>
            <w:autoSpaceDE w:val="0"/>
            <w:autoSpaceDN w:val="0"/>
            <w:adjustRightInd w:val="0"/>
          </w:pPr>
        </w:pPrChange>
      </w:pPr>
      <w:ins w:id="1549" w:author="Lewis Barnett" w:date="2020-06-16T14:27:00Z">
        <w:del w:id="1550"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1551" w:author="Lewis Barnett" w:date="2020-06-16T14:27:00Z"/>
          <w:del w:id="1552" w:author="Lewis.Barnett" w:date="2020-06-26T18:20:00Z"/>
        </w:rPr>
        <w:pPrChange w:id="1553" w:author="Lewis Barnett" w:date="2020-06-16T14:27:00Z">
          <w:pPr>
            <w:widowControl w:val="0"/>
            <w:autoSpaceDE w:val="0"/>
            <w:autoSpaceDN w:val="0"/>
            <w:adjustRightInd w:val="0"/>
          </w:pPr>
        </w:pPrChange>
      </w:pPr>
      <w:ins w:id="1554" w:author="Lewis Barnett" w:date="2020-06-16T14:27:00Z">
        <w:del w:id="1555"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1556" w:author="Lewis Barnett" w:date="2020-06-16T14:27:00Z"/>
          <w:del w:id="1557" w:author="Lewis.Barnett" w:date="2020-06-26T18:20:00Z"/>
        </w:rPr>
        <w:pPrChange w:id="1558" w:author="Lewis Barnett" w:date="2020-06-16T14:27:00Z">
          <w:pPr>
            <w:widowControl w:val="0"/>
            <w:autoSpaceDE w:val="0"/>
            <w:autoSpaceDN w:val="0"/>
            <w:adjustRightInd w:val="0"/>
          </w:pPr>
        </w:pPrChange>
      </w:pPr>
      <w:ins w:id="1559" w:author="Lewis Barnett" w:date="2020-06-16T14:27:00Z">
        <w:del w:id="1560"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1561" w:author="Lewis Barnett" w:date="2020-06-16T14:27:00Z"/>
          <w:del w:id="1562" w:author="Lewis.Barnett" w:date="2020-06-26T18:20:00Z"/>
        </w:rPr>
        <w:pPrChange w:id="1563" w:author="Lewis Barnett" w:date="2020-06-16T14:27:00Z">
          <w:pPr>
            <w:widowControl w:val="0"/>
            <w:autoSpaceDE w:val="0"/>
            <w:autoSpaceDN w:val="0"/>
            <w:adjustRightInd w:val="0"/>
          </w:pPr>
        </w:pPrChange>
      </w:pPr>
      <w:ins w:id="1564" w:author="Lewis Barnett" w:date="2020-06-16T14:27:00Z">
        <w:del w:id="1565"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1566" w:author="Lewis Barnett" w:date="2020-06-16T14:27:00Z"/>
          <w:del w:id="1567" w:author="Lewis.Barnett" w:date="2020-06-26T18:20:00Z"/>
        </w:rPr>
        <w:pPrChange w:id="1568" w:author="Lewis Barnett" w:date="2020-06-16T14:27:00Z">
          <w:pPr>
            <w:widowControl w:val="0"/>
            <w:autoSpaceDE w:val="0"/>
            <w:autoSpaceDN w:val="0"/>
            <w:adjustRightInd w:val="0"/>
          </w:pPr>
        </w:pPrChange>
      </w:pPr>
      <w:ins w:id="1569" w:author="Lewis Barnett" w:date="2020-06-16T14:27:00Z">
        <w:del w:id="1570"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1571" w:author="Lewis Barnett" w:date="2020-06-16T14:27:00Z"/>
          <w:del w:id="1572" w:author="Lewis.Barnett" w:date="2020-06-26T18:20:00Z"/>
        </w:rPr>
        <w:pPrChange w:id="1573" w:author="Lewis Barnett" w:date="2020-06-16T14:27:00Z">
          <w:pPr>
            <w:widowControl w:val="0"/>
            <w:autoSpaceDE w:val="0"/>
            <w:autoSpaceDN w:val="0"/>
            <w:adjustRightInd w:val="0"/>
          </w:pPr>
        </w:pPrChange>
      </w:pPr>
      <w:ins w:id="1574" w:author="Lewis Barnett" w:date="2020-06-16T14:27:00Z">
        <w:del w:id="1575"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1576" w:author="Lewis Barnett" w:date="2020-06-16T14:27:00Z"/>
          <w:del w:id="1577" w:author="Lewis.Barnett" w:date="2020-06-26T18:20:00Z"/>
        </w:rPr>
        <w:pPrChange w:id="1578" w:author="Lewis Barnett" w:date="2020-06-16T14:27:00Z">
          <w:pPr>
            <w:widowControl w:val="0"/>
            <w:autoSpaceDE w:val="0"/>
            <w:autoSpaceDN w:val="0"/>
            <w:adjustRightInd w:val="0"/>
          </w:pPr>
        </w:pPrChange>
      </w:pPr>
      <w:ins w:id="1579" w:author="Lewis Barnett" w:date="2020-06-16T14:27:00Z">
        <w:del w:id="1580"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1581" w:author="Lewis Barnett" w:date="2020-06-16T14:27:00Z"/>
          <w:del w:id="1582" w:author="Lewis.Barnett" w:date="2020-06-26T18:20:00Z"/>
        </w:rPr>
        <w:pPrChange w:id="1583" w:author="Lewis Barnett" w:date="2020-06-16T14:27:00Z">
          <w:pPr>
            <w:widowControl w:val="0"/>
            <w:autoSpaceDE w:val="0"/>
            <w:autoSpaceDN w:val="0"/>
            <w:adjustRightInd w:val="0"/>
          </w:pPr>
        </w:pPrChange>
      </w:pPr>
      <w:ins w:id="1584" w:author="Lewis Barnett" w:date="2020-06-16T14:27:00Z">
        <w:del w:id="1585"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1586" w:author="Lewis Barnett" w:date="2020-06-16T14:27:00Z"/>
          <w:del w:id="1587" w:author="Lewis.Barnett" w:date="2020-06-26T18:20:00Z"/>
        </w:rPr>
        <w:pPrChange w:id="1588" w:author="Lewis Barnett" w:date="2020-06-16T14:27:00Z">
          <w:pPr>
            <w:widowControl w:val="0"/>
            <w:autoSpaceDE w:val="0"/>
            <w:autoSpaceDN w:val="0"/>
            <w:adjustRightInd w:val="0"/>
          </w:pPr>
        </w:pPrChange>
      </w:pPr>
      <w:ins w:id="1589" w:author="Lewis Barnett" w:date="2020-06-16T14:27:00Z">
        <w:del w:id="1590"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1591" w:author="Lewis Barnett" w:date="2020-06-16T14:27:00Z"/>
          <w:del w:id="1592" w:author="Lewis.Barnett" w:date="2020-06-26T18:20:00Z"/>
        </w:rPr>
        <w:pPrChange w:id="1593" w:author="Lewis Barnett" w:date="2020-06-16T14:27:00Z">
          <w:pPr>
            <w:widowControl w:val="0"/>
            <w:autoSpaceDE w:val="0"/>
            <w:autoSpaceDN w:val="0"/>
            <w:adjustRightInd w:val="0"/>
          </w:pPr>
        </w:pPrChange>
      </w:pPr>
      <w:ins w:id="1594" w:author="Lewis Barnett" w:date="2020-06-16T14:27:00Z">
        <w:del w:id="1595"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1596" w:author="Lewis Barnett" w:date="2020-06-16T14:27:00Z"/>
          <w:del w:id="1597" w:author="Lewis.Barnett" w:date="2020-06-26T18:20:00Z"/>
        </w:rPr>
        <w:pPrChange w:id="1598" w:author="Lewis Barnett" w:date="2020-06-16T14:27:00Z">
          <w:pPr>
            <w:widowControl w:val="0"/>
            <w:autoSpaceDE w:val="0"/>
            <w:autoSpaceDN w:val="0"/>
            <w:adjustRightInd w:val="0"/>
          </w:pPr>
        </w:pPrChange>
      </w:pPr>
      <w:ins w:id="1599" w:author="Lewis Barnett" w:date="2020-06-16T14:27:00Z">
        <w:del w:id="1600"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1601" w:author="Lewis Barnett" w:date="2020-06-16T14:27:00Z"/>
          <w:del w:id="1602" w:author="Lewis.Barnett" w:date="2020-06-26T18:20:00Z"/>
        </w:rPr>
        <w:pPrChange w:id="1603" w:author="Lewis Barnett" w:date="2020-06-16T14:27:00Z">
          <w:pPr>
            <w:widowControl w:val="0"/>
            <w:autoSpaceDE w:val="0"/>
            <w:autoSpaceDN w:val="0"/>
            <w:adjustRightInd w:val="0"/>
          </w:pPr>
        </w:pPrChange>
      </w:pPr>
      <w:ins w:id="1604" w:author="Lewis Barnett" w:date="2020-06-16T14:27:00Z">
        <w:del w:id="1605"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1606" w:author="Lewis Barnett" w:date="2020-06-16T14:27:00Z"/>
          <w:del w:id="1607" w:author="Lewis.Barnett" w:date="2020-06-26T18:20:00Z"/>
        </w:rPr>
        <w:pPrChange w:id="1608" w:author="Lewis Barnett" w:date="2020-06-16T14:27:00Z">
          <w:pPr>
            <w:widowControl w:val="0"/>
            <w:autoSpaceDE w:val="0"/>
            <w:autoSpaceDN w:val="0"/>
            <w:adjustRightInd w:val="0"/>
          </w:pPr>
        </w:pPrChange>
      </w:pPr>
      <w:ins w:id="1609" w:author="Lewis Barnett" w:date="2020-06-16T14:27:00Z">
        <w:del w:id="1610"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1611" w:author="Lewis Barnett" w:date="2020-06-16T14:27:00Z"/>
          <w:del w:id="1612" w:author="Lewis.Barnett" w:date="2020-06-26T18:20:00Z"/>
        </w:rPr>
        <w:pPrChange w:id="1613" w:author="Lewis Barnett" w:date="2020-06-16T14:27:00Z">
          <w:pPr>
            <w:widowControl w:val="0"/>
            <w:autoSpaceDE w:val="0"/>
            <w:autoSpaceDN w:val="0"/>
            <w:adjustRightInd w:val="0"/>
          </w:pPr>
        </w:pPrChange>
      </w:pPr>
      <w:ins w:id="1614" w:author="Lewis Barnett" w:date="2020-06-16T14:27:00Z">
        <w:del w:id="1615"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1616" w:author="Lewis Barnett" w:date="2020-06-16T14:27:00Z"/>
          <w:del w:id="1617" w:author="Lewis.Barnett" w:date="2020-06-26T18:20:00Z"/>
        </w:rPr>
        <w:pPrChange w:id="1618" w:author="Lewis Barnett" w:date="2020-06-16T14:27:00Z">
          <w:pPr>
            <w:widowControl w:val="0"/>
            <w:autoSpaceDE w:val="0"/>
            <w:autoSpaceDN w:val="0"/>
            <w:adjustRightInd w:val="0"/>
          </w:pPr>
        </w:pPrChange>
      </w:pPr>
      <w:ins w:id="1619" w:author="Lewis Barnett" w:date="2020-06-16T14:27:00Z">
        <w:del w:id="1620"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1621" w:author="Lewis Barnett" w:date="2020-06-16T14:27:00Z"/>
          <w:del w:id="1622" w:author="Lewis.Barnett" w:date="2020-06-26T18:20:00Z"/>
        </w:rPr>
        <w:pPrChange w:id="1623" w:author="Lewis Barnett" w:date="2020-06-16T14:27:00Z">
          <w:pPr>
            <w:widowControl w:val="0"/>
            <w:autoSpaceDE w:val="0"/>
            <w:autoSpaceDN w:val="0"/>
            <w:adjustRightInd w:val="0"/>
          </w:pPr>
        </w:pPrChange>
      </w:pPr>
      <w:ins w:id="1624" w:author="Lewis Barnett" w:date="2020-06-16T14:27:00Z">
        <w:del w:id="1625"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1626" w:author="Lewis Barnett" w:date="2020-06-16T14:27:00Z"/>
          <w:del w:id="1627" w:author="Lewis.Barnett" w:date="2020-06-26T18:20:00Z"/>
        </w:rPr>
        <w:pPrChange w:id="1628" w:author="Lewis Barnett" w:date="2020-06-16T14:27:00Z">
          <w:pPr>
            <w:widowControl w:val="0"/>
            <w:autoSpaceDE w:val="0"/>
            <w:autoSpaceDN w:val="0"/>
            <w:adjustRightInd w:val="0"/>
          </w:pPr>
        </w:pPrChange>
      </w:pPr>
      <w:ins w:id="1629" w:author="Lewis Barnett" w:date="2020-06-16T14:27:00Z">
        <w:del w:id="1630"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1631" w:author="Lewis Barnett" w:date="2020-06-16T14:27:00Z"/>
          <w:del w:id="1632" w:author="Lewis.Barnett" w:date="2020-06-26T18:20:00Z"/>
        </w:rPr>
        <w:pPrChange w:id="1633" w:author="Lewis Barnett" w:date="2020-06-16T14:27:00Z">
          <w:pPr>
            <w:widowControl w:val="0"/>
            <w:autoSpaceDE w:val="0"/>
            <w:autoSpaceDN w:val="0"/>
            <w:adjustRightInd w:val="0"/>
          </w:pPr>
        </w:pPrChange>
      </w:pPr>
      <w:ins w:id="1634" w:author="Lewis Barnett" w:date="2020-06-16T14:27:00Z">
        <w:del w:id="1635"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1636" w:author="Lewis Barnett" w:date="2020-06-16T14:27:00Z"/>
          <w:del w:id="1637" w:author="Lewis.Barnett" w:date="2020-06-26T18:20:00Z"/>
        </w:rPr>
        <w:pPrChange w:id="1638" w:author="Lewis Barnett" w:date="2020-06-16T14:27:00Z">
          <w:pPr>
            <w:widowControl w:val="0"/>
            <w:autoSpaceDE w:val="0"/>
            <w:autoSpaceDN w:val="0"/>
            <w:adjustRightInd w:val="0"/>
          </w:pPr>
        </w:pPrChange>
      </w:pPr>
      <w:ins w:id="1639" w:author="Lewis Barnett" w:date="2020-06-16T14:27:00Z">
        <w:del w:id="1640"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641" w:author="Lewis Barnett" w:date="2020-06-16T14:27:00Z"/>
          <w:del w:id="1642" w:author="Lewis.Barnett" w:date="2020-06-26T18:20:00Z"/>
        </w:rPr>
        <w:pPrChange w:id="1643" w:author="Lewis Barnett" w:date="2020-06-16T14:27:00Z">
          <w:pPr>
            <w:widowControl w:val="0"/>
            <w:autoSpaceDE w:val="0"/>
            <w:autoSpaceDN w:val="0"/>
            <w:adjustRightInd w:val="0"/>
          </w:pPr>
        </w:pPrChange>
      </w:pPr>
      <w:ins w:id="1644" w:author="Lewis Barnett" w:date="2020-06-16T14:27:00Z">
        <w:del w:id="1645"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646" w:author="Lewis Barnett" w:date="2020-06-16T14:27:00Z"/>
          <w:del w:id="1647" w:author="Lewis.Barnett" w:date="2020-06-26T18:20:00Z"/>
        </w:rPr>
        <w:pPrChange w:id="1648" w:author="Lewis Barnett" w:date="2020-06-16T14:27:00Z">
          <w:pPr>
            <w:widowControl w:val="0"/>
            <w:autoSpaceDE w:val="0"/>
            <w:autoSpaceDN w:val="0"/>
            <w:adjustRightInd w:val="0"/>
          </w:pPr>
        </w:pPrChange>
      </w:pPr>
      <w:ins w:id="1649" w:author="Lewis Barnett" w:date="2020-06-16T14:27:00Z">
        <w:del w:id="1650"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651" w:author="Lewis Barnett" w:date="2020-06-16T14:27:00Z"/>
          <w:del w:id="1652" w:author="Lewis.Barnett" w:date="2020-06-26T18:20:00Z"/>
        </w:rPr>
        <w:pPrChange w:id="1653" w:author="Lewis Barnett" w:date="2020-06-16T14:27:00Z">
          <w:pPr>
            <w:widowControl w:val="0"/>
            <w:autoSpaceDE w:val="0"/>
            <w:autoSpaceDN w:val="0"/>
            <w:adjustRightInd w:val="0"/>
          </w:pPr>
        </w:pPrChange>
      </w:pPr>
      <w:ins w:id="1654" w:author="Lewis Barnett" w:date="2020-06-16T14:27:00Z">
        <w:del w:id="1655"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656" w:author="Lewis Barnett" w:date="2020-06-16T14:27:00Z"/>
          <w:del w:id="1657" w:author="Lewis.Barnett" w:date="2020-06-26T18:20:00Z"/>
        </w:rPr>
        <w:pPrChange w:id="1658" w:author="Lewis Barnett" w:date="2020-06-16T14:27:00Z">
          <w:pPr>
            <w:widowControl w:val="0"/>
            <w:autoSpaceDE w:val="0"/>
            <w:autoSpaceDN w:val="0"/>
            <w:adjustRightInd w:val="0"/>
          </w:pPr>
        </w:pPrChange>
      </w:pPr>
      <w:ins w:id="1659" w:author="Lewis Barnett" w:date="2020-06-16T14:27:00Z">
        <w:del w:id="1660"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661" w:author="Lewis Barnett" w:date="2020-06-16T14:27:00Z"/>
          <w:del w:id="1662" w:author="Lewis.Barnett" w:date="2020-06-26T18:20:00Z"/>
        </w:rPr>
        <w:pPrChange w:id="1663" w:author="Lewis Barnett" w:date="2020-06-16T14:27:00Z">
          <w:pPr>
            <w:widowControl w:val="0"/>
            <w:autoSpaceDE w:val="0"/>
            <w:autoSpaceDN w:val="0"/>
            <w:adjustRightInd w:val="0"/>
          </w:pPr>
        </w:pPrChange>
      </w:pPr>
      <w:ins w:id="1664" w:author="Lewis Barnett" w:date="2020-06-16T14:27:00Z">
        <w:del w:id="1665" w:author="Lewis.Barnett" w:date="2020-06-26T18:20:00Z">
          <w:r w:rsidDel="00770736">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666" w:author="Lewis Barnett" w:date="2020-06-16T14:27:00Z"/>
          <w:del w:id="1667" w:author="Lewis.Barnett" w:date="2020-06-26T18:20:00Z"/>
        </w:rPr>
        <w:pPrChange w:id="1668" w:author="Lewis Barnett" w:date="2020-06-16T14:27:00Z">
          <w:pPr>
            <w:widowControl w:val="0"/>
            <w:autoSpaceDE w:val="0"/>
            <w:autoSpaceDN w:val="0"/>
            <w:adjustRightInd w:val="0"/>
          </w:pPr>
        </w:pPrChange>
      </w:pPr>
      <w:ins w:id="1669" w:author="Lewis Barnett" w:date="2020-06-16T14:27:00Z">
        <w:del w:id="1670"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671" w:author="Lewis Barnett" w:date="2020-06-16T14:27:00Z"/>
          <w:del w:id="1672" w:author="Lewis.Barnett" w:date="2020-06-26T18:20:00Z"/>
        </w:rPr>
        <w:pPrChange w:id="1673" w:author="Lewis Barnett" w:date="2020-06-16T14:27:00Z">
          <w:pPr>
            <w:widowControl w:val="0"/>
            <w:autoSpaceDE w:val="0"/>
            <w:autoSpaceDN w:val="0"/>
            <w:adjustRightInd w:val="0"/>
          </w:pPr>
        </w:pPrChange>
      </w:pPr>
      <w:ins w:id="1674" w:author="Lewis Barnett" w:date="2020-06-16T14:27:00Z">
        <w:del w:id="1675"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676" w:author="Lewis Barnett" w:date="2020-06-16T14:27:00Z"/>
          <w:del w:id="1677" w:author="Lewis.Barnett" w:date="2020-06-26T18:20:00Z"/>
        </w:rPr>
        <w:pPrChange w:id="1678" w:author="Lewis Barnett" w:date="2020-06-16T14:27:00Z">
          <w:pPr>
            <w:widowControl w:val="0"/>
            <w:autoSpaceDE w:val="0"/>
            <w:autoSpaceDN w:val="0"/>
            <w:adjustRightInd w:val="0"/>
          </w:pPr>
        </w:pPrChange>
      </w:pPr>
      <w:ins w:id="1679" w:author="Lewis Barnett" w:date="2020-06-16T14:27:00Z">
        <w:del w:id="1680"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681" w:author="Lewis Barnett" w:date="2020-06-16T14:27:00Z"/>
          <w:del w:id="1682" w:author="Lewis.Barnett" w:date="2020-06-26T18:20:00Z"/>
        </w:rPr>
        <w:pPrChange w:id="1683" w:author="Lewis Barnett" w:date="2020-06-16T14:27:00Z">
          <w:pPr>
            <w:widowControl w:val="0"/>
            <w:autoSpaceDE w:val="0"/>
            <w:autoSpaceDN w:val="0"/>
            <w:adjustRightInd w:val="0"/>
          </w:pPr>
        </w:pPrChange>
      </w:pPr>
      <w:ins w:id="1684" w:author="Lewis Barnett" w:date="2020-06-16T14:27:00Z">
        <w:del w:id="1685"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686" w:author="Lewis Barnett" w:date="2020-06-16T14:27:00Z"/>
          <w:del w:id="1687" w:author="Lewis.Barnett" w:date="2020-06-26T18:20:00Z"/>
        </w:rPr>
        <w:pPrChange w:id="1688" w:author="Lewis Barnett" w:date="2020-06-16T14:27:00Z">
          <w:pPr>
            <w:widowControl w:val="0"/>
            <w:autoSpaceDE w:val="0"/>
            <w:autoSpaceDN w:val="0"/>
            <w:adjustRightInd w:val="0"/>
          </w:pPr>
        </w:pPrChange>
      </w:pPr>
      <w:ins w:id="1689" w:author="Lewis Barnett" w:date="2020-06-16T14:27:00Z">
        <w:del w:id="1690"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691" w:author="Lewis Barnett" w:date="2020-06-16T14:27:00Z"/>
          <w:del w:id="1692" w:author="Lewis.Barnett" w:date="2020-06-26T18:20:00Z"/>
        </w:rPr>
        <w:pPrChange w:id="1693" w:author="Lewis Barnett" w:date="2020-06-16T14:27:00Z">
          <w:pPr>
            <w:widowControl w:val="0"/>
            <w:autoSpaceDE w:val="0"/>
            <w:autoSpaceDN w:val="0"/>
            <w:adjustRightInd w:val="0"/>
          </w:pPr>
        </w:pPrChange>
      </w:pPr>
      <w:ins w:id="1694" w:author="Lewis Barnett" w:date="2020-06-16T14:27:00Z">
        <w:del w:id="1695"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696" w:author="Lewis Barnett" w:date="2020-06-16T14:27:00Z"/>
          <w:del w:id="1697" w:author="Lewis.Barnett" w:date="2020-06-26T18:20:00Z"/>
        </w:rPr>
        <w:pPrChange w:id="1698" w:author="Lewis Barnett" w:date="2020-06-16T14:27:00Z">
          <w:pPr>
            <w:widowControl w:val="0"/>
            <w:autoSpaceDE w:val="0"/>
            <w:autoSpaceDN w:val="0"/>
            <w:adjustRightInd w:val="0"/>
          </w:pPr>
        </w:pPrChange>
      </w:pPr>
      <w:ins w:id="1699" w:author="Lewis Barnett" w:date="2020-06-16T14:27:00Z">
        <w:del w:id="1700" w:author="Lewis.Barnett" w:date="2020-06-26T18:20:00Z">
          <w:r w:rsidDel="00770736">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701" w:author="Lewis Barnett" w:date="2020-06-16T14:27:00Z"/>
          <w:del w:id="1702" w:author="Lewis.Barnett" w:date="2020-06-26T18:20:00Z"/>
        </w:rPr>
        <w:pPrChange w:id="1703" w:author="Lewis Barnett" w:date="2020-06-16T14:27:00Z">
          <w:pPr>
            <w:widowControl w:val="0"/>
            <w:autoSpaceDE w:val="0"/>
            <w:autoSpaceDN w:val="0"/>
            <w:adjustRightInd w:val="0"/>
          </w:pPr>
        </w:pPrChange>
      </w:pPr>
      <w:ins w:id="1704" w:author="Lewis Barnett" w:date="2020-06-16T14:27:00Z">
        <w:del w:id="1705"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706" w:author="Lewis Barnett" w:date="2020-06-16T14:27:00Z"/>
          <w:del w:id="1707" w:author="Lewis.Barnett" w:date="2020-06-26T18:20:00Z"/>
        </w:rPr>
        <w:pPrChange w:id="1708" w:author="Lewis Barnett" w:date="2020-06-16T14:27:00Z">
          <w:pPr>
            <w:widowControl w:val="0"/>
            <w:autoSpaceDE w:val="0"/>
            <w:autoSpaceDN w:val="0"/>
            <w:adjustRightInd w:val="0"/>
          </w:pPr>
        </w:pPrChange>
      </w:pPr>
      <w:ins w:id="1709" w:author="Lewis Barnett" w:date="2020-06-16T14:27:00Z">
        <w:del w:id="1710"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711" w:author="Lewis Barnett" w:date="2020-06-16T14:27:00Z"/>
          <w:del w:id="1712" w:author="Lewis.Barnett" w:date="2020-06-26T18:20:00Z"/>
        </w:rPr>
        <w:pPrChange w:id="1713" w:author="Lewis Barnett" w:date="2020-06-16T14:27:00Z">
          <w:pPr>
            <w:widowControl w:val="0"/>
            <w:autoSpaceDE w:val="0"/>
            <w:autoSpaceDN w:val="0"/>
            <w:adjustRightInd w:val="0"/>
          </w:pPr>
        </w:pPrChange>
      </w:pPr>
      <w:ins w:id="1714" w:author="Lewis Barnett" w:date="2020-06-16T14:27:00Z">
        <w:del w:id="1715"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716" w:author="Lewis Barnett" w:date="2020-06-16T14:27:00Z"/>
          <w:del w:id="1717" w:author="Lewis.Barnett" w:date="2020-06-26T18:20:00Z"/>
        </w:rPr>
        <w:pPrChange w:id="1718" w:author="Lewis Barnett" w:date="2020-06-16T14:27:00Z">
          <w:pPr>
            <w:widowControl w:val="0"/>
            <w:autoSpaceDE w:val="0"/>
            <w:autoSpaceDN w:val="0"/>
            <w:adjustRightInd w:val="0"/>
          </w:pPr>
        </w:pPrChange>
      </w:pPr>
      <w:ins w:id="1719" w:author="Lewis Barnett" w:date="2020-06-16T14:27:00Z">
        <w:del w:id="1720"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721" w:author="Lewis Barnett" w:date="2020-06-16T14:27:00Z"/>
          <w:del w:id="1722" w:author="Lewis.Barnett" w:date="2020-06-26T18:20:00Z"/>
        </w:rPr>
        <w:pPrChange w:id="1723" w:author="Lewis Barnett" w:date="2020-06-16T14:27:00Z">
          <w:pPr>
            <w:widowControl w:val="0"/>
            <w:autoSpaceDE w:val="0"/>
            <w:autoSpaceDN w:val="0"/>
            <w:adjustRightInd w:val="0"/>
          </w:pPr>
        </w:pPrChange>
      </w:pPr>
      <w:ins w:id="1724" w:author="Lewis Barnett" w:date="2020-06-16T14:27:00Z">
        <w:del w:id="1725"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726" w:author="Lewis Barnett" w:date="2020-06-16T14:27:00Z"/>
          <w:del w:id="1727" w:author="Lewis.Barnett" w:date="2020-06-26T18:20:00Z"/>
        </w:rPr>
        <w:pPrChange w:id="1728" w:author="Lewis Barnett" w:date="2020-06-16T14:27:00Z">
          <w:pPr>
            <w:widowControl w:val="0"/>
            <w:autoSpaceDE w:val="0"/>
            <w:autoSpaceDN w:val="0"/>
            <w:adjustRightInd w:val="0"/>
          </w:pPr>
        </w:pPrChange>
      </w:pPr>
      <w:ins w:id="1729" w:author="Lewis Barnett" w:date="2020-06-16T14:27:00Z">
        <w:del w:id="1730"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731" w:author="Lewis Barnett" w:date="2020-06-16T14:27:00Z"/>
          <w:del w:id="1732" w:author="Lewis.Barnett" w:date="2020-06-26T18:20:00Z"/>
        </w:rPr>
        <w:pPrChange w:id="1733" w:author="Lewis Barnett" w:date="2020-06-16T14:27:00Z">
          <w:pPr>
            <w:widowControl w:val="0"/>
            <w:autoSpaceDE w:val="0"/>
            <w:autoSpaceDN w:val="0"/>
            <w:adjustRightInd w:val="0"/>
          </w:pPr>
        </w:pPrChange>
      </w:pPr>
      <w:ins w:id="1734" w:author="Lewis Barnett" w:date="2020-06-16T14:27:00Z">
        <w:del w:id="1735"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736" w:author="Lewis Barnett" w:date="2020-06-16T14:27:00Z"/>
          <w:del w:id="1737" w:author="Lewis.Barnett" w:date="2020-06-26T18:20:00Z"/>
        </w:rPr>
        <w:pPrChange w:id="1738" w:author="Lewis Barnett" w:date="2020-06-16T14:27:00Z">
          <w:pPr>
            <w:widowControl w:val="0"/>
            <w:autoSpaceDE w:val="0"/>
            <w:autoSpaceDN w:val="0"/>
            <w:adjustRightInd w:val="0"/>
          </w:pPr>
        </w:pPrChange>
      </w:pPr>
      <w:ins w:id="1739" w:author="Lewis Barnett" w:date="2020-06-16T14:27:00Z">
        <w:del w:id="1740" w:author="Lewis.Barnett" w:date="2020-06-26T18:20:00Z">
          <w:r w:rsidDel="00770736">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741" w:author="Lewis Barnett" w:date="2020-06-16T14:27:00Z"/>
          <w:del w:id="1742" w:author="Lewis.Barnett" w:date="2020-06-26T18:20:00Z"/>
        </w:rPr>
        <w:pPrChange w:id="1743" w:author="Lewis Barnett" w:date="2020-06-16T14:27:00Z">
          <w:pPr>
            <w:widowControl w:val="0"/>
            <w:autoSpaceDE w:val="0"/>
            <w:autoSpaceDN w:val="0"/>
            <w:adjustRightInd w:val="0"/>
          </w:pPr>
        </w:pPrChange>
      </w:pPr>
      <w:ins w:id="1744" w:author="Lewis Barnett" w:date="2020-06-16T14:27:00Z">
        <w:del w:id="1745"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746" w:author="Lewis Barnett" w:date="2020-06-16T14:27:00Z"/>
          <w:del w:id="1747" w:author="Lewis.Barnett" w:date="2020-06-26T18:20:00Z"/>
        </w:rPr>
        <w:pPrChange w:id="1748" w:author="Lewis Barnett" w:date="2020-06-16T14:27:00Z">
          <w:pPr>
            <w:widowControl w:val="0"/>
            <w:autoSpaceDE w:val="0"/>
            <w:autoSpaceDN w:val="0"/>
            <w:adjustRightInd w:val="0"/>
          </w:pPr>
        </w:pPrChange>
      </w:pPr>
      <w:ins w:id="1749" w:author="Lewis Barnett" w:date="2020-06-16T14:27:00Z">
        <w:del w:id="1750"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751" w:author="Lewis Barnett" w:date="2020-06-16T14:27:00Z"/>
          <w:del w:id="1752" w:author="Lewis.Barnett" w:date="2020-06-26T18:20:00Z"/>
        </w:rPr>
        <w:pPrChange w:id="1753" w:author="Lewis Barnett" w:date="2020-06-16T14:27:00Z">
          <w:pPr>
            <w:widowControl w:val="0"/>
            <w:autoSpaceDE w:val="0"/>
            <w:autoSpaceDN w:val="0"/>
            <w:adjustRightInd w:val="0"/>
          </w:pPr>
        </w:pPrChange>
      </w:pPr>
      <w:ins w:id="1754" w:author="Lewis Barnett" w:date="2020-06-16T14:27:00Z">
        <w:del w:id="1755"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756" w:author="Lewis Barnett" w:date="2020-06-16T14:27:00Z"/>
          <w:del w:id="1757" w:author="Lewis.Barnett" w:date="2020-06-26T18:20:00Z"/>
        </w:rPr>
        <w:pPrChange w:id="1758" w:author="Lewis Barnett" w:date="2020-06-16T14:27:00Z">
          <w:pPr>
            <w:widowControl w:val="0"/>
            <w:autoSpaceDE w:val="0"/>
            <w:autoSpaceDN w:val="0"/>
            <w:adjustRightInd w:val="0"/>
          </w:pPr>
        </w:pPrChange>
      </w:pPr>
      <w:ins w:id="1759" w:author="Lewis Barnett" w:date="2020-06-16T14:27:00Z">
        <w:del w:id="1760"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761" w:author="Lewis Barnett" w:date="2020-06-16T14:27:00Z"/>
          <w:del w:id="1762" w:author="Lewis.Barnett" w:date="2020-06-26T18:20:00Z"/>
        </w:rPr>
        <w:pPrChange w:id="1763" w:author="Lewis Barnett" w:date="2020-06-16T14:27:00Z">
          <w:pPr>
            <w:widowControl w:val="0"/>
            <w:autoSpaceDE w:val="0"/>
            <w:autoSpaceDN w:val="0"/>
            <w:adjustRightInd w:val="0"/>
          </w:pPr>
        </w:pPrChange>
      </w:pPr>
      <w:ins w:id="1764" w:author="Lewis Barnett" w:date="2020-06-16T14:27:00Z">
        <w:del w:id="1765"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766" w:author="Lewis Barnett" w:date="2020-06-16T14:27:00Z"/>
          <w:del w:id="1767" w:author="Lewis.Barnett" w:date="2020-06-26T18:20:00Z"/>
        </w:rPr>
        <w:pPrChange w:id="1768" w:author="Lewis Barnett" w:date="2020-06-16T14:27:00Z">
          <w:pPr>
            <w:widowControl w:val="0"/>
            <w:autoSpaceDE w:val="0"/>
            <w:autoSpaceDN w:val="0"/>
            <w:adjustRightInd w:val="0"/>
          </w:pPr>
        </w:pPrChange>
      </w:pPr>
      <w:ins w:id="1769" w:author="Lewis Barnett" w:date="2020-06-16T14:27:00Z">
        <w:del w:id="1770"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771" w:author="Lewis Barnett" w:date="2020-06-16T14:27:00Z"/>
          <w:del w:id="1772" w:author="Lewis.Barnett" w:date="2020-06-26T18:20:00Z"/>
        </w:rPr>
        <w:pPrChange w:id="1773" w:author="Lewis Barnett" w:date="2020-06-16T14:27:00Z">
          <w:pPr>
            <w:widowControl w:val="0"/>
            <w:autoSpaceDE w:val="0"/>
            <w:autoSpaceDN w:val="0"/>
            <w:adjustRightInd w:val="0"/>
          </w:pPr>
        </w:pPrChange>
      </w:pPr>
      <w:ins w:id="1774" w:author="Lewis Barnett" w:date="2020-06-16T14:27:00Z">
        <w:del w:id="1775" w:author="Lewis.Barnett" w:date="2020-06-26T18:20:00Z">
          <w:r w:rsidDel="00770736">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776" w:author="Lewis Barnett" w:date="2020-06-16T14:27:00Z"/>
          <w:del w:id="1777" w:author="Lewis.Barnett" w:date="2020-06-26T18:20:00Z"/>
        </w:rPr>
        <w:pPrChange w:id="1778" w:author="Lewis Barnett" w:date="2020-06-16T14:27:00Z">
          <w:pPr>
            <w:widowControl w:val="0"/>
            <w:autoSpaceDE w:val="0"/>
            <w:autoSpaceDN w:val="0"/>
            <w:adjustRightInd w:val="0"/>
          </w:pPr>
        </w:pPrChange>
      </w:pPr>
      <w:ins w:id="1779" w:author="Lewis Barnett" w:date="2020-06-16T14:27:00Z">
        <w:del w:id="1780"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781" w:author="Lewis Barnett" w:date="2020-06-16T14:27:00Z"/>
          <w:del w:id="1782" w:author="Lewis.Barnett" w:date="2020-06-26T18:20:00Z"/>
        </w:rPr>
        <w:pPrChange w:id="1783" w:author="Lewis Barnett" w:date="2020-06-16T14:27:00Z">
          <w:pPr>
            <w:widowControl w:val="0"/>
            <w:autoSpaceDE w:val="0"/>
            <w:autoSpaceDN w:val="0"/>
            <w:adjustRightInd w:val="0"/>
          </w:pPr>
        </w:pPrChange>
      </w:pPr>
      <w:ins w:id="1784" w:author="Lewis Barnett" w:date="2020-06-16T14:27:00Z">
        <w:del w:id="1785"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786" w:author="Lewis Barnett" w:date="2020-06-16T14:27:00Z"/>
          <w:del w:id="1787" w:author="Lewis.Barnett" w:date="2020-06-26T18:20:00Z"/>
        </w:rPr>
        <w:pPrChange w:id="1788" w:author="Lewis Barnett" w:date="2020-06-16T14:27:00Z">
          <w:pPr>
            <w:widowControl w:val="0"/>
            <w:autoSpaceDE w:val="0"/>
            <w:autoSpaceDN w:val="0"/>
            <w:adjustRightInd w:val="0"/>
          </w:pPr>
        </w:pPrChange>
      </w:pPr>
      <w:ins w:id="1789" w:author="Lewis Barnett" w:date="2020-06-16T14:27:00Z">
        <w:del w:id="1790"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791" w:author="Lewis Barnett" w:date="2020-06-16T14:27:00Z"/>
          <w:del w:id="1792" w:author="Lewis.Barnett" w:date="2020-06-26T18:20:00Z"/>
        </w:rPr>
        <w:pPrChange w:id="1793" w:author="Lewis Barnett" w:date="2020-06-16T14:27:00Z">
          <w:pPr>
            <w:widowControl w:val="0"/>
            <w:autoSpaceDE w:val="0"/>
            <w:autoSpaceDN w:val="0"/>
            <w:adjustRightInd w:val="0"/>
          </w:pPr>
        </w:pPrChange>
      </w:pPr>
      <w:ins w:id="1794" w:author="Lewis Barnett" w:date="2020-06-16T14:27:00Z">
        <w:del w:id="1795"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796" w:author="Lewis Barnett" w:date="2020-06-16T14:27:00Z"/>
          <w:del w:id="1797" w:author="Lewis.Barnett" w:date="2020-06-26T18:20:00Z"/>
        </w:rPr>
        <w:pPrChange w:id="1798" w:author="Lewis Barnett" w:date="2020-06-16T14:27:00Z">
          <w:pPr>
            <w:widowControl w:val="0"/>
            <w:autoSpaceDE w:val="0"/>
            <w:autoSpaceDN w:val="0"/>
            <w:adjustRightInd w:val="0"/>
          </w:pPr>
        </w:pPrChange>
      </w:pPr>
      <w:ins w:id="1799" w:author="Lewis Barnett" w:date="2020-06-16T14:27:00Z">
        <w:del w:id="1800"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801" w:author="Lewis Barnett" w:date="2020-06-16T14:27:00Z"/>
          <w:del w:id="1802" w:author="Lewis.Barnett" w:date="2020-06-26T18:20:00Z"/>
        </w:rPr>
        <w:pPrChange w:id="1803" w:author="Lewis Barnett" w:date="2020-06-16T14:27:00Z">
          <w:pPr>
            <w:widowControl w:val="0"/>
            <w:autoSpaceDE w:val="0"/>
            <w:autoSpaceDN w:val="0"/>
            <w:adjustRightInd w:val="0"/>
          </w:pPr>
        </w:pPrChange>
      </w:pPr>
      <w:ins w:id="1804" w:author="Lewis Barnett" w:date="2020-06-16T14:27:00Z">
        <w:del w:id="1805"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806" w:author="Lewis Barnett" w:date="2020-06-16T14:27:00Z"/>
          <w:del w:id="1807" w:author="Lewis.Barnett" w:date="2020-06-26T18:20:00Z"/>
        </w:rPr>
        <w:pPrChange w:id="1808" w:author="Lewis Barnett" w:date="2020-06-16T14:27:00Z">
          <w:pPr>
            <w:widowControl w:val="0"/>
            <w:autoSpaceDE w:val="0"/>
            <w:autoSpaceDN w:val="0"/>
            <w:adjustRightInd w:val="0"/>
          </w:pPr>
        </w:pPrChange>
      </w:pPr>
      <w:ins w:id="1809" w:author="Lewis Barnett" w:date="2020-06-16T14:27:00Z">
        <w:del w:id="1810" w:author="Lewis.Barnett" w:date="2020-06-26T18:20:00Z">
          <w:r w:rsidDel="00770736">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811" w:author="Lewis Barnett" w:date="2020-06-16T14:27:00Z"/>
          <w:del w:id="1812" w:author="Lewis.Barnett" w:date="2020-06-26T18:20:00Z"/>
        </w:rPr>
        <w:pPrChange w:id="1813" w:author="Lewis Barnett" w:date="2020-06-16T14:27:00Z">
          <w:pPr>
            <w:widowControl w:val="0"/>
            <w:autoSpaceDE w:val="0"/>
            <w:autoSpaceDN w:val="0"/>
            <w:adjustRightInd w:val="0"/>
          </w:pPr>
        </w:pPrChange>
      </w:pPr>
      <w:ins w:id="1814" w:author="Lewis Barnett" w:date="2020-06-16T14:27:00Z">
        <w:del w:id="1815"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816" w:author="Lewis.Barnett" w:date="2020-06-26T18:20:00Z"/>
          <w:rFonts w:eastAsiaTheme="minorHAnsi"/>
        </w:rPr>
      </w:pPr>
      <w:del w:id="1817"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818" w:author="Lewis.Barnett" w:date="2020-06-26T18:20:00Z"/>
          <w:rFonts w:eastAsiaTheme="minorHAnsi"/>
        </w:rPr>
      </w:pPr>
      <w:del w:id="1819"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820" w:author="Lewis.Barnett" w:date="2020-06-26T18:20:00Z"/>
          <w:rFonts w:eastAsiaTheme="minorHAnsi"/>
        </w:rPr>
      </w:pPr>
      <w:del w:id="1821"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822" w:author="Lewis.Barnett" w:date="2020-06-26T18:20:00Z"/>
          <w:rFonts w:eastAsiaTheme="minorHAnsi"/>
        </w:rPr>
      </w:pPr>
      <w:del w:id="1823"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824" w:author="Lewis.Barnett" w:date="2020-06-26T18:20:00Z"/>
          <w:rFonts w:eastAsiaTheme="minorHAnsi"/>
        </w:rPr>
      </w:pPr>
      <w:del w:id="1825"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826" w:author="Lewis.Barnett" w:date="2020-06-26T18:20:00Z"/>
          <w:rFonts w:eastAsiaTheme="minorHAnsi"/>
        </w:rPr>
      </w:pPr>
      <w:del w:id="1827"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828" w:author="Lewis.Barnett" w:date="2020-06-26T18:20:00Z"/>
          <w:rFonts w:eastAsiaTheme="minorHAnsi"/>
        </w:rPr>
      </w:pPr>
      <w:del w:id="1829" w:author="Lewis.Barnett" w:date="2020-06-26T18:20:00Z">
        <w:r w:rsidRPr="00082596" w:rsidDel="00770736">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830" w:author="Lewis.Barnett" w:date="2020-06-26T18:20:00Z"/>
          <w:rFonts w:eastAsiaTheme="minorHAnsi"/>
        </w:rPr>
      </w:pPr>
      <w:del w:id="1831"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832" w:author="Lewis.Barnett" w:date="2020-06-26T18:20:00Z"/>
          <w:rFonts w:eastAsiaTheme="minorHAnsi"/>
        </w:rPr>
      </w:pPr>
      <w:del w:id="1833"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834" w:author="Lewis.Barnett" w:date="2020-06-26T18:20:00Z"/>
          <w:rFonts w:eastAsiaTheme="minorHAnsi"/>
        </w:rPr>
      </w:pPr>
      <w:del w:id="1835"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836" w:author="Lewis.Barnett" w:date="2020-06-26T18:20:00Z"/>
          <w:rFonts w:eastAsiaTheme="minorHAnsi"/>
        </w:rPr>
      </w:pPr>
      <w:del w:id="1837"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838" w:author="Lewis.Barnett" w:date="2020-06-26T18:20:00Z"/>
          <w:rFonts w:eastAsiaTheme="minorHAnsi"/>
        </w:rPr>
      </w:pPr>
      <w:del w:id="1839"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840" w:author="Lewis.Barnett" w:date="2020-06-26T18:20:00Z"/>
          <w:rFonts w:eastAsiaTheme="minorHAnsi"/>
        </w:rPr>
      </w:pPr>
      <w:del w:id="1841" w:author="Lewis.Barnett" w:date="2020-06-26T18:20:00Z">
        <w:r w:rsidRPr="00082596" w:rsidDel="00770736">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842" w:author="Lewis.Barnett" w:date="2020-06-26T18:20:00Z"/>
          <w:rFonts w:eastAsiaTheme="minorHAnsi"/>
        </w:rPr>
      </w:pPr>
      <w:del w:id="1843"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844" w:author="Lewis.Barnett" w:date="2020-06-26T18:20:00Z"/>
          <w:rFonts w:eastAsiaTheme="minorHAnsi"/>
        </w:rPr>
      </w:pPr>
      <w:del w:id="1845"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846" w:author="Lewis.Barnett" w:date="2020-06-26T18:20:00Z"/>
          <w:rFonts w:eastAsiaTheme="minorHAnsi"/>
        </w:rPr>
      </w:pPr>
      <w:del w:id="1847"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848" w:author="Lewis.Barnett" w:date="2020-06-26T18:20:00Z"/>
          <w:rFonts w:eastAsiaTheme="minorHAnsi"/>
        </w:rPr>
      </w:pPr>
      <w:del w:id="1849"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850" w:author="Lewis.Barnett" w:date="2020-06-26T18:20:00Z"/>
          <w:rFonts w:eastAsiaTheme="minorHAnsi"/>
        </w:rPr>
      </w:pPr>
      <w:del w:id="1851"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852" w:author="Lewis.Barnett" w:date="2020-06-26T18:20:00Z"/>
          <w:rFonts w:eastAsiaTheme="minorHAnsi"/>
        </w:rPr>
      </w:pPr>
      <w:del w:id="1853"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854" w:author="Lewis.Barnett" w:date="2020-06-26T18:20:00Z"/>
          <w:rFonts w:eastAsiaTheme="minorHAnsi"/>
        </w:rPr>
      </w:pPr>
      <w:del w:id="1855"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856" w:author="Lewis.Barnett" w:date="2020-06-26T18:20:00Z"/>
          <w:rFonts w:eastAsiaTheme="minorHAnsi"/>
        </w:rPr>
      </w:pPr>
      <w:del w:id="1857"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858" w:author="Lewis.Barnett" w:date="2020-06-26T18:20:00Z"/>
          <w:rFonts w:eastAsiaTheme="minorHAnsi"/>
        </w:rPr>
      </w:pPr>
      <w:del w:id="1859"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860" w:author="Lewis.Barnett" w:date="2020-06-26T18:20:00Z"/>
          <w:rFonts w:eastAsiaTheme="minorHAnsi"/>
        </w:rPr>
      </w:pPr>
      <w:del w:id="1861" w:author="Lewis.Barnett" w:date="2020-06-26T18:20:00Z">
        <w:r w:rsidRPr="00082596" w:rsidDel="00770736">
          <w:rPr>
            <w:rFonts w:eastAsiaTheme="minorHAnsi"/>
          </w:rPr>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862" w:author="Lewis.Barnett" w:date="2020-06-26T18:20:00Z"/>
          <w:rFonts w:eastAsiaTheme="minorHAnsi"/>
        </w:rPr>
      </w:pPr>
      <w:del w:id="1863"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864" w:author="Lewis.Barnett" w:date="2020-06-26T18:20:00Z"/>
          <w:rFonts w:eastAsiaTheme="minorHAnsi"/>
        </w:rPr>
      </w:pPr>
      <w:del w:id="1865"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866" w:author="Lewis.Barnett" w:date="2020-06-26T18:20:00Z"/>
          <w:rFonts w:eastAsiaTheme="minorHAnsi"/>
        </w:rPr>
      </w:pPr>
      <w:del w:id="1867"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868" w:author="Lewis.Barnett" w:date="2020-06-26T18:20:00Z"/>
          <w:rFonts w:eastAsiaTheme="minorHAnsi"/>
        </w:rPr>
      </w:pPr>
      <w:del w:id="1869"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870" w:author="Lewis.Barnett" w:date="2020-06-26T18:20:00Z"/>
          <w:rFonts w:eastAsiaTheme="minorHAnsi"/>
        </w:rPr>
      </w:pPr>
      <w:del w:id="1871"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872" w:author="Lewis.Barnett" w:date="2020-06-26T18:20:00Z"/>
          <w:rFonts w:eastAsiaTheme="minorHAnsi"/>
        </w:rPr>
      </w:pPr>
      <w:del w:id="1873"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874" w:author="Lewis.Barnett" w:date="2020-06-26T18:20:00Z"/>
          <w:rFonts w:eastAsiaTheme="minorHAnsi"/>
        </w:rPr>
      </w:pPr>
      <w:del w:id="1875"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876" w:author="Lewis.Barnett" w:date="2020-06-26T18:20:00Z"/>
          <w:rFonts w:eastAsiaTheme="minorHAnsi"/>
        </w:rPr>
      </w:pPr>
      <w:del w:id="1877" w:author="Lewis.Barnett" w:date="2020-06-26T18:20:00Z">
        <w:r w:rsidRPr="00082596" w:rsidDel="00770736">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878" w:author="Lewis.Barnett" w:date="2020-06-26T18:20:00Z"/>
          <w:rFonts w:eastAsiaTheme="minorHAnsi"/>
        </w:rPr>
      </w:pPr>
      <w:del w:id="1879"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880" w:author="Lewis.Barnett" w:date="2020-06-26T18:20:00Z"/>
          <w:rFonts w:eastAsiaTheme="minorHAnsi"/>
        </w:rPr>
      </w:pPr>
      <w:del w:id="1881"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882" w:author="Lewis.Barnett" w:date="2020-06-26T18:20:00Z"/>
          <w:rFonts w:eastAsiaTheme="minorHAnsi"/>
        </w:rPr>
      </w:pPr>
      <w:del w:id="1883"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884" w:author="Lewis.Barnett" w:date="2020-06-26T18:20:00Z"/>
          <w:rFonts w:eastAsiaTheme="minorHAnsi"/>
        </w:rPr>
      </w:pPr>
      <w:del w:id="1885"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886" w:author="Lewis.Barnett" w:date="2020-06-26T18:20:00Z"/>
          <w:rFonts w:eastAsiaTheme="minorHAnsi"/>
        </w:rPr>
      </w:pPr>
      <w:del w:id="1887"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888" w:author="Lewis.Barnett" w:date="2020-06-26T18:20:00Z"/>
          <w:rFonts w:eastAsiaTheme="minorHAnsi"/>
        </w:rPr>
      </w:pPr>
      <w:del w:id="1889"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890" w:author="Lewis.Barnett" w:date="2020-06-26T18:20:00Z"/>
          <w:rFonts w:eastAsiaTheme="minorHAnsi"/>
        </w:rPr>
      </w:pPr>
      <w:del w:id="1891"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892" w:author="Lewis.Barnett" w:date="2020-06-26T18:20:00Z"/>
          <w:rFonts w:eastAsiaTheme="minorHAnsi"/>
        </w:rPr>
      </w:pPr>
      <w:del w:id="1893" w:author="Lewis.Barnett" w:date="2020-06-26T18:20:00Z">
        <w:r w:rsidRPr="00082596" w:rsidDel="00770736">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894" w:author="Lewis.Barnett" w:date="2020-06-26T18:20:00Z"/>
          <w:rFonts w:eastAsiaTheme="minorHAnsi"/>
        </w:rPr>
      </w:pPr>
      <w:del w:id="1895"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896" w:author="Lewis.Barnett" w:date="2020-06-26T18:20:00Z"/>
          <w:rFonts w:eastAsiaTheme="minorHAnsi"/>
        </w:rPr>
      </w:pPr>
      <w:del w:id="1897"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898" w:author="Lewis.Barnett" w:date="2020-06-26T18:20:00Z"/>
          <w:rFonts w:eastAsiaTheme="minorHAnsi"/>
        </w:rPr>
      </w:pPr>
      <w:del w:id="1899"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900" w:author="Lewis.Barnett" w:date="2020-06-26T18:20:00Z"/>
          <w:rFonts w:eastAsiaTheme="minorHAnsi"/>
        </w:rPr>
      </w:pPr>
      <w:del w:id="1901"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902" w:author="Lewis.Barnett" w:date="2020-06-26T18:20:00Z"/>
          <w:rFonts w:eastAsiaTheme="minorHAnsi"/>
        </w:rPr>
      </w:pPr>
      <w:del w:id="1903"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904" w:author="Lewis.Barnett" w:date="2020-06-26T18:20:00Z"/>
          <w:rFonts w:eastAsiaTheme="minorHAnsi"/>
        </w:rPr>
      </w:pPr>
      <w:del w:id="1905"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906" w:author="Lewis.Barnett" w:date="2020-06-26T18:20:00Z"/>
          <w:rFonts w:eastAsiaTheme="minorHAnsi"/>
        </w:rPr>
      </w:pPr>
      <w:del w:id="1907"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908" w:author="Lewis.Barnett" w:date="2020-06-26T18:20:00Z"/>
          <w:rFonts w:eastAsiaTheme="minorHAnsi"/>
        </w:rPr>
      </w:pPr>
      <w:del w:id="1909" w:author="Lewis.Barnett" w:date="2020-06-26T18:20:00Z">
        <w:r w:rsidRPr="00082596" w:rsidDel="00770736">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910" w:author="Lewis.Barnett" w:date="2020-06-26T18:20:00Z"/>
          <w:rFonts w:eastAsiaTheme="minorHAnsi"/>
        </w:rPr>
      </w:pPr>
      <w:del w:id="1911"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912" w:author="Lewis.Barnett" w:date="2020-06-26T18:20:00Z"/>
          <w:rFonts w:eastAsiaTheme="minorHAnsi"/>
        </w:rPr>
      </w:pPr>
      <w:del w:id="1913"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914" w:author="Lewis.Barnett" w:date="2020-06-26T18:20:00Z"/>
          <w:rFonts w:eastAsiaTheme="minorHAnsi"/>
        </w:rPr>
      </w:pPr>
      <w:del w:id="1915"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916" w:author="Lewis.Barnett" w:date="2020-06-26T18:20:00Z"/>
          <w:rFonts w:eastAsiaTheme="minorHAnsi"/>
        </w:rPr>
      </w:pPr>
      <w:del w:id="1917"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918" w:author="Lewis.Barnett" w:date="2020-06-26T18:20:00Z"/>
          <w:rFonts w:eastAsiaTheme="minorHAnsi"/>
        </w:rPr>
      </w:pPr>
      <w:del w:id="1919"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920" w:author="Lewis.Barnett" w:date="2020-06-26T18:20:00Z"/>
          <w:rFonts w:eastAsiaTheme="minorHAnsi"/>
        </w:rPr>
      </w:pPr>
      <w:del w:id="1921"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922" w:author="Lewis.Barnett" w:date="2020-06-26T18:20:00Z"/>
          <w:rFonts w:eastAsiaTheme="minorHAnsi"/>
        </w:rPr>
      </w:pPr>
      <w:del w:id="1923" w:author="Lewis.Barnett" w:date="2020-06-26T18:20:00Z">
        <w:r w:rsidRPr="00082596" w:rsidDel="00770736">
          <w:rPr>
            <w:rFonts w:eastAsiaTheme="minorHAnsi"/>
          </w:rPr>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924" w:author="Lewis.Barnett" w:date="2020-06-26T18:20:00Z"/>
          <w:rFonts w:eastAsiaTheme="minorHAnsi"/>
        </w:rPr>
      </w:pPr>
      <w:del w:id="1925"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926" w:author="Lewis.Barnett" w:date="2020-06-26T18:20:00Z"/>
          <w:rFonts w:eastAsiaTheme="minorHAnsi"/>
        </w:rPr>
      </w:pPr>
      <w:del w:id="1927"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928" w:author="Lewis Barnett" w:date="2020-06-16T16:09:00Z"/>
          <w:rFonts w:ascii="Times" w:hAnsi="Times"/>
        </w:rPr>
      </w:pPr>
      <w:r w:rsidRPr="00082596">
        <w:rPr>
          <w:rFonts w:eastAsiaTheme="minorHAnsi"/>
          <w:lang w:val="en-US"/>
        </w:rPr>
        <w:fldChar w:fldCharType="end"/>
      </w:r>
      <w:del w:id="1929" w:author="Lewis Barnett" w:date="2020-06-16T16:09:00Z">
        <w:r w:rsidR="00344523" w:rsidDel="00E36A06">
          <w:delText>APPENDIX TABLES</w:delText>
        </w:r>
      </w:del>
    </w:p>
    <w:p w14:paraId="1D78D7BE" w14:textId="35FBF8DE" w:rsidR="0046021E" w:rsidDel="00E36A06" w:rsidRDefault="0046021E">
      <w:pPr>
        <w:spacing w:line="480" w:lineRule="auto"/>
        <w:rPr>
          <w:del w:id="1930" w:author="Lewis Barnett" w:date="2020-06-16T16:09:00Z"/>
        </w:rPr>
        <w:pPrChange w:id="1931" w:author="Lewis Barnett" w:date="2020-06-16T16:12:00Z">
          <w:pPr>
            <w:spacing w:after="160" w:line="480" w:lineRule="auto"/>
          </w:pPr>
        </w:pPrChange>
      </w:pPr>
      <w:del w:id="1932"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933" w:author="Lewis Barnett" w:date="2020-06-16T16:09:00Z"/>
        </w:trPr>
        <w:tc>
          <w:tcPr>
            <w:tcW w:w="0" w:type="auto"/>
          </w:tcPr>
          <w:p w14:paraId="64F7E4BD" w14:textId="1E872CC0" w:rsidR="0046021E" w:rsidRPr="006C048B" w:rsidDel="00E36A06" w:rsidRDefault="0046021E">
            <w:pPr>
              <w:spacing w:line="480" w:lineRule="auto"/>
              <w:rPr>
                <w:del w:id="1934" w:author="Lewis Barnett" w:date="2020-06-16T16:09:00Z"/>
                <w:i/>
              </w:rPr>
              <w:pPrChange w:id="1935" w:author="Lewis Barnett" w:date="2020-06-16T16:12:00Z">
                <w:pPr/>
              </w:pPrChange>
            </w:pPr>
            <w:del w:id="1936"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937" w:author="Lewis Barnett" w:date="2020-06-16T16:09:00Z"/>
                <w:i/>
              </w:rPr>
              <w:pPrChange w:id="1938" w:author="Lewis Barnett" w:date="2020-06-16T16:12:00Z">
                <w:pPr/>
              </w:pPrChange>
            </w:pPr>
            <w:del w:id="1939"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940" w:author="Lewis Barnett" w:date="2020-06-16T16:09:00Z"/>
                <w:i/>
              </w:rPr>
              <w:pPrChange w:id="1941" w:author="Lewis Barnett" w:date="2020-06-16T16:12:00Z">
                <w:pPr/>
              </w:pPrChange>
            </w:pPr>
            <w:del w:id="1942" w:author="Lewis Barnett" w:date="2020-06-16T16:09:00Z">
              <w:r w:rsidRPr="006C048B" w:rsidDel="00E36A06">
                <w:rPr>
                  <w:i/>
                </w:rPr>
                <w:delText>Value</w:delText>
              </w:r>
            </w:del>
          </w:p>
        </w:tc>
      </w:tr>
      <w:tr w:rsidR="0046021E" w:rsidDel="00E36A06" w14:paraId="0D7913D3" w14:textId="3A6268BB" w:rsidTr="0044347D">
        <w:trPr>
          <w:del w:id="1943" w:author="Lewis Barnett" w:date="2020-06-16T16:09:00Z"/>
        </w:trPr>
        <w:tc>
          <w:tcPr>
            <w:tcW w:w="0" w:type="auto"/>
          </w:tcPr>
          <w:p w14:paraId="6AB07AA1" w14:textId="5C16B7C7" w:rsidR="0046021E" w:rsidDel="00E36A06" w:rsidRDefault="0046021E">
            <w:pPr>
              <w:spacing w:line="480" w:lineRule="auto"/>
              <w:rPr>
                <w:del w:id="1944" w:author="Lewis Barnett" w:date="2020-06-16T16:09:00Z"/>
              </w:rPr>
              <w:pPrChange w:id="1945" w:author="Lewis Barnett" w:date="2020-06-16T16:12:00Z">
                <w:pPr>
                  <w:jc w:val="center"/>
                </w:pPr>
              </w:pPrChange>
            </w:pPr>
            <w:del w:id="1946" w:author="Lewis Barnett" w:date="2020-06-16T16:09:00Z">
              <w:r w:rsidDel="00E36A06">
                <w:delText>T</w:delText>
              </w:r>
            </w:del>
          </w:p>
        </w:tc>
        <w:tc>
          <w:tcPr>
            <w:tcW w:w="0" w:type="auto"/>
          </w:tcPr>
          <w:p w14:paraId="700F78D9" w14:textId="6E9538E3" w:rsidR="0046021E" w:rsidDel="00E36A06" w:rsidRDefault="0046021E">
            <w:pPr>
              <w:spacing w:line="480" w:lineRule="auto"/>
              <w:rPr>
                <w:del w:id="1947" w:author="Lewis Barnett" w:date="2020-06-16T16:09:00Z"/>
              </w:rPr>
              <w:pPrChange w:id="1948" w:author="Lewis Barnett" w:date="2020-06-16T16:12:00Z">
                <w:pPr/>
              </w:pPrChange>
            </w:pPr>
            <w:del w:id="1949"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950" w:author="Lewis Barnett" w:date="2020-06-16T16:09:00Z"/>
              </w:rPr>
              <w:pPrChange w:id="1951" w:author="Lewis Barnett" w:date="2020-06-16T16:12:00Z">
                <w:pPr/>
              </w:pPrChange>
            </w:pPr>
            <w:del w:id="1952" w:author="Lewis Barnett" w:date="2020-06-16T16:09:00Z">
              <w:r w:rsidDel="00E36A06">
                <w:delText>10</w:delText>
              </w:r>
            </w:del>
          </w:p>
        </w:tc>
      </w:tr>
      <w:tr w:rsidR="0046021E" w:rsidDel="00E36A06" w14:paraId="78B00F6D" w14:textId="1F56E62E" w:rsidTr="0044347D">
        <w:trPr>
          <w:del w:id="1953" w:author="Lewis Barnett" w:date="2020-06-16T16:09:00Z"/>
        </w:trPr>
        <w:tc>
          <w:tcPr>
            <w:tcW w:w="0" w:type="auto"/>
          </w:tcPr>
          <w:p w14:paraId="78FA31EF" w14:textId="21489BAC" w:rsidR="0046021E" w:rsidDel="00E36A06" w:rsidRDefault="00C31143">
            <w:pPr>
              <w:spacing w:line="480" w:lineRule="auto"/>
              <w:rPr>
                <w:del w:id="1954" w:author="Lewis Barnett" w:date="2020-06-16T16:09:00Z"/>
              </w:rPr>
              <w:pPrChange w:id="1955" w:author="Lewis Barnett" w:date="2020-06-16T16:12:00Z">
                <w:pPr/>
              </w:pPrChange>
            </w:pPr>
            <m:oMathPara>
              <m:oMath>
                <m:r>
                  <w:del w:id="1956"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957" w:author="Lewis Barnett" w:date="2020-06-16T16:09:00Z"/>
              </w:rPr>
              <w:pPrChange w:id="1958" w:author="Lewis Barnett" w:date="2020-06-16T16:12:00Z">
                <w:pPr/>
              </w:pPrChange>
            </w:pPr>
            <w:del w:id="1959"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960" w:author="Lewis Barnett" w:date="2020-06-16T16:09:00Z"/>
              </w:rPr>
              <w:pPrChange w:id="1961" w:author="Lewis Barnett" w:date="2020-06-16T16:12:00Z">
                <w:pPr/>
              </w:pPrChange>
            </w:pPr>
            <w:del w:id="1962" w:author="Lewis Barnett" w:date="2020-06-16T16:09:00Z">
              <w:r w:rsidDel="00E36A06">
                <w:delText>1</w:delText>
              </w:r>
            </w:del>
          </w:p>
        </w:tc>
      </w:tr>
      <w:tr w:rsidR="0046021E" w:rsidDel="00E36A06" w14:paraId="34AA5DAF" w14:textId="4B87CCFB" w:rsidTr="0044347D">
        <w:trPr>
          <w:del w:id="1963" w:author="Lewis Barnett" w:date="2020-06-16T16:09:00Z"/>
        </w:trPr>
        <w:tc>
          <w:tcPr>
            <w:tcW w:w="0" w:type="auto"/>
          </w:tcPr>
          <w:p w14:paraId="154CCD86" w14:textId="12C31D92" w:rsidR="0046021E" w:rsidDel="00E36A06" w:rsidRDefault="00227216">
            <w:pPr>
              <w:spacing w:line="480" w:lineRule="auto"/>
              <w:rPr>
                <w:del w:id="1964" w:author="Lewis Barnett" w:date="2020-06-16T16:09:00Z"/>
              </w:rPr>
              <w:pPrChange w:id="1965" w:author="Lewis Barnett" w:date="2020-06-16T16:12:00Z">
                <w:pPr/>
              </w:pPrChange>
            </w:pPr>
            <m:oMathPara>
              <m:oMath>
                <m:sSub>
                  <m:sSubPr>
                    <m:ctrlPr>
                      <w:del w:id="1966" w:author="Lewis Barnett" w:date="2020-06-16T16:09:00Z">
                        <w:rPr>
                          <w:rFonts w:ascii="Cambria Math" w:hAnsi="Cambria Math"/>
                          <w:i/>
                        </w:rPr>
                      </w:del>
                    </m:ctrlPr>
                  </m:sSubPr>
                  <m:e>
                    <m:r>
                      <w:del w:id="1967" w:author="Lewis Barnett" w:date="2020-06-16T16:09:00Z">
                        <w:rPr>
                          <w:rFonts w:ascii="Cambria Math" w:hAnsi="Cambria Math"/>
                        </w:rPr>
                        <m:t>σ</m:t>
                      </w:del>
                    </m:r>
                  </m:e>
                  <m:sub>
                    <m:r>
                      <w:del w:id="1968"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969" w:author="Lewis Barnett" w:date="2020-06-16T16:09:00Z"/>
              </w:rPr>
              <w:pPrChange w:id="1970" w:author="Lewis Barnett" w:date="2020-06-16T16:12:00Z">
                <w:pPr/>
              </w:pPrChange>
            </w:pPr>
            <w:del w:id="1971"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972" w:author="Lewis Barnett" w:date="2020-06-16T16:09:00Z"/>
              </w:rPr>
              <w:pPrChange w:id="1973" w:author="Lewis Barnett" w:date="2020-06-16T16:12:00Z">
                <w:pPr/>
              </w:pPrChange>
            </w:pPr>
            <w:del w:id="1974" w:author="Lewis Barnett" w:date="2020-06-16T16:09:00Z">
              <w:r w:rsidDel="00E36A06">
                <w:delText>0.01</w:delText>
              </w:r>
            </w:del>
          </w:p>
        </w:tc>
      </w:tr>
      <w:tr w:rsidR="00C21535" w:rsidDel="00E36A06" w14:paraId="5FAA8CA2" w14:textId="38A540B2" w:rsidTr="0044347D">
        <w:trPr>
          <w:del w:id="1975" w:author="Lewis Barnett" w:date="2020-06-16T16:09:00Z"/>
        </w:trPr>
        <w:tc>
          <w:tcPr>
            <w:tcW w:w="0" w:type="auto"/>
          </w:tcPr>
          <w:p w14:paraId="06D8E02A" w14:textId="77C727D1" w:rsidR="00C21535" w:rsidDel="00E36A06" w:rsidRDefault="00227216">
            <w:pPr>
              <w:spacing w:line="480" w:lineRule="auto"/>
              <w:rPr>
                <w:del w:id="1976" w:author="Lewis Barnett" w:date="2020-06-16T16:09:00Z"/>
              </w:rPr>
              <w:pPrChange w:id="1977" w:author="Lewis Barnett" w:date="2020-06-16T16:12:00Z">
                <w:pPr/>
              </w:pPrChange>
            </w:pPr>
            <m:oMathPara>
              <m:oMath>
                <m:sSub>
                  <m:sSubPr>
                    <m:ctrlPr>
                      <w:del w:id="1978" w:author="Lewis Barnett" w:date="2020-06-16T16:09:00Z">
                        <w:rPr>
                          <w:rFonts w:ascii="Cambria Math" w:hAnsi="Cambria Math"/>
                          <w:i/>
                        </w:rPr>
                      </w:del>
                    </m:ctrlPr>
                  </m:sSubPr>
                  <m:e>
                    <m:r>
                      <w:del w:id="1979" w:author="Lewis Barnett" w:date="2020-06-16T16:09:00Z">
                        <w:rPr>
                          <w:rFonts w:ascii="Cambria Math" w:hAnsi="Cambria Math"/>
                        </w:rPr>
                        <m:t>σ</m:t>
                      </w:del>
                    </m:r>
                  </m:e>
                  <m:sub>
                    <m:r>
                      <w:del w:id="1980"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981" w:author="Lewis Barnett" w:date="2020-06-16T16:09:00Z"/>
              </w:rPr>
              <w:pPrChange w:id="1982" w:author="Lewis Barnett" w:date="2020-06-16T16:12:00Z">
                <w:pPr/>
              </w:pPrChange>
            </w:pPr>
            <w:del w:id="1983"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984" w:author="Lewis Barnett" w:date="2020-06-16T16:09:00Z"/>
              </w:rPr>
              <w:pPrChange w:id="1985" w:author="Lewis Barnett" w:date="2020-06-16T16:12:00Z">
                <w:pPr/>
              </w:pPrChange>
            </w:pPr>
            <w:del w:id="1986"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987" w:author="Lewis Barnett" w:date="2020-06-16T16:09:00Z"/>
        </w:trPr>
        <w:tc>
          <w:tcPr>
            <w:tcW w:w="0" w:type="auto"/>
          </w:tcPr>
          <w:p w14:paraId="2CE203CF" w14:textId="7DEC3ED5" w:rsidR="00C21535" w:rsidDel="00E36A06" w:rsidRDefault="00C31143">
            <w:pPr>
              <w:spacing w:line="480" w:lineRule="auto"/>
              <w:rPr>
                <w:del w:id="1988" w:author="Lewis Barnett" w:date="2020-06-16T16:09:00Z"/>
              </w:rPr>
              <w:pPrChange w:id="1989" w:author="Lewis Barnett" w:date="2020-06-16T16:12:00Z">
                <w:pPr/>
              </w:pPrChange>
            </w:pPr>
            <w:commentRangeStart w:id="1990"/>
            <m:oMathPara>
              <m:oMath>
                <m:r>
                  <w:del w:id="1991" w:author="Lewis Barnett" w:date="2020-06-16T16:09:00Z">
                    <w:rPr>
                      <w:rFonts w:ascii="Cambria Math" w:hAnsi="Cambria Math"/>
                    </w:rPr>
                    <m:t>ϕ</m:t>
                  </w:del>
                </m:r>
                <w:commentRangeEnd w:id="1990"/>
                <m:r>
                  <w:del w:id="1992" w:author="Lewis Barnett" w:date="2020-06-16T16:09:00Z">
                    <m:rPr>
                      <m:sty m:val="p"/>
                    </m:rPr>
                    <w:rPr>
                      <w:rStyle w:val="CommentReference"/>
                      <w:rFonts w:ascii="Cambria Math" w:eastAsiaTheme="minorHAnsi" w:hAnsi="Cambria Math" w:cstheme="minorBidi"/>
                      <w:lang w:val="en-US"/>
                    </w:rPr>
                    <w:commentReference w:id="1990"/>
                  </w:del>
                </m:r>
              </m:oMath>
            </m:oMathPara>
          </w:p>
        </w:tc>
        <w:tc>
          <w:tcPr>
            <w:tcW w:w="0" w:type="auto"/>
          </w:tcPr>
          <w:p w14:paraId="4B0A1BAD" w14:textId="2DD0275D" w:rsidR="00C21535" w:rsidDel="00E36A06" w:rsidRDefault="00C21535">
            <w:pPr>
              <w:spacing w:line="480" w:lineRule="auto"/>
              <w:rPr>
                <w:del w:id="1993" w:author="Lewis Barnett" w:date="2020-06-16T16:09:00Z"/>
              </w:rPr>
              <w:pPrChange w:id="1994" w:author="Lewis Barnett" w:date="2020-06-16T16:12:00Z">
                <w:pPr/>
              </w:pPrChange>
            </w:pPr>
            <w:del w:id="1995"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996" w:author="Lewis Barnett" w:date="2020-06-16T16:09:00Z"/>
              </w:rPr>
              <w:pPrChange w:id="1997" w:author="Lewis Barnett" w:date="2020-06-16T16:12:00Z">
                <w:pPr/>
              </w:pPrChange>
            </w:pPr>
            <w:del w:id="1998"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999" w:author="Lewis Barnett" w:date="2020-06-16T16:09:00Z"/>
        </w:trPr>
        <w:tc>
          <w:tcPr>
            <w:tcW w:w="0" w:type="auto"/>
          </w:tcPr>
          <w:p w14:paraId="7FC5FCC3" w14:textId="79FCE784" w:rsidR="00C31143" w:rsidDel="00E36A06" w:rsidRDefault="00227216">
            <w:pPr>
              <w:spacing w:line="480" w:lineRule="auto"/>
              <w:rPr>
                <w:del w:id="2000" w:author="Lewis Barnett" w:date="2020-06-16T16:09:00Z"/>
              </w:rPr>
              <w:pPrChange w:id="2001" w:author="Lewis Barnett" w:date="2020-06-16T16:12:00Z">
                <w:pPr/>
              </w:pPrChange>
            </w:pPr>
            <m:oMathPara>
              <m:oMath>
                <m:sSub>
                  <m:sSubPr>
                    <m:ctrlPr>
                      <w:del w:id="2002" w:author="Lewis Barnett" w:date="2020-06-16T16:09:00Z">
                        <w:rPr>
                          <w:rFonts w:ascii="Cambria Math" w:hAnsi="Cambria Math"/>
                          <w:i/>
                        </w:rPr>
                      </w:del>
                    </m:ctrlPr>
                  </m:sSubPr>
                  <m:e>
                    <m:r>
                      <w:del w:id="2003" w:author="Lewis Barnett" w:date="2020-06-16T16:09:00Z">
                        <w:rPr>
                          <w:rFonts w:ascii="Cambria Math" w:hAnsi="Cambria Math"/>
                        </w:rPr>
                        <m:t>κ</m:t>
                      </w:del>
                    </m:r>
                  </m:e>
                  <m:sub>
                    <m:r>
                      <w:del w:id="2004"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2005" w:author="Lewis Barnett" w:date="2020-06-16T16:09:00Z"/>
              </w:rPr>
              <w:pPrChange w:id="2006" w:author="Lewis Barnett" w:date="2020-06-16T16:12:00Z">
                <w:pPr/>
              </w:pPrChange>
            </w:pPr>
            <w:del w:id="2007"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2008" w:author="Lewis Barnett" w:date="2020-06-16T16:09:00Z"/>
              </w:rPr>
              <w:pPrChange w:id="2009" w:author="Lewis Barnett" w:date="2020-06-16T16:12:00Z">
                <w:pPr/>
              </w:pPrChange>
            </w:pPr>
            <w:del w:id="2010" w:author="Lewis Barnett" w:date="2020-06-16T16:09:00Z">
              <w:r w:rsidDel="00E36A06">
                <w:delText>0.1</w:delText>
              </w:r>
            </w:del>
          </w:p>
        </w:tc>
      </w:tr>
      <w:tr w:rsidR="00C31143" w:rsidDel="00E36A06" w14:paraId="2768D920" w14:textId="769D2559" w:rsidTr="0044347D">
        <w:trPr>
          <w:del w:id="2011" w:author="Lewis Barnett" w:date="2020-06-16T16:09:00Z"/>
        </w:trPr>
        <w:tc>
          <w:tcPr>
            <w:tcW w:w="0" w:type="auto"/>
          </w:tcPr>
          <w:p w14:paraId="4568DB18" w14:textId="54672C37" w:rsidR="00C31143" w:rsidDel="00E36A06" w:rsidRDefault="00227216">
            <w:pPr>
              <w:spacing w:line="480" w:lineRule="auto"/>
              <w:rPr>
                <w:del w:id="2012" w:author="Lewis Barnett" w:date="2020-06-16T16:09:00Z"/>
              </w:rPr>
              <w:pPrChange w:id="2013" w:author="Lewis Barnett" w:date="2020-06-16T16:12:00Z">
                <w:pPr/>
              </w:pPrChange>
            </w:pPr>
            <m:oMathPara>
              <m:oMath>
                <m:sSub>
                  <m:sSubPr>
                    <m:ctrlPr>
                      <w:del w:id="2014" w:author="Lewis Barnett" w:date="2020-06-16T16:09:00Z">
                        <w:rPr>
                          <w:rFonts w:ascii="Cambria Math" w:hAnsi="Cambria Math"/>
                          <w:i/>
                        </w:rPr>
                      </w:del>
                    </m:ctrlPr>
                  </m:sSubPr>
                  <m:e>
                    <m:r>
                      <w:del w:id="2015" w:author="Lewis Barnett" w:date="2020-06-16T16:09:00Z">
                        <w:rPr>
                          <w:rFonts w:ascii="Cambria Math" w:hAnsi="Cambria Math"/>
                        </w:rPr>
                        <m:t>σ</m:t>
                      </w:del>
                    </m:r>
                  </m:e>
                  <m:sub>
                    <m:r>
                      <w:del w:id="2016"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2017" w:author="Lewis Barnett" w:date="2020-06-16T16:09:00Z"/>
              </w:rPr>
              <w:pPrChange w:id="2018" w:author="Lewis Barnett" w:date="2020-06-16T16:12:00Z">
                <w:pPr/>
              </w:pPrChange>
            </w:pPr>
            <w:del w:id="2019"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2020" w:author="Lewis Barnett" w:date="2020-06-16T16:09:00Z"/>
              </w:rPr>
              <w:pPrChange w:id="2021" w:author="Lewis Barnett" w:date="2020-06-16T16:12:00Z">
                <w:pPr/>
              </w:pPrChange>
            </w:pPr>
            <w:del w:id="2022" w:author="Lewis Barnett" w:date="2020-06-16T16:09:00Z">
              <w:r w:rsidDel="00E36A06">
                <w:delText>0.01</w:delText>
              </w:r>
            </w:del>
          </w:p>
        </w:tc>
      </w:tr>
    </w:tbl>
    <w:p w14:paraId="51617391" w14:textId="05AEB1CF" w:rsidR="0046021E" w:rsidDel="00E36A06" w:rsidRDefault="0046021E">
      <w:pPr>
        <w:spacing w:line="480" w:lineRule="auto"/>
        <w:rPr>
          <w:del w:id="2023" w:author="Lewis Barnett" w:date="2020-06-16T16:09:00Z"/>
        </w:rPr>
        <w:pPrChange w:id="2024" w:author="Lewis Barnett" w:date="2020-06-16T16:12:00Z">
          <w:pPr>
            <w:spacing w:after="160" w:line="480" w:lineRule="auto"/>
          </w:pPr>
        </w:pPrChange>
      </w:pPr>
    </w:p>
    <w:p w14:paraId="0D391DEF" w14:textId="5DE3E6A9" w:rsidR="00344523" w:rsidDel="00E36A06" w:rsidRDefault="0008062F">
      <w:pPr>
        <w:spacing w:line="480" w:lineRule="auto"/>
        <w:rPr>
          <w:del w:id="2025" w:author="Lewis Barnett" w:date="2020-06-16T16:09:00Z"/>
        </w:rPr>
        <w:pPrChange w:id="2026" w:author="Lewis Barnett" w:date="2020-06-16T16:12:00Z">
          <w:pPr>
            <w:spacing w:after="160" w:line="480" w:lineRule="auto"/>
          </w:pPr>
        </w:pPrChange>
      </w:pPr>
      <w:del w:id="2027"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2028"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2029" w:author="Lewis Barnett" w:date="2020-06-16T16:09:00Z"/>
                <w:i/>
                <w:color w:val="000000"/>
              </w:rPr>
              <w:pPrChange w:id="2030" w:author="Lewis Barnett" w:date="2020-06-16T16:12:00Z">
                <w:pPr/>
              </w:pPrChange>
            </w:pPr>
            <w:del w:id="2031"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2032" w:author="Lewis Barnett" w:date="2020-06-16T16:09:00Z"/>
                <w:i/>
                <w:color w:val="000000"/>
              </w:rPr>
              <w:pPrChange w:id="2033" w:author="Lewis Barnett" w:date="2020-06-16T16:12:00Z">
                <w:pPr/>
              </w:pPrChange>
            </w:pPr>
            <w:del w:id="2034"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2035" w:author="Lewis Barnett" w:date="2020-06-16T16:09:00Z"/>
                <w:i/>
                <w:color w:val="000000"/>
              </w:rPr>
              <w:pPrChange w:id="2036" w:author="Lewis Barnett" w:date="2020-06-16T16:12:00Z">
                <w:pPr/>
              </w:pPrChange>
            </w:pPr>
            <w:del w:id="2037"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2038" w:author="Lewis Barnett" w:date="2020-06-16T16:09:00Z"/>
                <w:i/>
                <w:color w:val="000000"/>
              </w:rPr>
              <w:pPrChange w:id="2039" w:author="Lewis Barnett" w:date="2020-06-16T16:12:00Z">
                <w:pPr/>
              </w:pPrChange>
            </w:pPr>
            <w:del w:id="2040"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20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2042" w:author="Lewis Barnett" w:date="2020-06-16T16:09:00Z"/>
                <w:color w:val="000000"/>
              </w:rPr>
              <w:pPrChange w:id="2043" w:author="Lewis Barnett" w:date="2020-06-16T16:12:00Z">
                <w:pPr/>
              </w:pPrChange>
            </w:pPr>
            <w:del w:id="2044"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2045" w:author="Lewis Barnett" w:date="2020-06-16T16:09:00Z"/>
                <w:i/>
                <w:color w:val="000000"/>
              </w:rPr>
              <w:pPrChange w:id="2046" w:author="Lewis Barnett" w:date="2020-06-16T16:12:00Z">
                <w:pPr/>
              </w:pPrChange>
            </w:pPr>
            <w:del w:id="2047"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2048" w:author="Lewis Barnett" w:date="2020-06-16T16:09:00Z"/>
                <w:color w:val="000000"/>
              </w:rPr>
              <w:pPrChange w:id="2049" w:author="Lewis Barnett" w:date="2020-06-16T16:12:00Z">
                <w:pPr>
                  <w:jc w:val="center"/>
                </w:pPr>
              </w:pPrChange>
            </w:pPr>
            <w:del w:id="2050"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2051" w:author="Lewis Barnett" w:date="2020-06-16T16:09:00Z"/>
                <w:color w:val="000000"/>
              </w:rPr>
              <w:pPrChange w:id="2052" w:author="Lewis Barnett" w:date="2020-06-16T16:12:00Z">
                <w:pPr>
                  <w:jc w:val="center"/>
                </w:pPr>
              </w:pPrChange>
            </w:pPr>
            <w:del w:id="2053"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205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2055" w:author="Lewis Barnett" w:date="2020-06-16T16:09:00Z"/>
                <w:color w:val="000000"/>
              </w:rPr>
              <w:pPrChange w:id="2056" w:author="Lewis Barnett" w:date="2020-06-16T16:12:00Z">
                <w:pPr/>
              </w:pPrChange>
            </w:pPr>
            <w:del w:id="2057"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2058" w:author="Lewis Barnett" w:date="2020-06-16T16:09:00Z"/>
                <w:i/>
                <w:color w:val="000000"/>
              </w:rPr>
              <w:pPrChange w:id="2059" w:author="Lewis Barnett" w:date="2020-06-16T16:12:00Z">
                <w:pPr>
                  <w:tabs>
                    <w:tab w:val="left" w:pos="1215"/>
                  </w:tabs>
                </w:pPr>
              </w:pPrChange>
            </w:pPr>
            <w:del w:id="2060"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2061" w:author="Lewis Barnett" w:date="2020-06-16T16:09:00Z"/>
                <w:color w:val="000000"/>
              </w:rPr>
              <w:pPrChange w:id="2062" w:author="Lewis Barnett" w:date="2020-06-16T16:12:00Z">
                <w:pPr>
                  <w:jc w:val="center"/>
                </w:pPr>
              </w:pPrChange>
            </w:pPr>
            <w:del w:id="2063"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2064" w:author="Lewis Barnett" w:date="2020-06-16T16:09:00Z"/>
                <w:color w:val="000000"/>
              </w:rPr>
              <w:pPrChange w:id="2065" w:author="Lewis Barnett" w:date="2020-06-16T16:12:00Z">
                <w:pPr>
                  <w:jc w:val="center"/>
                </w:pPr>
              </w:pPrChange>
            </w:pPr>
            <w:del w:id="2066"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206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2068" w:author="Lewis Barnett" w:date="2020-06-16T16:09:00Z"/>
                <w:color w:val="000000"/>
              </w:rPr>
              <w:pPrChange w:id="2069" w:author="Lewis Barnett" w:date="2020-06-16T16:12:00Z">
                <w:pPr/>
              </w:pPrChange>
            </w:pPr>
            <w:del w:id="2070"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2071" w:author="Lewis Barnett" w:date="2020-06-16T16:09:00Z"/>
                <w:i/>
                <w:color w:val="000000"/>
              </w:rPr>
              <w:pPrChange w:id="2072" w:author="Lewis Barnett" w:date="2020-06-16T16:12:00Z">
                <w:pPr/>
              </w:pPrChange>
            </w:pPr>
            <w:del w:id="2073"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2074" w:author="Lewis Barnett" w:date="2020-06-16T16:09:00Z"/>
                <w:color w:val="000000"/>
              </w:rPr>
              <w:pPrChange w:id="2075" w:author="Lewis Barnett" w:date="2020-06-16T16:12:00Z">
                <w:pPr>
                  <w:jc w:val="center"/>
                </w:pPr>
              </w:pPrChange>
            </w:pPr>
            <w:del w:id="2076"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2077" w:author="Lewis Barnett" w:date="2020-06-16T16:09:00Z"/>
                <w:color w:val="000000"/>
              </w:rPr>
              <w:pPrChange w:id="2078" w:author="Lewis Barnett" w:date="2020-06-16T16:12:00Z">
                <w:pPr>
                  <w:jc w:val="center"/>
                </w:pPr>
              </w:pPrChange>
            </w:pPr>
            <w:del w:id="2079"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20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2081" w:author="Lewis Barnett" w:date="2020-06-16T16:09:00Z"/>
                <w:color w:val="000000"/>
              </w:rPr>
              <w:pPrChange w:id="2082" w:author="Lewis Barnett" w:date="2020-06-16T16:12:00Z">
                <w:pPr/>
              </w:pPrChange>
            </w:pPr>
            <w:del w:id="2083"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2084" w:author="Lewis Barnett" w:date="2020-06-16T16:09:00Z"/>
                <w:i/>
                <w:color w:val="000000"/>
              </w:rPr>
              <w:pPrChange w:id="2085" w:author="Lewis Barnett" w:date="2020-06-16T16:12:00Z">
                <w:pPr/>
              </w:pPrChange>
            </w:pPr>
            <w:del w:id="2086"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2087" w:author="Lewis Barnett" w:date="2020-06-16T16:09:00Z"/>
                <w:color w:val="000000"/>
              </w:rPr>
              <w:pPrChange w:id="2088" w:author="Lewis Barnett" w:date="2020-06-16T16:12:00Z">
                <w:pPr>
                  <w:jc w:val="center"/>
                </w:pPr>
              </w:pPrChange>
            </w:pPr>
            <w:del w:id="2089"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2090" w:author="Lewis Barnett" w:date="2020-06-16T16:09:00Z"/>
                <w:color w:val="000000"/>
              </w:rPr>
              <w:pPrChange w:id="2091" w:author="Lewis Barnett" w:date="2020-06-16T16:12:00Z">
                <w:pPr>
                  <w:jc w:val="center"/>
                </w:pPr>
              </w:pPrChange>
            </w:pPr>
            <w:del w:id="2092"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20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2094" w:author="Lewis Barnett" w:date="2020-06-16T16:09:00Z"/>
                <w:color w:val="000000"/>
              </w:rPr>
              <w:pPrChange w:id="2095" w:author="Lewis Barnett" w:date="2020-06-16T16:12:00Z">
                <w:pPr/>
              </w:pPrChange>
            </w:pPr>
            <w:del w:id="2096"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2097" w:author="Lewis Barnett" w:date="2020-06-16T16:09:00Z"/>
                <w:i/>
                <w:color w:val="000000"/>
              </w:rPr>
              <w:pPrChange w:id="2098" w:author="Lewis Barnett" w:date="2020-06-16T16:12:00Z">
                <w:pPr/>
              </w:pPrChange>
            </w:pPr>
            <w:del w:id="2099"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2100" w:author="Lewis Barnett" w:date="2020-06-16T16:09:00Z"/>
                <w:color w:val="000000"/>
              </w:rPr>
              <w:pPrChange w:id="2101" w:author="Lewis Barnett" w:date="2020-06-16T16:12:00Z">
                <w:pPr>
                  <w:jc w:val="center"/>
                </w:pPr>
              </w:pPrChange>
            </w:pPr>
            <w:del w:id="2102"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2103" w:author="Lewis Barnett" w:date="2020-06-16T16:09:00Z"/>
                <w:color w:val="000000"/>
              </w:rPr>
              <w:pPrChange w:id="2104" w:author="Lewis Barnett" w:date="2020-06-16T16:12:00Z">
                <w:pPr>
                  <w:jc w:val="center"/>
                </w:pPr>
              </w:pPrChange>
            </w:pPr>
            <w:del w:id="2105"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210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2107" w:author="Lewis Barnett" w:date="2020-06-16T16:09:00Z"/>
                <w:color w:val="000000"/>
              </w:rPr>
              <w:pPrChange w:id="2108" w:author="Lewis Barnett" w:date="2020-06-16T16:12:00Z">
                <w:pPr/>
              </w:pPrChange>
            </w:pPr>
            <w:del w:id="2109"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2110" w:author="Lewis Barnett" w:date="2020-06-16T16:09:00Z"/>
                <w:i/>
                <w:color w:val="000000"/>
              </w:rPr>
              <w:pPrChange w:id="2111" w:author="Lewis Barnett" w:date="2020-06-16T16:12:00Z">
                <w:pPr>
                  <w:tabs>
                    <w:tab w:val="left" w:pos="285"/>
                  </w:tabs>
                </w:pPr>
              </w:pPrChange>
            </w:pPr>
            <w:del w:id="2112"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2113" w:author="Lewis Barnett" w:date="2020-06-16T16:09:00Z"/>
                <w:color w:val="000000"/>
              </w:rPr>
              <w:pPrChange w:id="2114" w:author="Lewis Barnett" w:date="2020-06-16T16:12:00Z">
                <w:pPr>
                  <w:jc w:val="center"/>
                </w:pPr>
              </w:pPrChange>
            </w:pPr>
            <w:del w:id="2115"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2116" w:author="Lewis Barnett" w:date="2020-06-16T16:09:00Z"/>
                <w:color w:val="000000"/>
              </w:rPr>
              <w:pPrChange w:id="2117" w:author="Lewis Barnett" w:date="2020-06-16T16:12:00Z">
                <w:pPr>
                  <w:jc w:val="center"/>
                </w:pPr>
              </w:pPrChange>
            </w:pPr>
            <w:del w:id="2118"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211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2120" w:author="Lewis Barnett" w:date="2020-06-16T16:09:00Z"/>
                <w:color w:val="000000"/>
              </w:rPr>
              <w:pPrChange w:id="2121" w:author="Lewis Barnett" w:date="2020-06-16T16:12:00Z">
                <w:pPr/>
              </w:pPrChange>
            </w:pPr>
            <w:del w:id="2122"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2123" w:author="Lewis Barnett" w:date="2020-06-16T16:09:00Z"/>
                <w:i/>
                <w:color w:val="000000"/>
              </w:rPr>
              <w:pPrChange w:id="2124" w:author="Lewis Barnett" w:date="2020-06-16T16:12:00Z">
                <w:pPr/>
              </w:pPrChange>
            </w:pPr>
            <w:del w:id="2125"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2126" w:author="Lewis Barnett" w:date="2020-06-16T16:09:00Z"/>
                <w:color w:val="000000"/>
              </w:rPr>
              <w:pPrChange w:id="2127" w:author="Lewis Barnett" w:date="2020-06-16T16:12:00Z">
                <w:pPr>
                  <w:jc w:val="center"/>
                </w:pPr>
              </w:pPrChange>
            </w:pPr>
            <w:del w:id="2128"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2129" w:author="Lewis Barnett" w:date="2020-06-16T16:09:00Z"/>
                <w:color w:val="000000"/>
              </w:rPr>
              <w:pPrChange w:id="2130" w:author="Lewis Barnett" w:date="2020-06-16T16:12:00Z">
                <w:pPr>
                  <w:jc w:val="center"/>
                </w:pPr>
              </w:pPrChange>
            </w:pPr>
            <w:del w:id="2131"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213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2133" w:author="Lewis Barnett" w:date="2020-06-16T16:09:00Z"/>
                <w:color w:val="000000"/>
              </w:rPr>
              <w:pPrChange w:id="2134" w:author="Lewis Barnett" w:date="2020-06-16T16:12:00Z">
                <w:pPr/>
              </w:pPrChange>
            </w:pPr>
            <w:del w:id="2135"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2136" w:author="Lewis Barnett" w:date="2020-06-16T16:09:00Z"/>
                <w:i/>
                <w:color w:val="000000"/>
              </w:rPr>
              <w:pPrChange w:id="2137" w:author="Lewis Barnett" w:date="2020-06-16T16:12:00Z">
                <w:pPr/>
              </w:pPrChange>
            </w:pPr>
            <w:del w:id="2138"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2139" w:author="Lewis Barnett" w:date="2020-06-16T16:09:00Z"/>
                <w:color w:val="000000"/>
              </w:rPr>
              <w:pPrChange w:id="2140" w:author="Lewis Barnett" w:date="2020-06-16T16:12:00Z">
                <w:pPr>
                  <w:jc w:val="center"/>
                </w:pPr>
              </w:pPrChange>
            </w:pPr>
            <w:del w:id="2141"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2142" w:author="Lewis Barnett" w:date="2020-06-16T16:09:00Z"/>
                <w:color w:val="000000"/>
              </w:rPr>
              <w:pPrChange w:id="2143" w:author="Lewis Barnett" w:date="2020-06-16T16:12:00Z">
                <w:pPr>
                  <w:jc w:val="center"/>
                </w:pPr>
              </w:pPrChange>
            </w:pPr>
            <w:del w:id="2144"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214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2146" w:author="Lewis Barnett" w:date="2020-06-16T16:09:00Z"/>
                <w:color w:val="000000"/>
              </w:rPr>
              <w:pPrChange w:id="2147" w:author="Lewis Barnett" w:date="2020-06-16T16:12:00Z">
                <w:pPr/>
              </w:pPrChange>
            </w:pPr>
            <w:del w:id="2148"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2149" w:author="Lewis Barnett" w:date="2020-06-16T16:09:00Z"/>
                <w:i/>
                <w:color w:val="000000"/>
              </w:rPr>
              <w:pPrChange w:id="2150" w:author="Lewis Barnett" w:date="2020-06-16T16:12:00Z">
                <w:pPr/>
              </w:pPrChange>
            </w:pPr>
            <w:del w:id="2151"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2152" w:author="Lewis Barnett" w:date="2020-06-16T16:09:00Z"/>
                <w:color w:val="000000"/>
              </w:rPr>
              <w:pPrChange w:id="2153" w:author="Lewis Barnett" w:date="2020-06-16T16:12:00Z">
                <w:pPr>
                  <w:jc w:val="center"/>
                </w:pPr>
              </w:pPrChange>
            </w:pPr>
            <w:del w:id="2154"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2155" w:author="Lewis Barnett" w:date="2020-06-16T16:09:00Z"/>
                <w:color w:val="000000"/>
              </w:rPr>
              <w:pPrChange w:id="2156" w:author="Lewis Barnett" w:date="2020-06-16T16:12:00Z">
                <w:pPr>
                  <w:jc w:val="center"/>
                </w:pPr>
              </w:pPrChange>
            </w:pPr>
            <w:del w:id="2157"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21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2159" w:author="Lewis Barnett" w:date="2020-06-16T16:09:00Z"/>
                <w:color w:val="000000"/>
              </w:rPr>
              <w:pPrChange w:id="2160" w:author="Lewis Barnett" w:date="2020-06-16T16:12:00Z">
                <w:pPr/>
              </w:pPrChange>
            </w:pPr>
            <w:del w:id="2161"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2162" w:author="Lewis Barnett" w:date="2020-06-16T16:09:00Z"/>
                <w:i/>
                <w:color w:val="000000"/>
              </w:rPr>
              <w:pPrChange w:id="2163" w:author="Lewis Barnett" w:date="2020-06-16T16:12:00Z">
                <w:pPr/>
              </w:pPrChange>
            </w:pPr>
            <w:del w:id="2164"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2165" w:author="Lewis Barnett" w:date="2020-06-16T16:09:00Z"/>
                <w:color w:val="000000"/>
              </w:rPr>
              <w:pPrChange w:id="2166" w:author="Lewis Barnett" w:date="2020-06-16T16:12:00Z">
                <w:pPr>
                  <w:jc w:val="center"/>
                </w:pPr>
              </w:pPrChange>
            </w:pPr>
            <w:del w:id="2167"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2168" w:author="Lewis Barnett" w:date="2020-06-16T16:09:00Z"/>
                <w:color w:val="000000"/>
              </w:rPr>
              <w:pPrChange w:id="2169" w:author="Lewis Barnett" w:date="2020-06-16T16:12:00Z">
                <w:pPr>
                  <w:jc w:val="center"/>
                </w:pPr>
              </w:pPrChange>
            </w:pPr>
            <w:del w:id="2170"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21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2172" w:author="Lewis Barnett" w:date="2020-06-16T16:09:00Z"/>
                <w:color w:val="000000"/>
              </w:rPr>
              <w:pPrChange w:id="2173" w:author="Lewis Barnett" w:date="2020-06-16T16:12:00Z">
                <w:pPr/>
              </w:pPrChange>
            </w:pPr>
            <w:del w:id="2174"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2175" w:author="Lewis Barnett" w:date="2020-06-16T16:09:00Z"/>
                <w:i/>
                <w:color w:val="000000"/>
              </w:rPr>
              <w:pPrChange w:id="2176" w:author="Lewis Barnett" w:date="2020-06-16T16:12:00Z">
                <w:pPr/>
              </w:pPrChange>
            </w:pPr>
            <w:del w:id="2177"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2178" w:author="Lewis Barnett" w:date="2020-06-16T16:09:00Z"/>
                <w:color w:val="000000"/>
              </w:rPr>
              <w:pPrChange w:id="2179" w:author="Lewis Barnett" w:date="2020-06-16T16:12:00Z">
                <w:pPr>
                  <w:jc w:val="center"/>
                </w:pPr>
              </w:pPrChange>
            </w:pPr>
            <w:del w:id="2180"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2181" w:author="Lewis Barnett" w:date="2020-06-16T16:09:00Z"/>
                <w:color w:val="000000"/>
              </w:rPr>
              <w:pPrChange w:id="2182" w:author="Lewis Barnett" w:date="2020-06-16T16:12:00Z">
                <w:pPr>
                  <w:jc w:val="center"/>
                </w:pPr>
              </w:pPrChange>
            </w:pPr>
            <w:del w:id="2183"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218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2185" w:author="Lewis Barnett" w:date="2020-06-16T16:09:00Z"/>
                <w:color w:val="000000"/>
              </w:rPr>
              <w:pPrChange w:id="2186" w:author="Lewis Barnett" w:date="2020-06-16T16:12:00Z">
                <w:pPr/>
              </w:pPrChange>
            </w:pPr>
            <w:del w:id="2187"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2188" w:author="Lewis Barnett" w:date="2020-06-16T16:09:00Z"/>
                <w:i/>
                <w:color w:val="000000"/>
              </w:rPr>
              <w:pPrChange w:id="2189" w:author="Lewis Barnett" w:date="2020-06-16T16:12:00Z">
                <w:pPr/>
              </w:pPrChange>
            </w:pPr>
            <w:del w:id="2190"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2191" w:author="Lewis Barnett" w:date="2020-06-16T16:09:00Z"/>
                <w:color w:val="000000"/>
              </w:rPr>
              <w:pPrChange w:id="2192" w:author="Lewis Barnett" w:date="2020-06-16T16:12:00Z">
                <w:pPr>
                  <w:jc w:val="center"/>
                </w:pPr>
              </w:pPrChange>
            </w:pPr>
            <w:del w:id="2193"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2194" w:author="Lewis Barnett" w:date="2020-06-16T16:09:00Z"/>
                <w:color w:val="000000"/>
              </w:rPr>
              <w:pPrChange w:id="2195" w:author="Lewis Barnett" w:date="2020-06-16T16:12:00Z">
                <w:pPr>
                  <w:jc w:val="center"/>
                </w:pPr>
              </w:pPrChange>
            </w:pPr>
            <w:del w:id="2196"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219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2198" w:author="Lewis Barnett" w:date="2020-06-16T16:09:00Z"/>
                <w:color w:val="000000"/>
              </w:rPr>
              <w:pPrChange w:id="2199" w:author="Lewis Barnett" w:date="2020-06-16T16:12:00Z">
                <w:pPr/>
              </w:pPrChange>
            </w:pPr>
            <w:del w:id="2200"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2201" w:author="Lewis Barnett" w:date="2020-06-16T16:09:00Z"/>
                <w:i/>
                <w:color w:val="000000"/>
              </w:rPr>
              <w:pPrChange w:id="2202" w:author="Lewis Barnett" w:date="2020-06-16T16:12:00Z">
                <w:pPr/>
              </w:pPrChange>
            </w:pPr>
            <w:del w:id="2203"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2204" w:author="Lewis Barnett" w:date="2020-06-16T16:09:00Z"/>
                <w:color w:val="000000"/>
              </w:rPr>
              <w:pPrChange w:id="2205" w:author="Lewis Barnett" w:date="2020-06-16T16:12:00Z">
                <w:pPr>
                  <w:jc w:val="center"/>
                </w:pPr>
              </w:pPrChange>
            </w:pPr>
            <w:del w:id="2206"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2207" w:author="Lewis Barnett" w:date="2020-06-16T16:09:00Z"/>
                <w:color w:val="000000"/>
              </w:rPr>
              <w:pPrChange w:id="2208" w:author="Lewis Barnett" w:date="2020-06-16T16:12:00Z">
                <w:pPr>
                  <w:jc w:val="center"/>
                </w:pPr>
              </w:pPrChange>
            </w:pPr>
            <w:del w:id="2209"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22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2211" w:author="Lewis Barnett" w:date="2020-06-16T16:09:00Z"/>
                <w:color w:val="000000"/>
              </w:rPr>
              <w:pPrChange w:id="2212" w:author="Lewis Barnett" w:date="2020-06-16T16:12:00Z">
                <w:pPr/>
              </w:pPrChange>
            </w:pPr>
            <w:del w:id="2213"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2214" w:author="Lewis Barnett" w:date="2020-06-16T16:09:00Z"/>
                <w:i/>
                <w:color w:val="000000"/>
              </w:rPr>
              <w:pPrChange w:id="2215" w:author="Lewis Barnett" w:date="2020-06-16T16:12:00Z">
                <w:pPr/>
              </w:pPrChange>
            </w:pPr>
            <w:del w:id="2216"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2217" w:author="Lewis Barnett" w:date="2020-06-16T16:09:00Z"/>
                <w:color w:val="000000"/>
              </w:rPr>
              <w:pPrChange w:id="2218" w:author="Lewis Barnett" w:date="2020-06-16T16:12:00Z">
                <w:pPr>
                  <w:jc w:val="center"/>
                </w:pPr>
              </w:pPrChange>
            </w:pPr>
            <w:del w:id="2219"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2220" w:author="Lewis Barnett" w:date="2020-06-16T16:09:00Z"/>
                <w:color w:val="000000"/>
              </w:rPr>
              <w:pPrChange w:id="2221" w:author="Lewis Barnett" w:date="2020-06-16T16:12:00Z">
                <w:pPr>
                  <w:jc w:val="center"/>
                </w:pPr>
              </w:pPrChange>
            </w:pPr>
            <w:del w:id="2222"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22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2224" w:author="Lewis Barnett" w:date="2020-06-16T16:09:00Z"/>
                <w:color w:val="000000"/>
              </w:rPr>
              <w:pPrChange w:id="2225" w:author="Lewis Barnett" w:date="2020-06-16T16:12:00Z">
                <w:pPr/>
              </w:pPrChange>
            </w:pPr>
            <w:del w:id="2226"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2227" w:author="Lewis Barnett" w:date="2020-06-16T16:09:00Z"/>
                <w:i/>
                <w:color w:val="000000"/>
              </w:rPr>
              <w:pPrChange w:id="2228" w:author="Lewis Barnett" w:date="2020-06-16T16:12:00Z">
                <w:pPr/>
              </w:pPrChange>
            </w:pPr>
            <w:del w:id="2229"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2230" w:author="Lewis Barnett" w:date="2020-06-16T16:09:00Z"/>
                <w:color w:val="000000"/>
              </w:rPr>
              <w:pPrChange w:id="2231" w:author="Lewis Barnett" w:date="2020-06-16T16:12:00Z">
                <w:pPr>
                  <w:jc w:val="center"/>
                </w:pPr>
              </w:pPrChange>
            </w:pPr>
            <w:del w:id="2232"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2233" w:author="Lewis Barnett" w:date="2020-06-16T16:09:00Z"/>
                <w:color w:val="000000"/>
              </w:rPr>
              <w:pPrChange w:id="2234" w:author="Lewis Barnett" w:date="2020-06-16T16:12:00Z">
                <w:pPr>
                  <w:jc w:val="center"/>
                </w:pPr>
              </w:pPrChange>
            </w:pPr>
            <w:del w:id="2235"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22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2237" w:author="Lewis Barnett" w:date="2020-06-16T16:09:00Z"/>
                <w:color w:val="000000"/>
              </w:rPr>
              <w:pPrChange w:id="2238" w:author="Lewis Barnett" w:date="2020-06-16T16:12:00Z">
                <w:pPr/>
              </w:pPrChange>
            </w:pPr>
            <w:del w:id="2239"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2240" w:author="Lewis Barnett" w:date="2020-06-16T16:09:00Z"/>
                <w:i/>
                <w:color w:val="000000"/>
              </w:rPr>
              <w:pPrChange w:id="2241" w:author="Lewis Barnett" w:date="2020-06-16T16:12:00Z">
                <w:pPr/>
              </w:pPrChange>
            </w:pPr>
            <w:del w:id="2242"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2243" w:author="Lewis Barnett" w:date="2020-06-16T16:09:00Z"/>
                <w:color w:val="000000"/>
              </w:rPr>
              <w:pPrChange w:id="2244" w:author="Lewis Barnett" w:date="2020-06-16T16:12:00Z">
                <w:pPr>
                  <w:jc w:val="center"/>
                </w:pPr>
              </w:pPrChange>
            </w:pPr>
            <w:del w:id="2245"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2246" w:author="Lewis Barnett" w:date="2020-06-16T16:09:00Z"/>
                <w:color w:val="000000"/>
              </w:rPr>
              <w:pPrChange w:id="2247" w:author="Lewis Barnett" w:date="2020-06-16T16:12:00Z">
                <w:pPr>
                  <w:jc w:val="center"/>
                </w:pPr>
              </w:pPrChange>
            </w:pPr>
            <w:del w:id="2248"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224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2250" w:author="Lewis Barnett" w:date="2020-06-16T16:09:00Z"/>
                <w:color w:val="000000"/>
              </w:rPr>
              <w:pPrChange w:id="2251" w:author="Lewis Barnett" w:date="2020-06-16T16:12:00Z">
                <w:pPr/>
              </w:pPrChange>
            </w:pPr>
            <w:del w:id="2252"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2253" w:author="Lewis Barnett" w:date="2020-06-16T16:09:00Z"/>
                <w:i/>
                <w:color w:val="000000"/>
              </w:rPr>
              <w:pPrChange w:id="2254" w:author="Lewis Barnett" w:date="2020-06-16T16:12:00Z">
                <w:pPr/>
              </w:pPrChange>
            </w:pPr>
            <w:del w:id="2255"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2256" w:author="Lewis Barnett" w:date="2020-06-16T16:09:00Z"/>
                <w:color w:val="000000"/>
              </w:rPr>
              <w:pPrChange w:id="2257" w:author="Lewis Barnett" w:date="2020-06-16T16:12:00Z">
                <w:pPr>
                  <w:jc w:val="center"/>
                </w:pPr>
              </w:pPrChange>
            </w:pPr>
            <w:del w:id="2258"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2259" w:author="Lewis Barnett" w:date="2020-06-16T16:09:00Z"/>
                <w:color w:val="000000"/>
              </w:rPr>
              <w:pPrChange w:id="2260" w:author="Lewis Barnett" w:date="2020-06-16T16:12:00Z">
                <w:pPr>
                  <w:jc w:val="center"/>
                </w:pPr>
              </w:pPrChange>
            </w:pPr>
            <w:del w:id="2261"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226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2263" w:author="Lewis Barnett" w:date="2020-06-16T16:09:00Z"/>
                <w:color w:val="000000"/>
              </w:rPr>
              <w:pPrChange w:id="2264" w:author="Lewis Barnett" w:date="2020-06-16T16:12:00Z">
                <w:pPr/>
              </w:pPrChange>
            </w:pPr>
            <w:del w:id="2265"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2266" w:author="Lewis Barnett" w:date="2020-06-16T16:09:00Z"/>
                <w:i/>
                <w:color w:val="000000"/>
              </w:rPr>
              <w:pPrChange w:id="2267" w:author="Lewis Barnett" w:date="2020-06-16T16:12:00Z">
                <w:pPr/>
              </w:pPrChange>
            </w:pPr>
            <w:del w:id="2268"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2269" w:author="Lewis Barnett" w:date="2020-06-16T16:09:00Z"/>
                <w:color w:val="000000"/>
              </w:rPr>
              <w:pPrChange w:id="2270" w:author="Lewis Barnett" w:date="2020-06-16T16:12:00Z">
                <w:pPr>
                  <w:jc w:val="center"/>
                </w:pPr>
              </w:pPrChange>
            </w:pPr>
            <w:del w:id="2271"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2272" w:author="Lewis Barnett" w:date="2020-06-16T16:09:00Z"/>
                <w:color w:val="000000"/>
              </w:rPr>
              <w:pPrChange w:id="2273" w:author="Lewis Barnett" w:date="2020-06-16T16:12:00Z">
                <w:pPr>
                  <w:jc w:val="center"/>
                </w:pPr>
              </w:pPrChange>
            </w:pPr>
            <w:del w:id="2274"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227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2276" w:author="Lewis Barnett" w:date="2020-06-16T16:09:00Z"/>
                <w:color w:val="000000"/>
              </w:rPr>
              <w:pPrChange w:id="2277" w:author="Lewis Barnett" w:date="2020-06-16T16:12:00Z">
                <w:pPr/>
              </w:pPrChange>
            </w:pPr>
            <w:del w:id="2278"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2279" w:author="Lewis Barnett" w:date="2020-06-16T16:09:00Z"/>
                <w:i/>
                <w:color w:val="000000"/>
              </w:rPr>
              <w:pPrChange w:id="2280" w:author="Lewis Barnett" w:date="2020-06-16T16:12:00Z">
                <w:pPr/>
              </w:pPrChange>
            </w:pPr>
            <w:del w:id="2281"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2282" w:author="Lewis Barnett" w:date="2020-06-16T16:09:00Z"/>
                <w:color w:val="000000"/>
              </w:rPr>
              <w:pPrChange w:id="2283" w:author="Lewis Barnett" w:date="2020-06-16T16:12:00Z">
                <w:pPr>
                  <w:jc w:val="center"/>
                </w:pPr>
              </w:pPrChange>
            </w:pPr>
            <w:del w:id="2284"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2285" w:author="Lewis Barnett" w:date="2020-06-16T16:09:00Z"/>
                <w:color w:val="000000"/>
              </w:rPr>
              <w:pPrChange w:id="2286" w:author="Lewis Barnett" w:date="2020-06-16T16:12:00Z">
                <w:pPr>
                  <w:jc w:val="center"/>
                </w:pPr>
              </w:pPrChange>
            </w:pPr>
            <w:del w:id="2287"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2288" w:author="Lewis Barnett" w:date="2020-06-16T16:09:00Z"/>
        </w:rPr>
        <w:pPrChange w:id="2289" w:author="Lewis Barnett" w:date="2020-06-16T16:12:00Z">
          <w:pPr>
            <w:spacing w:after="160" w:line="480" w:lineRule="auto"/>
          </w:pPr>
        </w:pPrChange>
      </w:pPr>
      <w:del w:id="2290"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2291"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2292" w:author="Lewis Barnett" w:date="2020-06-16T16:09:00Z"/>
                <w:i/>
                <w:color w:val="000000"/>
              </w:rPr>
              <w:pPrChange w:id="2293" w:author="Lewis Barnett" w:date="2020-06-16T16:12:00Z">
                <w:pPr/>
              </w:pPrChange>
            </w:pPr>
            <w:del w:id="2294"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2295" w:author="Lewis Barnett" w:date="2020-06-16T16:09:00Z"/>
                <w:i/>
                <w:color w:val="000000"/>
              </w:rPr>
              <w:pPrChange w:id="2296" w:author="Lewis Barnett" w:date="2020-06-16T16:12:00Z">
                <w:pPr>
                  <w:jc w:val="center"/>
                </w:pPr>
              </w:pPrChange>
            </w:pPr>
            <w:del w:id="2297"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2298" w:author="Lewis Barnett" w:date="2020-06-16T16:09:00Z"/>
                <w:i/>
                <w:color w:val="000000"/>
              </w:rPr>
              <w:pPrChange w:id="2299" w:author="Lewis Barnett" w:date="2020-06-16T16:12:00Z">
                <w:pPr>
                  <w:jc w:val="center"/>
                </w:pPr>
              </w:pPrChange>
            </w:pPr>
            <w:del w:id="2300"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23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2302" w:author="Lewis Barnett" w:date="2020-06-16T16:09:00Z"/>
                <w:color w:val="000000"/>
              </w:rPr>
              <w:pPrChange w:id="2303" w:author="Lewis Barnett" w:date="2020-06-16T16:12:00Z">
                <w:pPr/>
              </w:pPrChange>
            </w:pPr>
            <w:del w:id="2304"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2305" w:author="Lewis Barnett" w:date="2020-06-16T16:09:00Z"/>
                <w:color w:val="000000"/>
              </w:rPr>
              <w:pPrChange w:id="2306" w:author="Lewis Barnett" w:date="2020-06-16T16:12:00Z">
                <w:pPr>
                  <w:jc w:val="center"/>
                </w:pPr>
              </w:pPrChange>
            </w:pPr>
            <w:del w:id="2307"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2308" w:author="Lewis Barnett" w:date="2020-06-16T16:09:00Z"/>
                <w:b/>
                <w:color w:val="000000"/>
              </w:rPr>
              <w:pPrChange w:id="2309" w:author="Lewis Barnett" w:date="2020-06-16T16:12:00Z">
                <w:pPr>
                  <w:jc w:val="center"/>
                </w:pPr>
              </w:pPrChange>
            </w:pPr>
            <w:del w:id="2310"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23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2312" w:author="Lewis Barnett" w:date="2020-06-16T16:09:00Z"/>
                <w:color w:val="000000"/>
              </w:rPr>
              <w:pPrChange w:id="2313" w:author="Lewis Barnett" w:date="2020-06-16T16:12:00Z">
                <w:pPr/>
              </w:pPrChange>
            </w:pPr>
            <w:del w:id="2314"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2315" w:author="Lewis Barnett" w:date="2020-06-16T16:09:00Z"/>
                <w:b/>
                <w:color w:val="000000"/>
              </w:rPr>
              <w:pPrChange w:id="2316" w:author="Lewis Barnett" w:date="2020-06-16T16:12:00Z">
                <w:pPr>
                  <w:jc w:val="center"/>
                </w:pPr>
              </w:pPrChange>
            </w:pPr>
            <w:del w:id="2317"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2318" w:author="Lewis Barnett" w:date="2020-06-16T16:09:00Z"/>
                <w:color w:val="000000"/>
              </w:rPr>
              <w:pPrChange w:id="2319" w:author="Lewis Barnett" w:date="2020-06-16T16:12:00Z">
                <w:pPr>
                  <w:jc w:val="center"/>
                </w:pPr>
              </w:pPrChange>
            </w:pPr>
            <w:del w:id="2320"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232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2322" w:author="Lewis Barnett" w:date="2020-06-16T16:09:00Z"/>
                <w:color w:val="000000"/>
              </w:rPr>
              <w:pPrChange w:id="2323" w:author="Lewis Barnett" w:date="2020-06-16T16:12:00Z">
                <w:pPr/>
              </w:pPrChange>
            </w:pPr>
            <w:del w:id="2324"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2325" w:author="Lewis Barnett" w:date="2020-06-16T16:09:00Z"/>
                <w:color w:val="000000"/>
              </w:rPr>
              <w:pPrChange w:id="2326" w:author="Lewis Barnett" w:date="2020-06-16T16:12:00Z">
                <w:pPr>
                  <w:jc w:val="center"/>
                </w:pPr>
              </w:pPrChange>
            </w:pPr>
            <w:del w:id="2327"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2328" w:author="Lewis Barnett" w:date="2020-06-16T16:09:00Z"/>
                <w:b/>
                <w:color w:val="000000"/>
              </w:rPr>
              <w:pPrChange w:id="2329" w:author="Lewis Barnett" w:date="2020-06-16T16:12:00Z">
                <w:pPr>
                  <w:jc w:val="center"/>
                </w:pPr>
              </w:pPrChange>
            </w:pPr>
            <w:del w:id="2330"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23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2332" w:author="Lewis Barnett" w:date="2020-06-16T16:09:00Z"/>
                <w:color w:val="000000"/>
              </w:rPr>
              <w:pPrChange w:id="2333" w:author="Lewis Barnett" w:date="2020-06-16T16:12:00Z">
                <w:pPr/>
              </w:pPrChange>
            </w:pPr>
            <w:del w:id="2334"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2335" w:author="Lewis Barnett" w:date="2020-06-16T16:09:00Z"/>
                <w:color w:val="000000"/>
              </w:rPr>
              <w:pPrChange w:id="2336" w:author="Lewis Barnett" w:date="2020-06-16T16:12:00Z">
                <w:pPr>
                  <w:jc w:val="center"/>
                </w:pPr>
              </w:pPrChange>
            </w:pPr>
            <w:del w:id="2337"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2338" w:author="Lewis Barnett" w:date="2020-06-16T16:09:00Z"/>
                <w:b/>
                <w:color w:val="000000"/>
              </w:rPr>
              <w:pPrChange w:id="2339" w:author="Lewis Barnett" w:date="2020-06-16T16:12:00Z">
                <w:pPr>
                  <w:jc w:val="center"/>
                </w:pPr>
              </w:pPrChange>
            </w:pPr>
            <w:del w:id="2340"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23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2342" w:author="Lewis Barnett" w:date="2020-06-16T16:09:00Z"/>
                <w:color w:val="000000"/>
              </w:rPr>
              <w:pPrChange w:id="2343" w:author="Lewis Barnett" w:date="2020-06-16T16:12:00Z">
                <w:pPr/>
              </w:pPrChange>
            </w:pPr>
            <w:del w:id="2344"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2345" w:author="Lewis Barnett" w:date="2020-06-16T16:09:00Z"/>
                <w:color w:val="000000"/>
              </w:rPr>
              <w:pPrChange w:id="2346" w:author="Lewis Barnett" w:date="2020-06-16T16:12:00Z">
                <w:pPr>
                  <w:jc w:val="center"/>
                </w:pPr>
              </w:pPrChange>
            </w:pPr>
            <w:del w:id="2347"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2348" w:author="Lewis Barnett" w:date="2020-06-16T16:09:00Z"/>
                <w:b/>
                <w:color w:val="000000"/>
              </w:rPr>
              <w:pPrChange w:id="2349" w:author="Lewis Barnett" w:date="2020-06-16T16:12:00Z">
                <w:pPr>
                  <w:jc w:val="center"/>
                </w:pPr>
              </w:pPrChange>
            </w:pPr>
            <w:del w:id="2350"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23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2352" w:author="Lewis Barnett" w:date="2020-06-16T16:09:00Z"/>
                <w:color w:val="000000"/>
              </w:rPr>
              <w:pPrChange w:id="2353" w:author="Lewis Barnett" w:date="2020-06-16T16:12:00Z">
                <w:pPr/>
              </w:pPrChange>
            </w:pPr>
            <w:del w:id="2354"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2355" w:author="Lewis Barnett" w:date="2020-06-16T16:09:00Z"/>
                <w:color w:val="000000"/>
              </w:rPr>
              <w:pPrChange w:id="2356" w:author="Lewis Barnett" w:date="2020-06-16T16:12:00Z">
                <w:pPr>
                  <w:jc w:val="center"/>
                </w:pPr>
              </w:pPrChange>
            </w:pPr>
            <w:del w:id="2357"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2358" w:author="Lewis Barnett" w:date="2020-06-16T16:09:00Z"/>
                <w:b/>
                <w:color w:val="000000"/>
              </w:rPr>
              <w:pPrChange w:id="2359" w:author="Lewis Barnett" w:date="2020-06-16T16:12:00Z">
                <w:pPr>
                  <w:jc w:val="center"/>
                </w:pPr>
              </w:pPrChange>
            </w:pPr>
            <w:del w:id="2360"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23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2362" w:author="Lewis Barnett" w:date="2020-06-16T16:09:00Z"/>
                <w:color w:val="000000"/>
              </w:rPr>
              <w:pPrChange w:id="2363" w:author="Lewis Barnett" w:date="2020-06-16T16:12:00Z">
                <w:pPr/>
              </w:pPrChange>
            </w:pPr>
            <w:del w:id="2364"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2365" w:author="Lewis Barnett" w:date="2020-06-16T16:09:00Z"/>
                <w:color w:val="000000"/>
              </w:rPr>
              <w:pPrChange w:id="2366" w:author="Lewis Barnett" w:date="2020-06-16T16:12:00Z">
                <w:pPr>
                  <w:jc w:val="center"/>
                </w:pPr>
              </w:pPrChange>
            </w:pPr>
            <w:del w:id="2367"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2368" w:author="Lewis Barnett" w:date="2020-06-16T16:09:00Z"/>
                <w:b/>
                <w:color w:val="000000"/>
              </w:rPr>
              <w:pPrChange w:id="2369" w:author="Lewis Barnett" w:date="2020-06-16T16:12:00Z">
                <w:pPr>
                  <w:jc w:val="center"/>
                </w:pPr>
              </w:pPrChange>
            </w:pPr>
            <w:del w:id="2370"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23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2372" w:author="Lewis Barnett" w:date="2020-06-16T16:09:00Z"/>
                <w:color w:val="000000"/>
              </w:rPr>
              <w:pPrChange w:id="2373" w:author="Lewis Barnett" w:date="2020-06-16T16:12:00Z">
                <w:pPr/>
              </w:pPrChange>
            </w:pPr>
            <w:del w:id="2374"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2375" w:author="Lewis Barnett" w:date="2020-06-16T16:09:00Z"/>
                <w:color w:val="000000"/>
              </w:rPr>
              <w:pPrChange w:id="2376" w:author="Lewis Barnett" w:date="2020-06-16T16:12:00Z">
                <w:pPr>
                  <w:jc w:val="center"/>
                </w:pPr>
              </w:pPrChange>
            </w:pPr>
            <w:del w:id="2377"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2378" w:author="Lewis Barnett" w:date="2020-06-16T16:09:00Z"/>
                <w:b/>
                <w:color w:val="000000"/>
              </w:rPr>
              <w:pPrChange w:id="2379" w:author="Lewis Barnett" w:date="2020-06-16T16:12:00Z">
                <w:pPr>
                  <w:jc w:val="center"/>
                </w:pPr>
              </w:pPrChange>
            </w:pPr>
            <w:del w:id="2380"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23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2382" w:author="Lewis Barnett" w:date="2020-06-16T16:09:00Z"/>
                <w:color w:val="000000"/>
              </w:rPr>
              <w:pPrChange w:id="2383" w:author="Lewis Barnett" w:date="2020-06-16T16:12:00Z">
                <w:pPr/>
              </w:pPrChange>
            </w:pPr>
            <w:del w:id="2384"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2385" w:author="Lewis Barnett" w:date="2020-06-16T16:09:00Z"/>
                <w:color w:val="000000"/>
              </w:rPr>
              <w:pPrChange w:id="2386" w:author="Lewis Barnett" w:date="2020-06-16T16:12:00Z">
                <w:pPr>
                  <w:jc w:val="center"/>
                </w:pPr>
              </w:pPrChange>
            </w:pPr>
            <w:del w:id="2387"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2388" w:author="Lewis Barnett" w:date="2020-06-16T16:09:00Z"/>
                <w:b/>
                <w:color w:val="000000"/>
              </w:rPr>
              <w:pPrChange w:id="2389" w:author="Lewis Barnett" w:date="2020-06-16T16:12:00Z">
                <w:pPr>
                  <w:jc w:val="center"/>
                </w:pPr>
              </w:pPrChange>
            </w:pPr>
            <w:del w:id="2390"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239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2392" w:author="Lewis Barnett" w:date="2020-06-16T16:09:00Z"/>
                <w:color w:val="000000"/>
              </w:rPr>
              <w:pPrChange w:id="2393" w:author="Lewis Barnett" w:date="2020-06-16T16:12:00Z">
                <w:pPr/>
              </w:pPrChange>
            </w:pPr>
            <w:del w:id="2394"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2395" w:author="Lewis Barnett" w:date="2020-06-16T16:09:00Z"/>
                <w:b/>
                <w:color w:val="000000"/>
              </w:rPr>
              <w:pPrChange w:id="2396" w:author="Lewis Barnett" w:date="2020-06-16T16:12:00Z">
                <w:pPr>
                  <w:jc w:val="center"/>
                </w:pPr>
              </w:pPrChange>
            </w:pPr>
            <w:del w:id="2397"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2398" w:author="Lewis Barnett" w:date="2020-06-16T16:09:00Z"/>
                <w:color w:val="000000"/>
              </w:rPr>
              <w:pPrChange w:id="2399" w:author="Lewis Barnett" w:date="2020-06-16T16:12:00Z">
                <w:pPr>
                  <w:jc w:val="center"/>
                </w:pPr>
              </w:pPrChange>
            </w:pPr>
            <w:del w:id="2400"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24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2402" w:author="Lewis Barnett" w:date="2020-06-16T16:09:00Z"/>
                <w:color w:val="000000"/>
              </w:rPr>
              <w:pPrChange w:id="2403" w:author="Lewis Barnett" w:date="2020-06-16T16:12:00Z">
                <w:pPr/>
              </w:pPrChange>
            </w:pPr>
            <w:del w:id="2404"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2405" w:author="Lewis Barnett" w:date="2020-06-16T16:09:00Z"/>
                <w:color w:val="000000"/>
              </w:rPr>
              <w:pPrChange w:id="2406" w:author="Lewis Barnett" w:date="2020-06-16T16:12:00Z">
                <w:pPr>
                  <w:jc w:val="center"/>
                </w:pPr>
              </w:pPrChange>
            </w:pPr>
            <w:del w:id="2407"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2408" w:author="Lewis Barnett" w:date="2020-06-16T16:09:00Z"/>
                <w:b/>
                <w:color w:val="000000"/>
              </w:rPr>
              <w:pPrChange w:id="2409" w:author="Lewis Barnett" w:date="2020-06-16T16:12:00Z">
                <w:pPr>
                  <w:jc w:val="center"/>
                </w:pPr>
              </w:pPrChange>
            </w:pPr>
            <w:del w:id="2410"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24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2412" w:author="Lewis Barnett" w:date="2020-06-16T16:09:00Z"/>
                <w:color w:val="000000"/>
              </w:rPr>
              <w:pPrChange w:id="2413" w:author="Lewis Barnett" w:date="2020-06-16T16:12:00Z">
                <w:pPr/>
              </w:pPrChange>
            </w:pPr>
            <w:del w:id="2414"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2415" w:author="Lewis Barnett" w:date="2020-06-16T16:09:00Z"/>
                <w:color w:val="000000"/>
              </w:rPr>
              <w:pPrChange w:id="2416" w:author="Lewis Barnett" w:date="2020-06-16T16:12:00Z">
                <w:pPr>
                  <w:jc w:val="center"/>
                </w:pPr>
              </w:pPrChange>
            </w:pPr>
            <w:del w:id="2417"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2418" w:author="Lewis Barnett" w:date="2020-06-16T16:09:00Z"/>
                <w:b/>
                <w:color w:val="000000"/>
              </w:rPr>
              <w:pPrChange w:id="2419" w:author="Lewis Barnett" w:date="2020-06-16T16:12:00Z">
                <w:pPr>
                  <w:jc w:val="center"/>
                </w:pPr>
              </w:pPrChange>
            </w:pPr>
            <w:del w:id="2420"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242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2422" w:author="Lewis Barnett" w:date="2020-06-16T16:09:00Z"/>
                <w:color w:val="000000"/>
              </w:rPr>
              <w:pPrChange w:id="2423" w:author="Lewis Barnett" w:date="2020-06-16T16:12:00Z">
                <w:pPr/>
              </w:pPrChange>
            </w:pPr>
            <w:del w:id="2424"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2425" w:author="Lewis Barnett" w:date="2020-06-16T16:09:00Z"/>
                <w:color w:val="000000"/>
              </w:rPr>
              <w:pPrChange w:id="2426" w:author="Lewis Barnett" w:date="2020-06-16T16:12:00Z">
                <w:pPr>
                  <w:jc w:val="center"/>
                </w:pPr>
              </w:pPrChange>
            </w:pPr>
            <w:del w:id="2427"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2428" w:author="Lewis Barnett" w:date="2020-06-16T16:09:00Z"/>
                <w:b/>
                <w:color w:val="000000"/>
              </w:rPr>
              <w:pPrChange w:id="2429" w:author="Lewis Barnett" w:date="2020-06-16T16:12:00Z">
                <w:pPr>
                  <w:jc w:val="center"/>
                </w:pPr>
              </w:pPrChange>
            </w:pPr>
            <w:del w:id="2430"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24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2432" w:author="Lewis Barnett" w:date="2020-06-16T16:09:00Z"/>
                <w:color w:val="000000"/>
              </w:rPr>
              <w:pPrChange w:id="2433" w:author="Lewis Barnett" w:date="2020-06-16T16:12:00Z">
                <w:pPr/>
              </w:pPrChange>
            </w:pPr>
            <w:del w:id="2434"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2435" w:author="Lewis Barnett" w:date="2020-06-16T16:09:00Z"/>
                <w:color w:val="000000"/>
              </w:rPr>
              <w:pPrChange w:id="2436" w:author="Lewis Barnett" w:date="2020-06-16T16:12:00Z">
                <w:pPr>
                  <w:jc w:val="center"/>
                </w:pPr>
              </w:pPrChange>
            </w:pPr>
            <w:del w:id="2437"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2438" w:author="Lewis Barnett" w:date="2020-06-16T16:09:00Z"/>
                <w:b/>
                <w:color w:val="000000"/>
              </w:rPr>
              <w:pPrChange w:id="2439" w:author="Lewis Barnett" w:date="2020-06-16T16:12:00Z">
                <w:pPr>
                  <w:jc w:val="center"/>
                </w:pPr>
              </w:pPrChange>
            </w:pPr>
            <w:del w:id="2440"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24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2442" w:author="Lewis Barnett" w:date="2020-06-16T16:09:00Z"/>
                <w:color w:val="000000"/>
              </w:rPr>
              <w:pPrChange w:id="2443" w:author="Lewis Barnett" w:date="2020-06-16T16:12:00Z">
                <w:pPr/>
              </w:pPrChange>
            </w:pPr>
            <w:del w:id="2444"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2445" w:author="Lewis Barnett" w:date="2020-06-16T16:09:00Z"/>
                <w:color w:val="000000"/>
              </w:rPr>
              <w:pPrChange w:id="2446" w:author="Lewis Barnett" w:date="2020-06-16T16:12:00Z">
                <w:pPr>
                  <w:jc w:val="center"/>
                </w:pPr>
              </w:pPrChange>
            </w:pPr>
            <w:del w:id="2447"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2448" w:author="Lewis Barnett" w:date="2020-06-16T16:09:00Z"/>
                <w:b/>
                <w:color w:val="000000"/>
              </w:rPr>
              <w:pPrChange w:id="2449" w:author="Lewis Barnett" w:date="2020-06-16T16:12:00Z">
                <w:pPr>
                  <w:jc w:val="center"/>
                </w:pPr>
              </w:pPrChange>
            </w:pPr>
            <w:del w:id="2450"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24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2452" w:author="Lewis Barnett" w:date="2020-06-16T16:09:00Z"/>
                <w:color w:val="000000"/>
              </w:rPr>
              <w:pPrChange w:id="2453" w:author="Lewis Barnett" w:date="2020-06-16T16:12:00Z">
                <w:pPr/>
              </w:pPrChange>
            </w:pPr>
            <w:del w:id="2454"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2455" w:author="Lewis Barnett" w:date="2020-06-16T16:09:00Z"/>
                <w:color w:val="000000"/>
              </w:rPr>
              <w:pPrChange w:id="2456" w:author="Lewis Barnett" w:date="2020-06-16T16:12:00Z">
                <w:pPr>
                  <w:jc w:val="center"/>
                </w:pPr>
              </w:pPrChange>
            </w:pPr>
            <w:del w:id="2457"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2458" w:author="Lewis Barnett" w:date="2020-06-16T16:09:00Z"/>
                <w:b/>
                <w:color w:val="000000"/>
              </w:rPr>
              <w:pPrChange w:id="2459" w:author="Lewis Barnett" w:date="2020-06-16T16:12:00Z">
                <w:pPr>
                  <w:jc w:val="center"/>
                </w:pPr>
              </w:pPrChange>
            </w:pPr>
            <w:del w:id="2460"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24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2462" w:author="Lewis Barnett" w:date="2020-06-16T16:09:00Z"/>
                <w:color w:val="000000"/>
              </w:rPr>
              <w:pPrChange w:id="2463" w:author="Lewis Barnett" w:date="2020-06-16T16:12:00Z">
                <w:pPr/>
              </w:pPrChange>
            </w:pPr>
            <w:del w:id="2464"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2465" w:author="Lewis Barnett" w:date="2020-06-16T16:09:00Z"/>
                <w:color w:val="000000"/>
              </w:rPr>
              <w:pPrChange w:id="2466" w:author="Lewis Barnett" w:date="2020-06-16T16:12:00Z">
                <w:pPr>
                  <w:jc w:val="center"/>
                </w:pPr>
              </w:pPrChange>
            </w:pPr>
            <w:del w:id="2467"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2468" w:author="Lewis Barnett" w:date="2020-06-16T16:09:00Z"/>
                <w:b/>
                <w:color w:val="000000"/>
              </w:rPr>
              <w:pPrChange w:id="2469" w:author="Lewis Barnett" w:date="2020-06-16T16:12:00Z">
                <w:pPr>
                  <w:jc w:val="center"/>
                </w:pPr>
              </w:pPrChange>
            </w:pPr>
            <w:del w:id="2470"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24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2472" w:author="Lewis Barnett" w:date="2020-06-16T16:09:00Z"/>
                <w:color w:val="000000"/>
              </w:rPr>
              <w:pPrChange w:id="2473" w:author="Lewis Barnett" w:date="2020-06-16T16:12:00Z">
                <w:pPr/>
              </w:pPrChange>
            </w:pPr>
            <w:del w:id="2474"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2475" w:author="Lewis Barnett" w:date="2020-06-16T16:09:00Z"/>
                <w:color w:val="000000"/>
              </w:rPr>
              <w:pPrChange w:id="2476" w:author="Lewis Barnett" w:date="2020-06-16T16:12:00Z">
                <w:pPr>
                  <w:jc w:val="center"/>
                </w:pPr>
              </w:pPrChange>
            </w:pPr>
            <w:del w:id="2477"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2478" w:author="Lewis Barnett" w:date="2020-06-16T16:09:00Z"/>
                <w:b/>
                <w:color w:val="000000"/>
              </w:rPr>
              <w:pPrChange w:id="2479" w:author="Lewis Barnett" w:date="2020-06-16T16:12:00Z">
                <w:pPr>
                  <w:jc w:val="center"/>
                </w:pPr>
              </w:pPrChange>
            </w:pPr>
            <w:del w:id="2480"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24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2482" w:author="Lewis Barnett" w:date="2020-06-16T16:09:00Z"/>
                <w:color w:val="000000"/>
              </w:rPr>
              <w:pPrChange w:id="2483" w:author="Lewis Barnett" w:date="2020-06-16T16:12:00Z">
                <w:pPr/>
              </w:pPrChange>
            </w:pPr>
            <w:del w:id="2484"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2485" w:author="Lewis Barnett" w:date="2020-06-16T16:09:00Z"/>
                <w:color w:val="000000"/>
              </w:rPr>
              <w:pPrChange w:id="2486" w:author="Lewis Barnett" w:date="2020-06-16T16:12:00Z">
                <w:pPr>
                  <w:jc w:val="center"/>
                </w:pPr>
              </w:pPrChange>
            </w:pPr>
            <w:del w:id="2487"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2488" w:author="Lewis Barnett" w:date="2020-06-16T16:09:00Z"/>
                <w:b/>
                <w:color w:val="000000"/>
              </w:rPr>
              <w:pPrChange w:id="2489" w:author="Lewis Barnett" w:date="2020-06-16T16:12:00Z">
                <w:pPr>
                  <w:jc w:val="center"/>
                </w:pPr>
              </w:pPrChange>
            </w:pPr>
            <w:del w:id="2490"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2491" w:author="Lewis Barnett" w:date="2020-06-16T16:09:00Z"/>
        </w:rPr>
        <w:pPrChange w:id="2492" w:author="Lewis Barnett" w:date="2020-06-16T16:12:00Z">
          <w:pPr>
            <w:spacing w:after="160" w:line="259" w:lineRule="auto"/>
          </w:pPr>
        </w:pPrChange>
      </w:pPr>
      <w:del w:id="2493" w:author="Lewis Barnett" w:date="2020-06-16T16:09:00Z">
        <w:r w:rsidDel="00E36A06">
          <w:br w:type="page"/>
        </w:r>
      </w:del>
    </w:p>
    <w:p w14:paraId="0689F0B3" w14:textId="10FBC745" w:rsidR="00876800" w:rsidDel="00E36A06" w:rsidRDefault="00F62588">
      <w:pPr>
        <w:spacing w:line="480" w:lineRule="auto"/>
        <w:rPr>
          <w:del w:id="2494" w:author="Lewis Barnett" w:date="2020-06-16T16:09:00Z"/>
        </w:rPr>
        <w:pPrChange w:id="2495" w:author="Lewis Barnett" w:date="2020-06-16T16:12:00Z">
          <w:pPr>
            <w:spacing w:after="160" w:line="480" w:lineRule="auto"/>
          </w:pPr>
        </w:pPrChange>
      </w:pPr>
      <w:del w:id="2496" w:author="Lewis Barnett" w:date="2020-06-16T16:09:00Z">
        <w:r w:rsidDel="00E36A06">
          <w:delText>APPENDIX FIGURES</w:delText>
        </w:r>
      </w:del>
    </w:p>
    <w:p w14:paraId="27BF4CCC" w14:textId="0ED8A432" w:rsidR="00D26510" w:rsidDel="00E36A06" w:rsidRDefault="00D26510">
      <w:pPr>
        <w:spacing w:line="480" w:lineRule="auto"/>
        <w:rPr>
          <w:del w:id="2497" w:author="Lewis Barnett" w:date="2020-06-16T16:09:00Z"/>
          <w:color w:val="000000"/>
        </w:rPr>
        <w:pPrChange w:id="2498" w:author="Lewis Barnett" w:date="2020-06-16T16:12:00Z">
          <w:pPr>
            <w:spacing w:before="100" w:after="100" w:line="480" w:lineRule="auto"/>
          </w:pPr>
        </w:pPrChange>
      </w:pPr>
      <w:del w:id="2499"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2500" w:author="Lewis Barnett" w:date="2020-06-16T16:09:00Z"/>
          <w:color w:val="000000"/>
        </w:rPr>
        <w:pPrChange w:id="2501" w:author="Lewis Barnett" w:date="2020-06-16T16:12:00Z">
          <w:pPr>
            <w:spacing w:before="100" w:after="100" w:line="480" w:lineRule="auto"/>
          </w:pPr>
        </w:pPrChange>
      </w:pPr>
      <w:del w:id="2502"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2503" w:author="Lewis Barnett" w:date="2020-06-16T16:09:00Z"/>
          <w:color w:val="000000"/>
        </w:rPr>
        <w:pPrChange w:id="2504" w:author="Lewis Barnett" w:date="2020-06-16T16:12:00Z">
          <w:pPr>
            <w:spacing w:after="160" w:line="480" w:lineRule="auto"/>
          </w:pPr>
        </w:pPrChange>
      </w:pPr>
    </w:p>
    <w:p w14:paraId="5F2DC0EA" w14:textId="1D31BE7E" w:rsidR="00B03C50" w:rsidDel="00E36A06" w:rsidRDefault="002451DF">
      <w:pPr>
        <w:spacing w:line="480" w:lineRule="auto"/>
        <w:rPr>
          <w:del w:id="2505" w:author="Lewis Barnett" w:date="2020-06-16T16:09:00Z"/>
        </w:rPr>
        <w:pPrChange w:id="2506" w:author="Lewis Barnett" w:date="2020-06-16T16:12:00Z">
          <w:pPr>
            <w:spacing w:before="100" w:after="100" w:line="480" w:lineRule="auto"/>
          </w:pPr>
        </w:pPrChange>
      </w:pPr>
      <w:del w:id="2507"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2508" w:author="Lewis Barnett" w:date="2020-06-16T16:00:00Z">
        <w:r w:rsidR="00B87130" w:rsidDel="00C53F81">
          <w:delText>Perch</w:delText>
        </w:r>
      </w:del>
      <w:del w:id="2509"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2510" w:author="Lewis Barnett" w:date="2020-06-16T16:09:00Z"/>
        </w:rPr>
        <w:pPrChange w:id="2511" w:author="Lewis Barnett" w:date="2020-06-16T16:12:00Z">
          <w:pPr>
            <w:spacing w:before="100" w:after="100" w:line="480" w:lineRule="auto"/>
          </w:pPr>
        </w:pPrChange>
      </w:pPr>
      <w:del w:id="2512" w:author="Lewis Barnett" w:date="2020-06-16T16:09:00Z">
        <w:r w:rsidDel="00E36A06">
          <w:delText>[Figure attached as PDF]</w:delText>
        </w:r>
      </w:del>
    </w:p>
    <w:p w14:paraId="02BF0EC9" w14:textId="0CEAB8F6" w:rsidR="00B87130" w:rsidRPr="00B87130" w:rsidDel="00E36A06" w:rsidRDefault="00B87130">
      <w:pPr>
        <w:spacing w:line="480" w:lineRule="auto"/>
        <w:rPr>
          <w:del w:id="2513" w:author="Lewis Barnett" w:date="2020-06-16T16:09:00Z"/>
        </w:rPr>
        <w:pPrChange w:id="2514" w:author="Lewis Barnett" w:date="2020-06-16T16:12:00Z">
          <w:pPr>
            <w:spacing w:before="100" w:after="100" w:line="480" w:lineRule="auto"/>
          </w:pPr>
        </w:pPrChange>
      </w:pPr>
    </w:p>
    <w:p w14:paraId="2F3788B9" w14:textId="2A4B0B16" w:rsidR="00F62588" w:rsidDel="00E36A06" w:rsidRDefault="005437A8">
      <w:pPr>
        <w:spacing w:line="480" w:lineRule="auto"/>
        <w:rPr>
          <w:del w:id="2515" w:author="Lewis Barnett" w:date="2020-06-16T16:09:00Z"/>
        </w:rPr>
        <w:pPrChange w:id="2516" w:author="Lewis Barnett" w:date="2020-06-16T16:12:00Z">
          <w:pPr>
            <w:spacing w:before="100" w:after="100" w:line="480" w:lineRule="auto"/>
          </w:pPr>
        </w:pPrChange>
      </w:pPr>
      <w:del w:id="2517"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2518" w:author="Lewis Barnett" w:date="2020-06-16T16:12:00Z">
          <w:pPr>
            <w:spacing w:before="100" w:after="100" w:line="480" w:lineRule="auto"/>
          </w:pPr>
        </w:pPrChange>
      </w:pPr>
      <w:del w:id="2519" w:author="Lewis Barnett" w:date="2020-06-16T16:09:00Z">
        <w:r w:rsidDel="00E36A06">
          <w:delText>[Figure attached as PDF]</w:delText>
        </w:r>
      </w:del>
    </w:p>
    <w:sectPr w:rsidR="00EC2C67" w:rsidRPr="00EC2C67" w:rsidSect="00C62EA2">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Lewis.Barnett" w:date="2020-06-27T17:03:00Z" w:initials="L">
    <w:p w14:paraId="1AABB6C3" w14:textId="164B7A31" w:rsidR="00227216" w:rsidRDefault="00227216">
      <w:pPr>
        <w:pStyle w:val="CommentText"/>
      </w:pPr>
      <w:r>
        <w:rPr>
          <w:rStyle w:val="CommentReference"/>
        </w:rPr>
        <w:annotationRef/>
      </w:r>
      <w:r>
        <w:t>May need to replace with shorter abstract to meet 300 word limit</w:t>
      </w:r>
    </w:p>
  </w:comment>
  <w:comment w:id="18" w:author="Lewis.Barnett" w:date="2020-06-26T18:52:00Z" w:initials="L">
    <w:p w14:paraId="511E3325" w14:textId="0C78B000" w:rsidR="00227216" w:rsidRDefault="00227216">
      <w:pPr>
        <w:pStyle w:val="CommentText"/>
      </w:pPr>
      <w:r>
        <w:rPr>
          <w:rStyle w:val="CommentReference"/>
        </w:rPr>
        <w:annotationRef/>
      </w:r>
      <w:r>
        <w:t>Cut?</w:t>
      </w:r>
    </w:p>
  </w:comment>
  <w:comment w:id="203" w:author="Lewis.Barnett" w:date="2020-06-28T22:20:00Z" w:initials="L">
    <w:p w14:paraId="2E10B30B" w14:textId="1434331B" w:rsidR="00227216" w:rsidRDefault="00227216">
      <w:pPr>
        <w:pStyle w:val="CommentText"/>
      </w:pPr>
      <w:r>
        <w:rPr>
          <w:rStyle w:val="CommentReference"/>
        </w:rPr>
        <w:annotationRef/>
      </w:r>
      <w:r>
        <w:t>Merrill’s stream network paper not out yet….another example?</w:t>
      </w:r>
    </w:p>
  </w:comment>
  <w:comment w:id="673" w:author="Lewis.Barnett" w:date="2020-06-25T18:21:00Z" w:initials="L">
    <w:p w14:paraId="7E399B79" w14:textId="6D18C27F" w:rsidR="00227216" w:rsidRDefault="00227216">
      <w:pPr>
        <w:pStyle w:val="CommentText"/>
      </w:pPr>
      <w:r>
        <w:rPr>
          <w:rStyle w:val="CommentReference"/>
        </w:rPr>
        <w:annotationRef/>
      </w:r>
      <w:r>
        <w:t>Emphasize here maybe but more so in discussion.</w:t>
      </w:r>
    </w:p>
  </w:comment>
  <w:comment w:id="675" w:author="Lewis.Barnett" w:date="2020-06-29T00:11:00Z" w:initials="L">
    <w:p w14:paraId="777AA03A" w14:textId="37FF6888" w:rsidR="00227216" w:rsidRDefault="00227216">
      <w:pPr>
        <w:pStyle w:val="CommentText"/>
      </w:pPr>
      <w:r>
        <w:rPr>
          <w:rStyle w:val="CommentReference"/>
        </w:rPr>
        <w:annotationRef/>
      </w:r>
      <w:r>
        <w:t>Cut if remove clustering</w:t>
      </w:r>
    </w:p>
  </w:comment>
  <w:comment w:id="687" w:author="Lewis.Barnett" w:date="2020-06-25T18:22:00Z" w:initials="L">
    <w:p w14:paraId="1F61532F" w14:textId="45D7ED2F" w:rsidR="00227216" w:rsidRDefault="00227216">
      <w:pPr>
        <w:pStyle w:val="CommentText"/>
      </w:pPr>
      <w:r>
        <w:rPr>
          <w:rStyle w:val="CommentReference"/>
        </w:rPr>
        <w:annotationRef/>
      </w:r>
      <w:r>
        <w:t>Set this up with an objective and be explicit about what we consider fine vs coarse in later comparisons</w:t>
      </w:r>
    </w:p>
  </w:comment>
  <w:comment w:id="705" w:author="Lewis Barnett" w:date="2020-06-16T15:49:00Z" w:initials="LB">
    <w:p w14:paraId="2194C89F" w14:textId="132573F3" w:rsidR="00227216" w:rsidRDefault="00227216">
      <w:pPr>
        <w:pStyle w:val="CommentText"/>
      </w:pPr>
      <w:r>
        <w:rPr>
          <w:rStyle w:val="CommentReference"/>
        </w:rPr>
        <w:annotationRef/>
      </w:r>
      <w:r>
        <w:t>Add equation numbers</w:t>
      </w:r>
    </w:p>
  </w:comment>
  <w:comment w:id="714" w:author="Lewis.Barnett" w:date="2020-06-25T18:56:00Z" w:initials="L">
    <w:p w14:paraId="7F6542CD" w14:textId="3C3EA8A5" w:rsidR="00227216" w:rsidRDefault="00227216">
      <w:pPr>
        <w:pStyle w:val="CommentText"/>
      </w:pPr>
      <w:r>
        <w:rPr>
          <w:rStyle w:val="CommentReference"/>
        </w:rPr>
        <w:annotationRef/>
      </w:r>
      <w:r>
        <w:t>Update?</w:t>
      </w:r>
    </w:p>
  </w:comment>
  <w:comment w:id="881" w:author="Lewis.Barnett" w:date="2020-06-25T19:36:00Z" w:initials="L">
    <w:p w14:paraId="401823F8" w14:textId="39A0A4FF" w:rsidR="00227216" w:rsidRDefault="00227216">
      <w:pPr>
        <w:pStyle w:val="CommentText"/>
      </w:pPr>
      <w:r>
        <w:rPr>
          <w:rStyle w:val="CommentReference"/>
        </w:rPr>
        <w:annotationRef/>
      </w:r>
      <w:r>
        <w:t>Make sure earlier notation and that of appendix table S1 are consistent with this?</w:t>
      </w:r>
    </w:p>
    <w:p w14:paraId="3E02ECCC" w14:textId="04964AAD" w:rsidR="00227216" w:rsidRDefault="00227216">
      <w:pPr>
        <w:pStyle w:val="CommentText"/>
      </w:pPr>
    </w:p>
    <w:p w14:paraId="14BB7729" w14:textId="49FD3934" w:rsidR="00227216" w:rsidRDefault="00227216">
      <w:pPr>
        <w:pStyle w:val="CommentText"/>
      </w:pPr>
      <w:r>
        <w:t>Also consider breaking up this chunk of equations</w:t>
      </w:r>
    </w:p>
  </w:comment>
  <w:comment w:id="1053" w:author="Lewis.Barnett" w:date="2020-06-25T19:40:00Z" w:initials="L">
    <w:p w14:paraId="5FD4CEA4" w14:textId="4B1FEB72" w:rsidR="00227216" w:rsidRDefault="00227216">
      <w:pPr>
        <w:pStyle w:val="CommentText"/>
      </w:pPr>
      <w:r>
        <w:rPr>
          <w:rStyle w:val="CommentReference"/>
        </w:rPr>
        <w:annotationRef/>
      </w:r>
      <w:r>
        <w:t>cut?</w:t>
      </w:r>
    </w:p>
  </w:comment>
  <w:comment w:id="1062" w:author="Lewis.Barnett" w:date="2020-06-25T19:41:00Z" w:initials="L">
    <w:p w14:paraId="2B6C1BAF" w14:textId="3F52D6F7" w:rsidR="00227216" w:rsidRDefault="00227216">
      <w:pPr>
        <w:pStyle w:val="CommentText"/>
      </w:pPr>
      <w:r>
        <w:rPr>
          <w:rStyle w:val="CommentReference"/>
        </w:rPr>
        <w:annotationRef/>
      </w:r>
      <w:r>
        <w:t>Cut?</w:t>
      </w:r>
    </w:p>
  </w:comment>
  <w:comment w:id="1990" w:author="Lewis Barnett" w:date="2020-06-16T13:58:00Z" w:initials="LB">
    <w:p w14:paraId="19A99E33" w14:textId="08F91DFE" w:rsidR="00227216" w:rsidRDefault="00227216">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ABB6C3" w15:done="0"/>
  <w15:commentEx w15:paraId="511E3325" w15:done="0"/>
  <w15:commentEx w15:paraId="2E10B30B" w15:done="0"/>
  <w15:commentEx w15:paraId="7E399B79" w15:done="0"/>
  <w15:commentEx w15:paraId="777AA03A" w15:done="0"/>
  <w15:commentEx w15:paraId="1F61532F" w15:done="0"/>
  <w15:commentEx w15:paraId="2194C89F" w15:done="0"/>
  <w15:commentEx w15:paraId="7F6542CD" w15:done="0"/>
  <w15:commentEx w15:paraId="14BB7729" w15:done="0"/>
  <w15:commentEx w15:paraId="5FD4CEA4" w15:done="0"/>
  <w15:commentEx w15:paraId="2B6C1BAF" w15:done="0"/>
  <w15:commentEx w15:paraId="19A99E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ABB6C3" w16cid:durableId="22A41146"/>
  <w16cid:commentId w16cid:paraId="511E3325" w16cid:durableId="22A41147"/>
  <w16cid:commentId w16cid:paraId="2E10B30B" w16cid:durableId="22A41148"/>
  <w16cid:commentId w16cid:paraId="7E399B79" w16cid:durableId="22A41149"/>
  <w16cid:commentId w16cid:paraId="777AA03A" w16cid:durableId="22A4114A"/>
  <w16cid:commentId w16cid:paraId="1F61532F" w16cid:durableId="22A4114B"/>
  <w16cid:commentId w16cid:paraId="2194C89F" w16cid:durableId="22A4114C"/>
  <w16cid:commentId w16cid:paraId="7F6542CD" w16cid:durableId="22A4114D"/>
  <w16cid:commentId w16cid:paraId="14BB7729" w16cid:durableId="22A4114E"/>
  <w16cid:commentId w16cid:paraId="5FD4CEA4" w16cid:durableId="22A4114F"/>
  <w16cid:commentId w16cid:paraId="2B6C1BAF" w16cid:durableId="22A41150"/>
  <w16cid:commentId w16cid:paraId="19A99E33" w16cid:durableId="22A411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CCC08" w14:textId="77777777" w:rsidR="0083025E" w:rsidRDefault="0083025E" w:rsidP="00217012">
      <w:r>
        <w:separator/>
      </w:r>
    </w:p>
  </w:endnote>
  <w:endnote w:type="continuationSeparator" w:id="0">
    <w:p w14:paraId="42781E4E" w14:textId="77777777" w:rsidR="0083025E" w:rsidRDefault="0083025E"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auto"/>
    <w:pitch w:val="variable"/>
    <w:sig w:usb0="00000003" w:usb1="00000000" w:usb2="00000000" w:usb3="00000000" w:csb0="00000007"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8713485"/>
      <w:docPartObj>
        <w:docPartGallery w:val="Page Numbers (Bottom of Page)"/>
        <w:docPartUnique/>
      </w:docPartObj>
    </w:sdtPr>
    <w:sdtEndPr>
      <w:rPr>
        <w:noProof/>
      </w:rPr>
    </w:sdtEndPr>
    <w:sdtContent>
      <w:p w14:paraId="26E2ED53" w14:textId="2353EA4D" w:rsidR="00227216" w:rsidRDefault="00227216">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FC5A1F1" w14:textId="77777777" w:rsidR="00227216" w:rsidRDefault="002272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A4118" w14:textId="77777777" w:rsidR="0083025E" w:rsidRDefault="0083025E" w:rsidP="00217012">
      <w:r>
        <w:separator/>
      </w:r>
    </w:p>
  </w:footnote>
  <w:footnote w:type="continuationSeparator" w:id="0">
    <w:p w14:paraId="35263B7B" w14:textId="77777777" w:rsidR="0083025E" w:rsidRDefault="0083025E"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c Ward">
    <w15:presenceInfo w15:providerId="None" w15:userId="Eric Ward"/>
  </w15:person>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57112"/>
    <w:rsid w:val="0006149E"/>
    <w:rsid w:val="00061FAB"/>
    <w:rsid w:val="000631C2"/>
    <w:rsid w:val="00065793"/>
    <w:rsid w:val="00070705"/>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1E70"/>
    <w:rsid w:val="000D708C"/>
    <w:rsid w:val="000E1718"/>
    <w:rsid w:val="000E5BED"/>
    <w:rsid w:val="000F5680"/>
    <w:rsid w:val="0010238F"/>
    <w:rsid w:val="00106AF8"/>
    <w:rsid w:val="001111A4"/>
    <w:rsid w:val="00113FD2"/>
    <w:rsid w:val="001153CF"/>
    <w:rsid w:val="00120B88"/>
    <w:rsid w:val="00124166"/>
    <w:rsid w:val="001248A9"/>
    <w:rsid w:val="001277EE"/>
    <w:rsid w:val="001356A9"/>
    <w:rsid w:val="00143714"/>
    <w:rsid w:val="00144B31"/>
    <w:rsid w:val="00146DEE"/>
    <w:rsid w:val="00150988"/>
    <w:rsid w:val="00161032"/>
    <w:rsid w:val="001622D7"/>
    <w:rsid w:val="00162C1B"/>
    <w:rsid w:val="001815F1"/>
    <w:rsid w:val="0018274A"/>
    <w:rsid w:val="00183F4B"/>
    <w:rsid w:val="00184203"/>
    <w:rsid w:val="00186508"/>
    <w:rsid w:val="001875C1"/>
    <w:rsid w:val="0019275E"/>
    <w:rsid w:val="00192C69"/>
    <w:rsid w:val="001A3CC0"/>
    <w:rsid w:val="001A5AEA"/>
    <w:rsid w:val="001A7D16"/>
    <w:rsid w:val="001B140D"/>
    <w:rsid w:val="001B1D31"/>
    <w:rsid w:val="001B4CD6"/>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216"/>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355F"/>
    <w:rsid w:val="002C63FC"/>
    <w:rsid w:val="002C7F14"/>
    <w:rsid w:val="002D09CF"/>
    <w:rsid w:val="002D165A"/>
    <w:rsid w:val="002D6DFC"/>
    <w:rsid w:val="002E1A77"/>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3386B"/>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D4FC1"/>
    <w:rsid w:val="003E04B4"/>
    <w:rsid w:val="003E3556"/>
    <w:rsid w:val="003E45C2"/>
    <w:rsid w:val="003E542D"/>
    <w:rsid w:val="003E59C1"/>
    <w:rsid w:val="003F09BD"/>
    <w:rsid w:val="003F13F0"/>
    <w:rsid w:val="003F2D57"/>
    <w:rsid w:val="0040311A"/>
    <w:rsid w:val="004042A7"/>
    <w:rsid w:val="00404F89"/>
    <w:rsid w:val="00417C21"/>
    <w:rsid w:val="004207D2"/>
    <w:rsid w:val="00421609"/>
    <w:rsid w:val="0043104E"/>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8619F"/>
    <w:rsid w:val="0048654E"/>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03F33"/>
    <w:rsid w:val="005124BE"/>
    <w:rsid w:val="0051393F"/>
    <w:rsid w:val="00515309"/>
    <w:rsid w:val="00515706"/>
    <w:rsid w:val="005209B4"/>
    <w:rsid w:val="00525DDF"/>
    <w:rsid w:val="00526E8B"/>
    <w:rsid w:val="00527CF7"/>
    <w:rsid w:val="00531139"/>
    <w:rsid w:val="00535679"/>
    <w:rsid w:val="0054003B"/>
    <w:rsid w:val="00540B2A"/>
    <w:rsid w:val="005437A8"/>
    <w:rsid w:val="00554356"/>
    <w:rsid w:val="005553F6"/>
    <w:rsid w:val="00556DFB"/>
    <w:rsid w:val="00556E04"/>
    <w:rsid w:val="00557C3A"/>
    <w:rsid w:val="00557C95"/>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88"/>
    <w:rsid w:val="005F2BA0"/>
    <w:rsid w:val="005F33BD"/>
    <w:rsid w:val="00606D49"/>
    <w:rsid w:val="006113B7"/>
    <w:rsid w:val="00614EB2"/>
    <w:rsid w:val="00617F8C"/>
    <w:rsid w:val="00623C01"/>
    <w:rsid w:val="00626DCC"/>
    <w:rsid w:val="0063507E"/>
    <w:rsid w:val="00635DEF"/>
    <w:rsid w:val="006365EC"/>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5A0"/>
    <w:rsid w:val="00687754"/>
    <w:rsid w:val="00687E39"/>
    <w:rsid w:val="006966F3"/>
    <w:rsid w:val="00697697"/>
    <w:rsid w:val="006A5CB7"/>
    <w:rsid w:val="006B050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986"/>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09BD"/>
    <w:rsid w:val="00811176"/>
    <w:rsid w:val="00811FC6"/>
    <w:rsid w:val="00812679"/>
    <w:rsid w:val="008130C7"/>
    <w:rsid w:val="00813FF5"/>
    <w:rsid w:val="008153CF"/>
    <w:rsid w:val="00815BD5"/>
    <w:rsid w:val="0081662B"/>
    <w:rsid w:val="00820E4B"/>
    <w:rsid w:val="0082679C"/>
    <w:rsid w:val="0083025E"/>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B21D9"/>
    <w:rsid w:val="008C4CDD"/>
    <w:rsid w:val="008C6821"/>
    <w:rsid w:val="008D10BD"/>
    <w:rsid w:val="008D2423"/>
    <w:rsid w:val="008D64D9"/>
    <w:rsid w:val="008D660A"/>
    <w:rsid w:val="008D730D"/>
    <w:rsid w:val="008E0DB6"/>
    <w:rsid w:val="008E1F4C"/>
    <w:rsid w:val="008F1166"/>
    <w:rsid w:val="008F2962"/>
    <w:rsid w:val="008F4403"/>
    <w:rsid w:val="008F4A4B"/>
    <w:rsid w:val="008F53D3"/>
    <w:rsid w:val="008F7D54"/>
    <w:rsid w:val="00902509"/>
    <w:rsid w:val="00903F80"/>
    <w:rsid w:val="009059C4"/>
    <w:rsid w:val="009200D7"/>
    <w:rsid w:val="0092666E"/>
    <w:rsid w:val="00930D6B"/>
    <w:rsid w:val="009321DE"/>
    <w:rsid w:val="009367A8"/>
    <w:rsid w:val="00941845"/>
    <w:rsid w:val="00946D2D"/>
    <w:rsid w:val="00952923"/>
    <w:rsid w:val="00952EEB"/>
    <w:rsid w:val="0095349A"/>
    <w:rsid w:val="009534B5"/>
    <w:rsid w:val="00956ED1"/>
    <w:rsid w:val="00962004"/>
    <w:rsid w:val="00963112"/>
    <w:rsid w:val="009766A9"/>
    <w:rsid w:val="009769F8"/>
    <w:rsid w:val="00977182"/>
    <w:rsid w:val="0097771C"/>
    <w:rsid w:val="0098069D"/>
    <w:rsid w:val="00980824"/>
    <w:rsid w:val="00982E85"/>
    <w:rsid w:val="00986655"/>
    <w:rsid w:val="009902DD"/>
    <w:rsid w:val="00992951"/>
    <w:rsid w:val="009A107D"/>
    <w:rsid w:val="009A2A95"/>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01D3"/>
    <w:rsid w:val="00AB3D6C"/>
    <w:rsid w:val="00AB54E5"/>
    <w:rsid w:val="00AB5B32"/>
    <w:rsid w:val="00AC222E"/>
    <w:rsid w:val="00AC3E65"/>
    <w:rsid w:val="00AD07E1"/>
    <w:rsid w:val="00AD13D5"/>
    <w:rsid w:val="00AD28B6"/>
    <w:rsid w:val="00AD5DBA"/>
    <w:rsid w:val="00AE2F97"/>
    <w:rsid w:val="00AE5F00"/>
    <w:rsid w:val="00AE7966"/>
    <w:rsid w:val="00AF32CD"/>
    <w:rsid w:val="00AF56A2"/>
    <w:rsid w:val="00AF5CC6"/>
    <w:rsid w:val="00AF6C2E"/>
    <w:rsid w:val="00AF73A8"/>
    <w:rsid w:val="00B03809"/>
    <w:rsid w:val="00B03C50"/>
    <w:rsid w:val="00B0437D"/>
    <w:rsid w:val="00B06BF9"/>
    <w:rsid w:val="00B06DFF"/>
    <w:rsid w:val="00B136FC"/>
    <w:rsid w:val="00B1377D"/>
    <w:rsid w:val="00B15C88"/>
    <w:rsid w:val="00B2099A"/>
    <w:rsid w:val="00B21799"/>
    <w:rsid w:val="00B21D6A"/>
    <w:rsid w:val="00B2491D"/>
    <w:rsid w:val="00B25A3D"/>
    <w:rsid w:val="00B279C9"/>
    <w:rsid w:val="00B27A54"/>
    <w:rsid w:val="00B40D5A"/>
    <w:rsid w:val="00B423BC"/>
    <w:rsid w:val="00B45260"/>
    <w:rsid w:val="00B56291"/>
    <w:rsid w:val="00B56634"/>
    <w:rsid w:val="00B57C59"/>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9D"/>
    <w:rsid w:val="00BF1C22"/>
    <w:rsid w:val="00BF2CBC"/>
    <w:rsid w:val="00BF30E5"/>
    <w:rsid w:val="00C03EAF"/>
    <w:rsid w:val="00C047E1"/>
    <w:rsid w:val="00C07284"/>
    <w:rsid w:val="00C1159C"/>
    <w:rsid w:val="00C13CC1"/>
    <w:rsid w:val="00C21535"/>
    <w:rsid w:val="00C23B55"/>
    <w:rsid w:val="00C25093"/>
    <w:rsid w:val="00C25EE2"/>
    <w:rsid w:val="00C30A6E"/>
    <w:rsid w:val="00C30DD6"/>
    <w:rsid w:val="00C31143"/>
    <w:rsid w:val="00C33B31"/>
    <w:rsid w:val="00C41D9E"/>
    <w:rsid w:val="00C44399"/>
    <w:rsid w:val="00C44B8C"/>
    <w:rsid w:val="00C4697C"/>
    <w:rsid w:val="00C471F3"/>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66A11"/>
    <w:rsid w:val="00D66CB2"/>
    <w:rsid w:val="00D711E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747BE"/>
    <w:rsid w:val="00E77A4C"/>
    <w:rsid w:val="00E81ACF"/>
    <w:rsid w:val="00E90D92"/>
    <w:rsid w:val="00E93F77"/>
    <w:rsid w:val="00E95A46"/>
    <w:rsid w:val="00E96AC2"/>
    <w:rsid w:val="00E97C5B"/>
    <w:rsid w:val="00E97FEF"/>
    <w:rsid w:val="00EA29E1"/>
    <w:rsid w:val="00EA3E0B"/>
    <w:rsid w:val="00EA42B7"/>
    <w:rsid w:val="00EB63F8"/>
    <w:rsid w:val="00EC2C67"/>
    <w:rsid w:val="00EC2F76"/>
    <w:rsid w:val="00EC4CAF"/>
    <w:rsid w:val="00ED23F3"/>
    <w:rsid w:val="00ED29CD"/>
    <w:rsid w:val="00ED4845"/>
    <w:rsid w:val="00ED6CE3"/>
    <w:rsid w:val="00EF0296"/>
    <w:rsid w:val="00EF627A"/>
    <w:rsid w:val="00EF6405"/>
    <w:rsid w:val="00EF74FB"/>
    <w:rsid w:val="00F00722"/>
    <w:rsid w:val="00F03024"/>
    <w:rsid w:val="00F070BF"/>
    <w:rsid w:val="00F07A63"/>
    <w:rsid w:val="00F10C90"/>
    <w:rsid w:val="00F111E5"/>
    <w:rsid w:val="00F11247"/>
    <w:rsid w:val="00F11C3A"/>
    <w:rsid w:val="00F1270C"/>
    <w:rsid w:val="00F17B01"/>
    <w:rsid w:val="00F22C9B"/>
    <w:rsid w:val="00F247CA"/>
    <w:rsid w:val="00F30220"/>
    <w:rsid w:val="00F34C9C"/>
    <w:rsid w:val="00F37160"/>
    <w:rsid w:val="00F411E1"/>
    <w:rsid w:val="00F4316E"/>
    <w:rsid w:val="00F50E59"/>
    <w:rsid w:val="00F55D2D"/>
    <w:rsid w:val="00F60AA6"/>
    <w:rsid w:val="00F613C1"/>
    <w:rsid w:val="00F61F7E"/>
    <w:rsid w:val="00F6236A"/>
    <w:rsid w:val="00F62588"/>
    <w:rsid w:val="00F62BF3"/>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wfsc.noaa.gov/data/map"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A75F7-5E7D-4B46-B5BD-62B943FCD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14790</TotalTime>
  <Pages>35</Pages>
  <Words>74454</Words>
  <Characters>424391</Characters>
  <Application>Microsoft Office Word</Application>
  <DocSecurity>0</DocSecurity>
  <Lines>3536</Lines>
  <Paragraphs>995</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497850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Eric Ward</cp:lastModifiedBy>
  <cp:revision>65</cp:revision>
  <dcterms:created xsi:type="dcterms:W3CDTF">2020-06-09T19:06:00Z</dcterms:created>
  <dcterms:modified xsi:type="dcterms:W3CDTF">2020-06-29T14:53:00Z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id="gjGjZbSL"/&gt;&lt;style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