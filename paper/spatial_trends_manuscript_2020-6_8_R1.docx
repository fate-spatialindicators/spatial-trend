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B53FFB" w14:textId="58C8D73E" w:rsidR="007416CC" w:rsidDel="00683F8C" w:rsidRDefault="00684C93" w:rsidP="007416CC">
      <w:pPr>
        <w:spacing w:line="480" w:lineRule="auto"/>
        <w:rPr>
          <w:del w:id="0" w:author="Lewis Barnett" w:date="2020-06-16T16:32:00Z"/>
          <w:b/>
        </w:rPr>
      </w:pPr>
      <w:ins w:id="1" w:author="Lewis Barnett" w:date="2020-06-16T14:54:00Z">
        <w:r>
          <w:rPr>
            <w:b/>
          </w:rPr>
          <w:t xml:space="preserve">A novel spatiotemporal model </w:t>
        </w:r>
      </w:ins>
      <w:ins w:id="2" w:author="Lewis Barnett" w:date="2020-06-16T14:59:00Z">
        <w:r>
          <w:rPr>
            <w:b/>
          </w:rPr>
          <w:t>improves</w:t>
        </w:r>
      </w:ins>
      <w:ins w:id="3" w:author="Lewis Barnett" w:date="2020-06-16T14:54:00Z">
        <w:r>
          <w:rPr>
            <w:b/>
          </w:rPr>
          <w:t xml:space="preserve"> interpretation of species distribution change </w:t>
        </w:r>
      </w:ins>
      <w:ins w:id="4" w:author="Lewis Barnett" w:date="2020-06-16T15:01:00Z">
        <w:r>
          <w:rPr>
            <w:b/>
          </w:rPr>
          <w:t>by revealing</w:t>
        </w:r>
      </w:ins>
      <w:ins w:id="5" w:author="Lewis Barnett" w:date="2020-06-16T14:59:00Z">
        <w:r>
          <w:rPr>
            <w:b/>
          </w:rPr>
          <w:t xml:space="preserve"> </w:t>
        </w:r>
      </w:ins>
      <w:ins w:id="6" w:author="Lewis Barnett" w:date="2020-06-16T15:02:00Z">
        <w:r>
          <w:rPr>
            <w:b/>
          </w:rPr>
          <w:t>trends across spatial scales</w:t>
        </w:r>
      </w:ins>
      <w:del w:id="7" w:author="Lewis Barnett" w:date="2020-06-16T14:55:00Z">
        <w:r w:rsidR="001E5656" w:rsidDel="00684C93">
          <w:rPr>
            <w:b/>
          </w:rPr>
          <w:delText>Comparing metrics of species distribution change</w:delText>
        </w:r>
      </w:del>
      <w:del w:id="8" w:author="Lewis Barnett" w:date="2020-06-16T14:56:00Z">
        <w:r w:rsidR="001E5656" w:rsidDel="00684C93">
          <w:rPr>
            <w:b/>
          </w:rPr>
          <w:delText xml:space="preserve"> across spatial scales with spatiotemporal models</w:delText>
        </w:r>
      </w:del>
    </w:p>
    <w:p w14:paraId="3290417E" w14:textId="1FE9F7B6" w:rsidR="007416CC" w:rsidDel="00683F8C" w:rsidRDefault="007416CC" w:rsidP="007416CC">
      <w:pPr>
        <w:spacing w:line="480" w:lineRule="auto"/>
        <w:rPr>
          <w:del w:id="9" w:author="Lewis Barnett" w:date="2020-06-16T16:31:00Z"/>
          <w:b/>
        </w:rPr>
      </w:pPr>
    </w:p>
    <w:p w14:paraId="4447FDF5" w14:textId="644B04BD" w:rsidR="00683F8C" w:rsidRDefault="00683F8C">
      <w:pPr>
        <w:spacing w:line="480" w:lineRule="auto"/>
        <w:rPr>
          <w:ins w:id="10" w:author="Lewis Barnett" w:date="2020-06-16T16:31:00Z"/>
          <w:b/>
        </w:rPr>
        <w:pPrChange w:id="11" w:author="Lewis Barnett" w:date="2020-06-16T16:32:00Z">
          <w:pPr>
            <w:spacing w:after="160" w:line="259" w:lineRule="auto"/>
          </w:pPr>
        </w:pPrChange>
      </w:pPr>
      <w:ins w:id="12" w:author="Lewis Barnett" w:date="2020-06-16T16:31:00Z">
        <w:r>
          <w:rPr>
            <w:b/>
          </w:rPr>
          <w:br w:type="page"/>
        </w:r>
      </w:ins>
    </w:p>
    <w:p w14:paraId="7A21F947" w14:textId="207BB128" w:rsidR="00F74DB4" w:rsidRPr="007416CC" w:rsidRDefault="00F74DB4" w:rsidP="007416CC">
      <w:pPr>
        <w:spacing w:line="480" w:lineRule="auto"/>
        <w:rPr>
          <w:b/>
        </w:rPr>
      </w:pPr>
      <w:commentRangeStart w:id="13"/>
      <w:r>
        <w:rPr>
          <w:b/>
        </w:rPr>
        <w:lastRenderedPageBreak/>
        <w:t>Abstract</w:t>
      </w:r>
      <w:commentRangeEnd w:id="13"/>
      <w:r w:rsidR="007C0D34">
        <w:rPr>
          <w:rStyle w:val="CommentReference"/>
          <w:rFonts w:asciiTheme="minorHAnsi" w:eastAsiaTheme="minorHAnsi" w:hAnsiTheme="minorHAnsi" w:cstheme="minorBidi"/>
          <w:lang w:val="en-US"/>
        </w:rPr>
        <w:commentReference w:id="13"/>
      </w:r>
    </w:p>
    <w:p w14:paraId="528A25CD" w14:textId="75E2B4FA" w:rsidR="00856D17" w:rsidRPr="00856D17" w:rsidRDefault="00856D17" w:rsidP="00D26510">
      <w:pPr>
        <w:spacing w:after="160" w:line="480" w:lineRule="auto"/>
      </w:pPr>
      <w:r w:rsidRPr="00856D17">
        <w:t xml:space="preserve">Species distribution models and environmental niche models </w:t>
      </w:r>
      <w:r w:rsidR="00515309">
        <w:t xml:space="preserve">used </w:t>
      </w:r>
      <w:r w:rsidRPr="00856D17">
        <w:t xml:space="preserve">to understand how species change over space and time have </w:t>
      </w:r>
      <w:r w:rsidR="00515309" w:rsidRPr="00856D17">
        <w:t xml:space="preserve">rapidly </w:t>
      </w:r>
      <w:r w:rsidRPr="00856D17">
        <w:t>evolved over the last decade, and these approaches ha</w:t>
      </w:r>
      <w:r w:rsidR="00A82880">
        <w:t>ve seen wide use in application</w:t>
      </w:r>
      <w:r w:rsidRPr="00856D17">
        <w:t xml:space="preserve"> to </w:t>
      </w:r>
      <w:r w:rsidR="00A82880">
        <w:t>terrestrial and marine species</w:t>
      </w:r>
      <w:r w:rsidRPr="00856D17">
        <w:t xml:space="preserve">. In addition to advances in modeling approaches, a number of summary statistics have been developed </w:t>
      </w:r>
      <w:r w:rsidR="00ED4845">
        <w:t xml:space="preserve">as metrics </w:t>
      </w:r>
      <w:r w:rsidRPr="00856D17">
        <w:t xml:space="preserve">to quantify and communicate spatial change over the entire range of a species, including the center of gravity, area occupied, and extremes of the range where </w:t>
      </w:r>
      <w:r w:rsidR="00A82880">
        <w:t>a</w:t>
      </w:r>
      <w:r w:rsidRPr="00856D17">
        <w:t xml:space="preserve"> species occurs. A limitation in all of these metrics is that change may not be heterogeneous. </w:t>
      </w:r>
      <w:r w:rsidR="00A82880">
        <w:t>W</w:t>
      </w:r>
      <w:r w:rsidRPr="00856D17">
        <w:t xml:space="preserve">e develop a new modeling approach </w:t>
      </w:r>
      <w:r w:rsidR="00ED4845">
        <w:t xml:space="preserve">to </w:t>
      </w:r>
      <w:r w:rsidRPr="00856D17">
        <w:t>explicitly estimate a spatial</w:t>
      </w:r>
      <w:ins w:id="15" w:author="Lewis.Barnett" w:date="2020-06-23T14:51:00Z">
        <w:r w:rsidR="00087449">
          <w:t>ly explicit</w:t>
        </w:r>
      </w:ins>
      <w:ins w:id="16" w:author="Lewis.Barnett" w:date="2020-06-23T14:52:00Z">
        <w:r w:rsidR="00087449">
          <w:t xml:space="preserve"> temporal</w:t>
        </w:r>
      </w:ins>
      <w:r w:rsidRPr="00856D17">
        <w:t xml:space="preserve"> trend</w:t>
      </w:r>
      <w:ins w:id="17" w:author="Lewis.Barnett" w:date="2020-06-23T14:52:00Z">
        <w:r w:rsidR="00087449">
          <w:t xml:space="preserve"> (i.e., local trend)</w:t>
        </w:r>
      </w:ins>
      <w:r w:rsidRPr="00856D17">
        <w:t>, alongside spatial (temporally constant) and spatiotemporal (time varying, random) components</w:t>
      </w:r>
      <w:r w:rsidR="00ED4845">
        <w:t>,</w:t>
      </w:r>
      <w:r w:rsidR="00ED4845" w:rsidRPr="00ED4845">
        <w:t xml:space="preserve"> </w:t>
      </w:r>
      <w:r w:rsidR="00ED4845" w:rsidRPr="00856D17">
        <w:t xml:space="preserve">to </w:t>
      </w:r>
      <w:r w:rsidR="00ED4845">
        <w:t>compare inferred spatial shifts to those indicated by conventional metrics</w:t>
      </w:r>
      <w:r w:rsidRPr="00856D17">
        <w:t>. To demonstrate the utility of this new approach, we focus on the application of th</w:t>
      </w:r>
      <w:r w:rsidR="00A82880">
        <w:t>is model to a community of well-</w:t>
      </w:r>
      <w:r w:rsidRPr="00856D17">
        <w:t xml:space="preserve">studied marine fish species on the </w:t>
      </w:r>
      <w:r w:rsidR="00A82880">
        <w:t>U.S. West Coast</w:t>
      </w:r>
      <w:r w:rsidRPr="00856D17">
        <w:t xml:space="preserve"> (19 species, representing a wide range of presence-absence and densities). </w:t>
      </w:r>
      <w:r w:rsidR="00762D9B">
        <w:t>Results from c</w:t>
      </w:r>
      <w:r w:rsidR="00762D9B" w:rsidRPr="00856D17">
        <w:t xml:space="preserve">onventional </w:t>
      </w:r>
      <w:r w:rsidRPr="00856D17">
        <w:t xml:space="preserve">model selection </w:t>
      </w:r>
      <w:r w:rsidR="00762D9B">
        <w:t>indicate</w:t>
      </w:r>
      <w:r w:rsidRPr="00856D17">
        <w:t xml:space="preserve"> that the use of the model </w:t>
      </w:r>
      <w:del w:id="18" w:author="Lewis.Barnett" w:date="2020-06-23T14:53:00Z">
        <w:r w:rsidRPr="00856D17" w:rsidDel="00087449">
          <w:delText xml:space="preserve">explicitly </w:delText>
        </w:r>
      </w:del>
      <w:r w:rsidRPr="00856D17">
        <w:t xml:space="preserve">accounting for </w:t>
      </w:r>
      <w:del w:id="19" w:author="Lewis.Barnett" w:date="2020-06-23T14:54:00Z">
        <w:r w:rsidRPr="00856D17" w:rsidDel="00087449">
          <w:delText xml:space="preserve">a </w:delText>
        </w:r>
      </w:del>
      <w:del w:id="20" w:author="Lewis.Barnett" w:date="2020-06-23T14:53:00Z">
        <w:r w:rsidRPr="00856D17" w:rsidDel="00087449">
          <w:delText xml:space="preserve">spatial </w:delText>
        </w:r>
      </w:del>
      <w:ins w:id="21" w:author="Lewis.Barnett" w:date="2020-06-23T14:53:00Z">
        <w:r w:rsidR="00087449">
          <w:t>local</w:t>
        </w:r>
        <w:r w:rsidR="00087449" w:rsidRPr="00856D17">
          <w:t xml:space="preserve"> </w:t>
        </w:r>
      </w:ins>
      <w:r w:rsidRPr="00856D17">
        <w:t>trend</w:t>
      </w:r>
      <w:ins w:id="22" w:author="Lewis.Barnett" w:date="2020-06-23T14:54:00Z">
        <w:r w:rsidR="00087449">
          <w:t>s</w:t>
        </w:r>
      </w:ins>
      <w:r w:rsidRPr="00856D17">
        <w:t xml:space="preserve"> is justified in 17 </w:t>
      </w:r>
      <w:r>
        <w:t>of</w:t>
      </w:r>
      <w:r w:rsidRPr="00856D17">
        <w:t xml:space="preserve"> 19 cases. In addition to making </w:t>
      </w:r>
      <w:r w:rsidR="0086601C">
        <w:t>more parsimonious and accurate</w:t>
      </w:r>
      <w:r w:rsidRPr="00856D17">
        <w:t xml:space="preserve"> predictions, we illustrate how estimated spatial fields </w:t>
      </w:r>
      <w:del w:id="23" w:author="Lewis.Barnett" w:date="2020-06-27T17:00:00Z">
        <w:r w:rsidRPr="00856D17" w:rsidDel="00A55A31">
          <w:delText xml:space="preserve">(trend, intercept) </w:delText>
        </w:r>
      </w:del>
      <w:r w:rsidRPr="00856D17">
        <w:t xml:space="preserve">from the </w:t>
      </w:r>
      <w:del w:id="24" w:author="Lewis.Barnett" w:date="2020-06-23T14:54:00Z">
        <w:r w:rsidRPr="00856D17" w:rsidDel="00087449">
          <w:delText xml:space="preserve">spatial </w:delText>
        </w:r>
      </w:del>
      <w:ins w:id="25" w:author="Lewis.Barnett" w:date="2020-06-23T14:54:00Z">
        <w:r w:rsidR="00087449">
          <w:t>local</w:t>
        </w:r>
        <w:r w:rsidR="00087449" w:rsidRPr="00856D17">
          <w:t xml:space="preserve"> </w:t>
        </w:r>
      </w:ins>
      <w:r w:rsidRPr="00856D17">
        <w:t xml:space="preserve">trend model can be used </w:t>
      </w:r>
      <w:commentRangeStart w:id="26"/>
      <w:r w:rsidRPr="00856D17">
        <w:t>to classify regions within the species range where change is relatively</w:t>
      </w:r>
      <w:r w:rsidR="00863021">
        <w:t xml:space="preserve"> heterogeneous or</w:t>
      </w:r>
      <w:r w:rsidRPr="00856D17">
        <w:t xml:space="preserve"> homogenous. Using cluste</w:t>
      </w:r>
      <w:r w:rsidR="0086601C">
        <w:t xml:space="preserve">r analysis to identify </w:t>
      </w:r>
      <w:r w:rsidR="00863021">
        <w:t xml:space="preserve">regions </w:t>
      </w:r>
      <w:r w:rsidR="00DA0754">
        <w:t xml:space="preserve">of homogenous change </w:t>
      </w:r>
      <w:r w:rsidR="0086601C">
        <w:t xml:space="preserve">resulted in support for </w:t>
      </w:r>
      <w:r w:rsidRPr="00856D17">
        <w:t>2 or 3 regions</w:t>
      </w:r>
      <w:r w:rsidR="0086601C">
        <w:t xml:space="preserve"> for most species</w:t>
      </w:r>
      <w:r w:rsidRPr="00856D17">
        <w:t xml:space="preserve">. </w:t>
      </w:r>
      <w:commentRangeEnd w:id="26"/>
      <w:r w:rsidR="000305F7">
        <w:rPr>
          <w:rStyle w:val="CommentReference"/>
          <w:rFonts w:asciiTheme="minorHAnsi" w:eastAsiaTheme="minorHAnsi" w:hAnsiTheme="minorHAnsi" w:cstheme="minorBidi"/>
          <w:lang w:val="en-US"/>
        </w:rPr>
        <w:commentReference w:id="26"/>
      </w:r>
      <w:r w:rsidRPr="00856D17">
        <w:t xml:space="preserve">Conventional summary </w:t>
      </w:r>
      <w:r w:rsidR="00ED4845">
        <w:t>metrics</w:t>
      </w:r>
      <w:r w:rsidRPr="00856D17">
        <w:t>, such as center of gravity, can then be calculated on each region</w:t>
      </w:r>
      <w:r w:rsidR="00DA0754">
        <w:t>. We use this approach to</w:t>
      </w:r>
      <w:r w:rsidRPr="00856D17">
        <w:t xml:space="preserve"> illustrat</w:t>
      </w:r>
      <w:r w:rsidR="00DA0754">
        <w:t>e</w:t>
      </w:r>
      <w:r w:rsidRPr="00856D17">
        <w:t xml:space="preserve"> that change is more nuanced than what is expressed via global metrics. Using </w:t>
      </w:r>
      <w:proofErr w:type="spellStart"/>
      <w:r w:rsidRPr="00856D17">
        <w:t>arrowtooth</w:t>
      </w:r>
      <w:proofErr w:type="spellEnd"/>
      <w:r w:rsidRPr="00856D17">
        <w:t xml:space="preserve"> flounder </w:t>
      </w:r>
      <w:r w:rsidR="008456D6">
        <w:t>(</w:t>
      </w:r>
      <w:proofErr w:type="spellStart"/>
      <w:r w:rsidR="0086601C" w:rsidRPr="0086601C">
        <w:rPr>
          <w:i/>
        </w:rPr>
        <w:t>Atheresthes</w:t>
      </w:r>
      <w:proofErr w:type="spellEnd"/>
      <w:r w:rsidR="0086601C" w:rsidRPr="0086601C">
        <w:rPr>
          <w:i/>
        </w:rPr>
        <w:t xml:space="preserve"> </w:t>
      </w:r>
      <w:proofErr w:type="spellStart"/>
      <w:r w:rsidR="0086601C" w:rsidRPr="0086601C">
        <w:rPr>
          <w:i/>
        </w:rPr>
        <w:t>stomias</w:t>
      </w:r>
      <w:proofErr w:type="spellEnd"/>
      <w:r w:rsidR="008456D6">
        <w:t xml:space="preserve">) </w:t>
      </w:r>
      <w:r w:rsidRPr="00856D17">
        <w:t xml:space="preserve">as an example, </w:t>
      </w:r>
      <w:r w:rsidR="0086601C">
        <w:t xml:space="preserve">the observed </w:t>
      </w:r>
      <w:r w:rsidR="00A56B2E">
        <w:t xml:space="preserve">southward </w:t>
      </w:r>
      <w:r w:rsidR="0086601C">
        <w:t>shift</w:t>
      </w:r>
      <w:r w:rsidR="00A56B2E">
        <w:t xml:space="preserve"> </w:t>
      </w:r>
      <w:r w:rsidR="00982E85">
        <w:t xml:space="preserve">over time </w:t>
      </w:r>
      <w:r w:rsidR="00A56B2E">
        <w:t>in the</w:t>
      </w:r>
      <w:r w:rsidRPr="00856D17">
        <w:t xml:space="preserve"> global center of gravity </w:t>
      </w:r>
      <w:r w:rsidR="00982E85">
        <w:t xml:space="preserve">is not reflective of a uniform shift in densities, but </w:t>
      </w:r>
      <w:r w:rsidR="00982E85">
        <w:lastRenderedPageBreak/>
        <w:t>decreasing</w:t>
      </w:r>
      <w:r w:rsidR="00982E85" w:rsidRPr="00856D17">
        <w:t xml:space="preserve"> density in the northern region</w:t>
      </w:r>
      <w:r w:rsidR="00982E85">
        <w:t xml:space="preserve"> and rapidly increasing density in the central region, at the range edge</w:t>
      </w:r>
      <w:r w:rsidRPr="00856D17">
        <w:t xml:space="preserve">. </w:t>
      </w:r>
    </w:p>
    <w:p w14:paraId="336AAB5B" w14:textId="04D7413B" w:rsidR="00597FE6" w:rsidRDefault="00597FE6" w:rsidP="00D26510">
      <w:pPr>
        <w:spacing w:after="160" w:line="480" w:lineRule="auto"/>
        <w:rPr>
          <w:b/>
        </w:rPr>
      </w:pPr>
    </w:p>
    <w:p w14:paraId="38BE446B" w14:textId="3DDA7780" w:rsidR="00F74DB4" w:rsidRDefault="00597FE6" w:rsidP="00D26510">
      <w:pPr>
        <w:spacing w:after="160" w:line="480" w:lineRule="auto"/>
        <w:rPr>
          <w:b/>
        </w:rPr>
      </w:pPr>
      <w:r>
        <w:rPr>
          <w:b/>
        </w:rPr>
        <w:t>Keywords:</w:t>
      </w:r>
      <w:r w:rsidR="00AB5B32">
        <w:rPr>
          <w:b/>
        </w:rPr>
        <w:t xml:space="preserve"> </w:t>
      </w:r>
      <w:r w:rsidR="00AB5B32" w:rsidRPr="00AB5B32">
        <w:t>spatiotemporal modeling,</w:t>
      </w:r>
      <w:r w:rsidR="005124BE">
        <w:t xml:space="preserve"> species distribution modeling</w:t>
      </w:r>
      <w:r w:rsidR="00AB5B32" w:rsidRPr="00AB5B32">
        <w:t>, spatial management</w:t>
      </w:r>
      <w:r w:rsidR="005124BE">
        <w:t>, monitoring</w:t>
      </w:r>
      <w:r w:rsidR="00F74DB4">
        <w:rPr>
          <w:b/>
        </w:rPr>
        <w:br w:type="page"/>
      </w:r>
    </w:p>
    <w:p w14:paraId="5463C7F1" w14:textId="15A3674A" w:rsidR="0089470C" w:rsidRPr="003860C5" w:rsidRDefault="0089470C" w:rsidP="00D26510">
      <w:pPr>
        <w:spacing w:after="120" w:line="480" w:lineRule="auto"/>
        <w:rPr>
          <w:b/>
        </w:rPr>
      </w:pPr>
      <w:r>
        <w:rPr>
          <w:b/>
        </w:rPr>
        <w:lastRenderedPageBreak/>
        <w:t>Introduction</w:t>
      </w:r>
    </w:p>
    <w:p w14:paraId="12FA54C0" w14:textId="359B0504" w:rsidR="0089470C" w:rsidRDefault="0089470C" w:rsidP="00D26510">
      <w:pPr>
        <w:spacing w:after="120" w:line="480" w:lineRule="auto"/>
      </w:pPr>
      <w:r>
        <w:t>In the fields of natural resource conservation, management and global change biology, demand for</w:t>
      </w:r>
      <w:r w:rsidR="00A82880">
        <w:t xml:space="preserve"> </w:t>
      </w:r>
      <w:r>
        <w:t>and implementation of</w:t>
      </w:r>
      <w:r w:rsidR="00A82880">
        <w:t xml:space="preserve"> </w:t>
      </w:r>
      <w:r>
        <w:t xml:space="preserve">tools for assessing species distribution shifts has grown dramatically in recent decades </w:t>
      </w:r>
      <w:r>
        <w:fldChar w:fldCharType="begin"/>
      </w:r>
      <w:ins w:id="27" w:author="Lewis Barnett" w:date="2020-06-16T14:27:00Z">
        <w:r w:rsidR="003C0549">
          <w:instrText xml:space="preserve"> ADDIN ZOTERO_ITEM CSL_CITATION {"citationID":"zoQQYYCF","properties":{"formattedCitation":"(Elith and Leathwick 2009)","plainCitation":"(Elith and Leathwick 2009)","noteIndex":0},"citationItems":[{"id":15843,"uris":["http://zotero.org/users/6342351/items/TXBCN44V"],"uri":["http://zotero.org/users/6342351/items/TXBCN44V"],"itemData":{"id":15843,"type":"article-journal","abstract":"Species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Systematics","DOI":"10.1146/annurev.ecolsys.110308.120159","issue":"1","page":"677-697","source":"Annual Reviews","title":"Species Distribution Models: Ecological Explanation and Prediction Across Space and Time","title-short":"Species Distribution Models","volume":"40","author":[{"family":"Elith","given":"Jane"},{"family":"Leathwick","given":"John R."}],"issued":{"date-parts":[["2009"]]}}}],"schema":"https://github.com/citation-style-language/schema/raw/master/csl-citation.json"} </w:instrText>
        </w:r>
      </w:ins>
      <w:del w:id="28" w:author="Lewis Barnett" w:date="2020-06-16T14:27:00Z">
        <w:r w:rsidDel="003C0549">
          <w:del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delInstrText>
        </w:r>
      </w:del>
      <w:r>
        <w:fldChar w:fldCharType="separate"/>
      </w:r>
      <w:r w:rsidRPr="005B262E">
        <w:t>(Elith and Leathwick 2009)</w:t>
      </w:r>
      <w:r>
        <w:fldChar w:fldCharType="end"/>
      </w:r>
      <w:r>
        <w:t xml:space="preserve">. These approaches are widely applicable, from studies of plants </w:t>
      </w:r>
      <w:r w:rsidR="00FE6162">
        <w:fldChar w:fldCharType="begin"/>
      </w:r>
      <w:ins w:id="29" w:author="Lewis Barnett" w:date="2020-06-16T14:27:00Z">
        <w:r w:rsidR="003C0549">
          <w:instrText xml:space="preserve"> ADDIN ZOTERO_ITEM CSL_CITATION {"citationID":"Tkl0zn3K","properties":{"formattedCitation":"(Lenoir et al. 2008)","plainCitation":"(Lenoir et al. 2008)","noteIndex":0},"citationItems":[{"id":15888,"uris":["http://zotero.org/users/6342351/items/AM6JMHYJ"],"uri":["http://zotero.org/users/6342351/items/AM6JMHYJ"],"itemData":{"id":15888,"type":"article-journal","abstract":"Spatial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reported.","container-title":"Science","DOI":"10.1126/science.1156831","issue":"5884","journalAbbreviation":"Science","page":"1768","title":"A Significant Upward Shift in Plant Species Optimum Elevation During the 20th Century","volume":"320","author":[{"family":"Lenoir","given":"J."},{"family":"Gégout","given":"J. C."},{"family":"Marquet","given":"P. A."},{"family":"Ruffray","given":"P.","non-dropping-particle":"de"},{"family":"Brisse","given":"H."}],"issued":{"date-parts":[["2008",6,27]]}}}],"schema":"https://github.com/citation-style-language/schema/raw/master/csl-citation.json"} </w:instrText>
        </w:r>
      </w:ins>
      <w:del w:id="30" w:author="Lewis Barnett" w:date="2020-06-16T14:27:00Z">
        <w:r w:rsidR="00FE6162" w:rsidDel="003C0549">
          <w:delInstrText xml:space="preserve"> ADDIN ZOTERO_ITEM CSL_CITATION {"citationID":"Tkl0zn3K","properties":{"formattedCitation":"(Lenoir et al. 2008)","plainCitation":"(Lenoir et al. 2008)","noteIndex":0},"citationItems":[{"id":15888,"uris":["http://zotero.org/users/local/BQs8dIsK/items/AM6JMHYJ"],"uri":["http://zotero.org/users/local/BQs8dIsK/items/AM6JMHYJ"],"itemData":{"id":15888,"type":"article-journal","title":"A Significant Upward Shift in Plant Species Optimum Elevation During the 20th Century","container-title":"Science","page":"1768","volume":"320","issue":"5884","abstract":"Spatial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reported.","DOI":"10.1126/science.1156831","journalAbbreviation":"Science","author":[{"family":"Lenoir","given":"J."},{"family":"Gégout","given":"J. C."},{"family":"Marquet","given":"P. A."},{"family":"Ruffray","given":"P.","non-dropping-particle":"de"},{"family":"Brisse","given":"H."}],"issued":{"date-parts":[["2008",6,27]]}}}],"schema":"https://github.com/citation-style-language/schema/raw/master/csl-citation.json"} </w:delInstrText>
        </w:r>
      </w:del>
      <w:r w:rsidR="00FE6162">
        <w:fldChar w:fldCharType="separate"/>
      </w:r>
      <w:r w:rsidR="00FE6162" w:rsidRPr="00FE6162">
        <w:t>(Lenoir et al. 2008)</w:t>
      </w:r>
      <w:r w:rsidR="00FE6162">
        <w:fldChar w:fldCharType="end"/>
      </w:r>
      <w:r>
        <w:t xml:space="preserve">, terrestrial vertebrates </w:t>
      </w:r>
      <w:r w:rsidR="00FE6162">
        <w:fldChar w:fldCharType="begin"/>
      </w:r>
      <w:ins w:id="31" w:author="Lewis Barnett" w:date="2020-06-16T14:27:00Z">
        <w:r w:rsidR="003C0549">
          <w:instrText xml:space="preserve"> ADDIN ZOTERO_ITEM CSL_CITATION {"citationID":"uCuYrSak","properties":{"formattedCitation":"(Hitch and Leberg 2007)","plainCitation":"(Hitch and Leberg 2007)","noteIndex":0},"citationItems":[{"id":10400,"uris":["http://zotero.org/users/6342351/items/M6FRC9S3"],"uri":["http://zotero.org/users/6342351/items/M6FRC9S3"],"itemData":{"id":10400,"type":"article-journal","abstract":"Abstract: Geographic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change.","container-title":"Conservation Biology","DOI":"10.1111/j.1523-1739.2006.00609.x","ISSN":"1523-1739","issue":"2","language":"en","page":"534-539","source":"Wiley Online Library","title":"Breeding Distributions of North American Bird Species Moving North as a Result of Climate Change","volume":"21","author":[{"family":"Hitch","given":"Alan T."},{"family":"Leberg","given":"Paul L."}],"issued":{"date-parts":[["2007",4,1]]}}}],"schema":"https://github.com/citation-style-language/schema/raw/master/csl-citation.json"} </w:instrText>
        </w:r>
      </w:ins>
      <w:del w:id="32" w:author="Lewis Barnett" w:date="2020-06-16T14:27:00Z">
        <w:r w:rsidR="00FE6162" w:rsidDel="003C0549">
          <w:delInstrText xml:space="preserve"> ADDIN ZOTERO_ITEM CSL_CITATION {"citationID":"uCuYrSak","properties":{"formattedCitation":"(Hitch and Leberg 2007)","plainCitation":"(Hitch and Leberg 2007)","noteIndex":0},"citationItems":[{"id":10400,"uris":["http://zotero.org/users/local/BQs8dIsK/items/M6FRC9S3"],"uri":["http://zotero.org/users/local/BQs8dIsK/items/M6FRC9S3"],"itemData":{"id":10400,"type":"article-journal","title":"Breeding Distributions of North American Bird Species Moving North as a Result of Climate Change","container-title":"Conservation Biology","page":"534-539","volume":"21","issue":"2","source":"Wiley Online Library","abstract":"Abstract: Geographic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change.","DOI":"10.1111/j.1523-1739.2006.00609.x","ISSN":"1523-1739","language":"en","author":[{"family":"Hitch","given":"Alan T."},{"family":"Leberg","given":"Paul L."}],"issued":{"date-parts":[["2007",4,1]]}}}],"schema":"https://github.com/citation-style-language/schema/raw/master/csl-citation.json"} </w:delInstrText>
        </w:r>
      </w:del>
      <w:r w:rsidR="00FE6162">
        <w:fldChar w:fldCharType="separate"/>
      </w:r>
      <w:r w:rsidR="00FE6162" w:rsidRPr="00FE6162">
        <w:t>(Hitch and Leberg 2007)</w:t>
      </w:r>
      <w:r w:rsidR="00FE6162">
        <w:fldChar w:fldCharType="end"/>
      </w:r>
      <w:r>
        <w:t xml:space="preserve">, and marine fishes </w:t>
      </w:r>
      <w:r w:rsidR="00FE6162">
        <w:fldChar w:fldCharType="begin"/>
      </w:r>
      <w:ins w:id="33" w:author="Lewis Barnett" w:date="2020-06-16T14:27:00Z">
        <w:r w:rsidR="003C0549">
          <w:instrText xml:space="preserve"> ADDIN ZOTERO_ITEM CSL_CITATION {"citationID":"7pM4UkIc","properties":{"formattedCitation":"(Pinsky et al. 2013)","plainCitation":"(Pinsky et al. 2013)","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A."}],"issued":{"date-parts":[["2013"]]}}}],"schema":"https://github.com/citation-style-language/schema/raw/master/csl-citation.json"} </w:instrText>
        </w:r>
      </w:ins>
      <w:del w:id="34" w:author="Lewis Barnett" w:date="2020-06-16T14:27:00Z">
        <w:r w:rsidR="00FE6162" w:rsidDel="003C0549">
          <w:delInstrText xml:space="preserve"> ADDIN ZOTERO_ITEM CSL_CITATION {"citationID":"7pM4UkIc","properties":{"formattedCitation":"(Pinsky et al. 2013)","plainCitation":"(Pinsky et al. 2013)","noteIndex":0},"citationItems":[{"id":1801,"uris":["http://zotero.org/users/local/BQs8dIsK/items/SCUBY8WC"],"uri":["http://zotero.org/users/local/BQs8dIsK/items/SCUBY8WC"],"itemData":{"id":1801,"type":"article-journal","title":"Marine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A."}],"issued":{"date-parts":[["2013"]]}}}],"schema":"https://github.com/citation-style-language/schema/raw/master/csl-citation.json"} </w:delInstrText>
        </w:r>
      </w:del>
      <w:r w:rsidR="00FE6162">
        <w:fldChar w:fldCharType="separate"/>
      </w:r>
      <w:r w:rsidR="00FE6162" w:rsidRPr="00FE6162">
        <w:t>(Pinsky et al. 2013)</w:t>
      </w:r>
      <w:r w:rsidR="00FE6162">
        <w:fldChar w:fldCharType="end"/>
      </w:r>
      <w:r>
        <w:t xml:space="preserve">. However, the way distribution shifts are quantified has changed relatively little </w:t>
      </w:r>
      <w:r>
        <w:fldChar w:fldCharType="begin"/>
      </w:r>
      <w:ins w:id="35" w:author="Lewis Barnett" w:date="2020-06-16T14:27:00Z">
        <w:r w:rsidR="003C0549">
          <w:instrText xml:space="preserve"> ADDIN ZOTERO_ITEM CSL_CITATION {"citationID":"WiIFTfCV","properties":{"formattedCitation":"(Elith et al. 2010)","plainCitation":"(Elith et al. 2010)","noteIndex":0},"citationItems":[{"id":7365,"uris":["http://zotero.org/users/6342351/items/A8DMN55L"],"uri":["http://zotero.org/users/6342351/items/A8DMN55L"],"itemData":{"id":7365,"type":"article-journal","abstract":"1.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step.","container-title":"Methods in Ecology and Evolution","DOI":"10.1111/j.2041-210X.2010.00036.x","ISSN":"2041-210X","issue":"4","language":"en","page":"330-342","source":"Wiley Online Library","title":"The art of modelling range-shifting species","volume":"1","author":[{"family":"Elith","given":"Jane"},{"family":"Kearney","given":"Michael"},{"family":"Phillips","given":"Steven"}],"issued":{"date-parts":[["2010",12,1]]}}}],"schema":"https://github.com/citation-style-language/schema/raw/master/csl-citation.json"} </w:instrText>
        </w:r>
      </w:ins>
      <w:del w:id="36" w:author="Lewis Barnett" w:date="2020-06-16T14:27:00Z">
        <w:r w:rsidDel="003C0549">
          <w:del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delInstrText>
        </w:r>
      </w:del>
      <w:r>
        <w:fldChar w:fldCharType="separate"/>
      </w:r>
      <w:r w:rsidRPr="005B262E">
        <w:t>(Elith et al. 2010)</w:t>
      </w:r>
      <w:r>
        <w:fldChar w:fldCharType="end"/>
      </w:r>
      <w:r>
        <w:t xml:space="preserve">. At the simplest level, researchers often use existing tools to </w:t>
      </w:r>
      <w:r w:rsidR="00697697">
        <w:t>estimate</w:t>
      </w:r>
      <w:r>
        <w:t xml:space="preserve"> occurrence probability, </w:t>
      </w:r>
      <w:r w:rsidR="00697697">
        <w:t>present</w:t>
      </w:r>
      <w:r>
        <w:t xml:space="preserve"> maps of how the extent and distribution of suitable habitat is expected to change</w:t>
      </w:r>
      <w:r w:rsidR="00697697">
        <w:t>,</w:t>
      </w:r>
      <w:r>
        <w:t xml:space="preserve"> and </w:t>
      </w:r>
      <w:r w:rsidR="00697697">
        <w:t>sometimes present</w:t>
      </w:r>
      <w:r>
        <w:t xml:space="preserve"> descriptive statistics on the mean change throughout a region </w:t>
      </w:r>
      <w:r>
        <w:fldChar w:fldCharType="begin"/>
      </w:r>
      <w:ins w:id="37" w:author="Lewis Barnett" w:date="2020-06-16T14:27:00Z">
        <w:r w:rsidR="003C0549">
          <w:instrText xml:space="preserve"> ADDIN ZOTERO_ITEM CSL_CITATION {"citationID":"DnU7AE40","properties":{"formattedCitation":"(Yackulic et al. 2013)","plainCitation":"(Yackulic et al. 2013)","noteIndex":0},"citationItems":[{"id":1835,"uris":["http://zotero.org/users/6342351/items/B5ZUJ4I7"],"uri":["http://zotero.org/users/6342351/items/B5ZUJ4I7"],"itemData":{"id":1835,"type":"article-journal","abstract":"Summary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probability.","DOI":"10.1111/2041-210x.12004","ISSN":"2041-210X","issue":"3","page":"236-243","title":"Presence-only modelling using MAXENT: when can we trust the inferences?","volume":"4","author":[{"family":"Yackulic","given":"Charles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ins>
      <w:del w:id="38" w:author="Lewis Barnett" w:date="2020-06-16T14:27:00Z">
        <w:r w:rsidDel="003C0549">
          <w:del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delInstrText>
        </w:r>
      </w:del>
      <w:r>
        <w:fldChar w:fldCharType="separate"/>
      </w:r>
      <w:r w:rsidRPr="00903F80">
        <w:t>(Yackulic et al. 2013)</w:t>
      </w:r>
      <w:r>
        <w:fldChar w:fldCharType="end"/>
      </w:r>
      <w:r>
        <w:t xml:space="preserve">. </w:t>
      </w:r>
      <w:r w:rsidR="00697697">
        <w:t>However, w</w:t>
      </w:r>
      <w:r>
        <w:t xml:space="preserve">hen reliable </w:t>
      </w:r>
      <w:r w:rsidR="00DD4113">
        <w:t>population density</w:t>
      </w:r>
      <w:r>
        <w:t xml:space="preserve"> data are available</w:t>
      </w:r>
      <w:r w:rsidR="00697697">
        <w:t>,</w:t>
      </w:r>
      <w:r>
        <w:t xml:space="preserve"> distribution shifts are better quantified by sp</w:t>
      </w:r>
      <w:r w:rsidR="008153CF">
        <w:t>atial predictions of population size</w:t>
      </w:r>
      <w:ins w:id="39" w:author="Lewis.Barnett" w:date="2020-06-25T17:43:00Z">
        <w:r w:rsidR="007A2951">
          <w:t xml:space="preserve"> because this is a richer form of dat</w:t>
        </w:r>
      </w:ins>
      <w:ins w:id="40" w:author="Lewis.Barnett" w:date="2020-06-25T17:44:00Z">
        <w:r w:rsidR="007A2951">
          <w:t xml:space="preserve">a </w:t>
        </w:r>
      </w:ins>
      <w:ins w:id="41" w:author="Lewis.Barnett" w:date="2020-06-25T17:54:00Z">
        <w:r w:rsidR="00820E4B">
          <w:t>and thus likelier</w:t>
        </w:r>
      </w:ins>
      <w:ins w:id="42" w:author="Lewis.Barnett" w:date="2020-06-25T17:44:00Z">
        <w:r w:rsidR="007A2951">
          <w:t xml:space="preserve"> to reveal distribution shifts caused by </w:t>
        </w:r>
      </w:ins>
      <w:ins w:id="43" w:author="Lewis.Barnett" w:date="2020-06-25T17:46:00Z">
        <w:r w:rsidR="007A2951">
          <w:t xml:space="preserve">more nuanced </w:t>
        </w:r>
      </w:ins>
      <w:ins w:id="44" w:author="Lewis.Barnett" w:date="2020-06-25T17:44:00Z">
        <w:r w:rsidR="007A2951">
          <w:t xml:space="preserve">factors </w:t>
        </w:r>
      </w:ins>
      <w:ins w:id="45" w:author="Lewis.Barnett" w:date="2020-06-25T17:46:00Z">
        <w:r w:rsidR="007A2951">
          <w:t>than</w:t>
        </w:r>
      </w:ins>
      <w:ins w:id="46" w:author="Lewis.Barnett" w:date="2020-06-25T17:44:00Z">
        <w:r w:rsidR="007A2951">
          <w:t xml:space="preserve"> exceeding environmental tolerances for individual survival</w:t>
        </w:r>
      </w:ins>
      <w:r>
        <w:t xml:space="preserve">. </w:t>
      </w:r>
      <w:ins w:id="47" w:author="Lewis.Barnett" w:date="2020-06-25T18:18:00Z">
        <w:r w:rsidR="005A4192">
          <w:t xml:space="preserve">For example; </w:t>
        </w:r>
      </w:ins>
      <w:ins w:id="48" w:author="Lewis.Barnett" w:date="2020-06-25T18:15:00Z">
        <w:r w:rsidR="005A4192">
          <w:t>w</w:t>
        </w:r>
      </w:ins>
      <w:ins w:id="49" w:author="Lewis.Barnett" w:date="2020-06-25T17:57:00Z">
        <w:r w:rsidR="00820E4B">
          <w:t>hile much of this literature focuses</w:t>
        </w:r>
      </w:ins>
      <w:ins w:id="50" w:author="Lewis.Barnett" w:date="2020-06-25T18:16:00Z">
        <w:r w:rsidR="005A4192">
          <w:t xml:space="preserve"> </w:t>
        </w:r>
      </w:ins>
      <w:ins w:id="51" w:author="Lewis.Barnett" w:date="2020-06-25T17:57:00Z">
        <w:r w:rsidR="00820E4B">
          <w:t xml:space="preserve">on how </w:t>
        </w:r>
      </w:ins>
      <w:ins w:id="52" w:author="Lewis.Barnett" w:date="2020-06-25T18:05:00Z">
        <w:r w:rsidR="00E44894">
          <w:t xml:space="preserve">drivers such as </w:t>
        </w:r>
      </w:ins>
      <w:ins w:id="53" w:author="Lewis.Barnett" w:date="2020-06-25T17:57:00Z">
        <w:r w:rsidR="00820E4B">
          <w:t xml:space="preserve">climate change, habitat modification, and invasions </w:t>
        </w:r>
      </w:ins>
      <w:ins w:id="54" w:author="Lewis.Barnett" w:date="2020-06-25T17:59:00Z">
        <w:r w:rsidR="00820E4B">
          <w:t xml:space="preserve">may </w:t>
        </w:r>
      </w:ins>
      <w:ins w:id="55" w:author="Lewis.Barnett" w:date="2020-06-25T18:06:00Z">
        <w:r w:rsidR="00E44894">
          <w:t>predict</w:t>
        </w:r>
      </w:ins>
      <w:ins w:id="56" w:author="Lewis.Barnett" w:date="2020-06-25T17:57:00Z">
        <w:r w:rsidR="00820E4B">
          <w:t xml:space="preserve"> change</w:t>
        </w:r>
      </w:ins>
      <w:ins w:id="57" w:author="Lewis.Barnett" w:date="2020-06-25T17:59:00Z">
        <w:r w:rsidR="00820E4B">
          <w:t xml:space="preserve"> </w:t>
        </w:r>
      </w:ins>
      <w:ins w:id="58" w:author="Lewis.Barnett" w:date="2020-06-25T18:01:00Z">
        <w:r w:rsidR="00820E4B">
          <w:t xml:space="preserve">in </w:t>
        </w:r>
      </w:ins>
      <w:ins w:id="59" w:author="Lewis.Barnett" w:date="2020-06-25T17:59:00Z">
        <w:r w:rsidR="00820E4B">
          <w:t xml:space="preserve">species range limits, </w:t>
        </w:r>
      </w:ins>
      <w:ins w:id="60" w:author="Lewis.Barnett" w:date="2020-06-25T18:05:00Z">
        <w:r w:rsidR="00E44894">
          <w:t xml:space="preserve">the </w:t>
        </w:r>
      </w:ins>
      <w:ins w:id="61" w:author="Lewis.Barnett" w:date="2020-06-25T18:10:00Z">
        <w:r w:rsidR="00E44894">
          <w:t>core of a species</w:t>
        </w:r>
      </w:ins>
      <w:ins w:id="62" w:author="Lewis.Barnett" w:date="2020-06-25T18:11:00Z">
        <w:r w:rsidR="00E44894">
          <w:t>’</w:t>
        </w:r>
      </w:ins>
      <w:ins w:id="63" w:author="Lewis.Barnett" w:date="2020-06-25T18:10:00Z">
        <w:r w:rsidR="00E44894">
          <w:t xml:space="preserve"> </w:t>
        </w:r>
      </w:ins>
      <w:ins w:id="64" w:author="Lewis.Barnett" w:date="2020-06-25T18:06:00Z">
        <w:r w:rsidR="00E44894">
          <w:t xml:space="preserve">distribution may shift due to </w:t>
        </w:r>
      </w:ins>
      <w:ins w:id="65" w:author="Lewis.Barnett" w:date="2020-06-25T18:07:00Z">
        <w:r w:rsidR="00E44894">
          <w:t xml:space="preserve">the influence of these and other drivers on </w:t>
        </w:r>
      </w:ins>
      <w:ins w:id="66" w:author="Lewis.Barnett" w:date="2020-06-25T18:12:00Z">
        <w:r w:rsidR="00E44894">
          <w:t xml:space="preserve">the geography of </w:t>
        </w:r>
      </w:ins>
      <w:ins w:id="67" w:author="Lewis.Barnett" w:date="2020-06-25T18:16:00Z">
        <w:r w:rsidR="005A4192">
          <w:t>abundance</w:t>
        </w:r>
      </w:ins>
      <w:ins w:id="68" w:author="Lewis.Barnett" w:date="2020-06-25T18:12:00Z">
        <w:r w:rsidR="00E44894">
          <w:t xml:space="preserve"> via </w:t>
        </w:r>
      </w:ins>
      <w:ins w:id="69" w:author="Lewis.Barnett" w:date="2020-06-25T18:13:00Z">
        <w:r w:rsidR="005A4192">
          <w:t xml:space="preserve">movement and heterogeneity in demographic </w:t>
        </w:r>
      </w:ins>
      <w:ins w:id="70" w:author="Lewis.Barnett" w:date="2020-06-25T18:14:00Z">
        <w:r w:rsidR="005A4192">
          <w:t>rates</w:t>
        </w:r>
      </w:ins>
      <w:ins w:id="71" w:author="Lewis.Barnett" w:date="2020-06-25T18:12:00Z">
        <w:r w:rsidR="00E44894">
          <w:t xml:space="preserve"> (</w:t>
        </w:r>
      </w:ins>
      <w:ins w:id="72" w:author="Lewis.Barnett" w:date="2020-06-25T18:13:00Z">
        <w:r w:rsidR="005A4192">
          <w:t xml:space="preserve">e.g., </w:t>
        </w:r>
      </w:ins>
      <w:ins w:id="73" w:author="Lewis.Barnett" w:date="2020-06-25T18:15:00Z">
        <w:r w:rsidR="005A4192">
          <w:t xml:space="preserve">age- or size-specific </w:t>
        </w:r>
      </w:ins>
      <w:ins w:id="74" w:author="Lewis.Barnett" w:date="2020-06-25T18:14:00Z">
        <w:r w:rsidR="005A4192">
          <w:t>fecundity</w:t>
        </w:r>
      </w:ins>
      <w:ins w:id="75" w:author="Lewis.Barnett" w:date="2020-06-25T18:06:00Z">
        <w:r w:rsidR="00E44894">
          <w:t xml:space="preserve">, </w:t>
        </w:r>
      </w:ins>
      <w:ins w:id="76" w:author="Lewis.Barnett" w:date="2020-06-25T18:08:00Z">
        <w:r w:rsidR="00E44894">
          <w:t>somatic gr</w:t>
        </w:r>
        <w:r w:rsidR="005A4192">
          <w:t xml:space="preserve">owth, </w:t>
        </w:r>
      </w:ins>
      <w:ins w:id="77" w:author="Lewis.Barnett" w:date="2020-06-25T18:14:00Z">
        <w:r w:rsidR="005A4192">
          <w:t xml:space="preserve">and </w:t>
        </w:r>
      </w:ins>
      <w:commentRangeStart w:id="78"/>
      <w:ins w:id="79" w:author="Lewis.Barnett" w:date="2020-06-25T18:08:00Z">
        <w:r w:rsidR="005A4192">
          <w:t>mortality</w:t>
        </w:r>
      </w:ins>
      <w:commentRangeEnd w:id="78"/>
      <w:ins w:id="80" w:author="Lewis.Barnett" w:date="2020-06-25T18:16:00Z">
        <w:r w:rsidR="005A4192">
          <w:rPr>
            <w:rStyle w:val="CommentReference"/>
            <w:rFonts w:asciiTheme="minorHAnsi" w:eastAsiaTheme="minorHAnsi" w:hAnsiTheme="minorHAnsi" w:cstheme="minorBidi"/>
            <w:lang w:val="en-US"/>
          </w:rPr>
          <w:commentReference w:id="78"/>
        </w:r>
      </w:ins>
      <w:ins w:id="81" w:author="Lewis.Barnett" w:date="2020-06-25T18:08:00Z">
        <w:r w:rsidR="005A4192">
          <w:t>)</w:t>
        </w:r>
      </w:ins>
      <w:ins w:id="82" w:author="Lewis.Barnett" w:date="2020-06-25T18:13:00Z">
        <w:r w:rsidR="005A4192">
          <w:t>.</w:t>
        </w:r>
      </w:ins>
      <w:ins w:id="83" w:author="Lewis.Barnett" w:date="2020-06-25T18:16:00Z">
        <w:r w:rsidR="005A4192">
          <w:t xml:space="preserve"> </w:t>
        </w:r>
      </w:ins>
      <w:r>
        <w:t xml:space="preserve">Shifting </w:t>
      </w:r>
      <w:r w:rsidR="00DD4113">
        <w:t xml:space="preserve">distributions of abundance or </w:t>
      </w:r>
      <w:r w:rsidR="00697697">
        <w:t>population density</w:t>
      </w:r>
      <w:r>
        <w:t xml:space="preserve"> may </w:t>
      </w:r>
      <w:ins w:id="84" w:author="Lewis.Barnett" w:date="2020-06-25T18:17:00Z">
        <w:r w:rsidR="005A4192">
          <w:t xml:space="preserve">also </w:t>
        </w:r>
      </w:ins>
      <w:r>
        <w:t xml:space="preserve">be </w:t>
      </w:r>
      <w:r w:rsidR="00697697">
        <w:t>qualitatively</w:t>
      </w:r>
      <w:r>
        <w:t xml:space="preserve"> conveyed through maps</w:t>
      </w:r>
      <w:r w:rsidR="00515309">
        <w:t>,</w:t>
      </w:r>
      <w:r>
        <w:t xml:space="preserve"> but </w:t>
      </w:r>
      <w:del w:id="85" w:author="Lewis.Barnett" w:date="2020-06-25T18:17:00Z">
        <w:r w:rsidDel="005A4192">
          <w:delText xml:space="preserve">also </w:delText>
        </w:r>
      </w:del>
      <w:ins w:id="86" w:author="Lewis.Barnett" w:date="2020-06-25T18:17:00Z">
        <w:r w:rsidR="005A4192">
          <w:t>richer information can be provided</w:t>
        </w:r>
        <w:r w:rsidR="005A4192">
          <w:t xml:space="preserve"> </w:t>
        </w:r>
      </w:ins>
      <w:r w:rsidR="00697697">
        <w:t xml:space="preserve">through </w:t>
      </w:r>
      <w:r>
        <w:t>quantitative spatial indicators</w:t>
      </w:r>
      <w:r w:rsidR="00697697">
        <w:t xml:space="preserve">, </w:t>
      </w:r>
      <w:r>
        <w:t xml:space="preserve">such as the mean location weighted by </w:t>
      </w:r>
      <w:r w:rsidR="00DD4113">
        <w:t>population density</w:t>
      </w:r>
      <w:r>
        <w:t xml:space="preserve"> (also termed the center of gravity, COG). </w:t>
      </w:r>
    </w:p>
    <w:p w14:paraId="28920851" w14:textId="725EC037" w:rsidR="0089470C" w:rsidRDefault="00396F2D" w:rsidP="00D26510">
      <w:pPr>
        <w:spacing w:after="120" w:line="480" w:lineRule="auto"/>
        <w:ind w:firstLine="720"/>
      </w:pPr>
      <w:r>
        <w:t xml:space="preserve">Spatial distributions of </w:t>
      </w:r>
      <w:r w:rsidR="00DD4113">
        <w:t>population density</w:t>
      </w:r>
      <w:r w:rsidR="0089470C">
        <w:t xml:space="preserve"> are often complex and heterogeneous</w:t>
      </w:r>
      <w:r w:rsidR="00C4697C">
        <w:t xml:space="preserve"> </w:t>
      </w:r>
      <w:r w:rsidR="00C4697C">
        <w:fldChar w:fldCharType="begin"/>
      </w:r>
      <w:ins w:id="87" w:author="Lewis Barnett" w:date="2020-06-16T14:27:00Z">
        <w:r w:rsidR="003C0549">
          <w:instrText xml:space="preserve"> ADDIN ZOTERO_ITEM CSL_CITATION {"citationID":"tKIl4p5S","properties":{"formattedCitation":"(Sagarin et al. 2006)","plainCitation":"(Sagarin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instrText>
        </w:r>
      </w:ins>
      <w:del w:id="88" w:author="Lewis Barnett" w:date="2020-06-16T14:27:00Z">
        <w:r w:rsidR="00C4697C" w:rsidDel="003C0549">
          <w:delInstrText xml:space="preserve"> ADDIN ZOTERO_ITEM CSL_CITATION {"citationID":"tKIl4p5S","properties":{"formattedCitation":"(Sagarin et al. 2006)","plainCitation":"(Sagarin et al. 2006)","noteIndex":0},"citationItems":[{"id":10957,"uris":["http://zotero.org/users/local/BQs8dIsK/items/V8KG2QEB"],"uri":["http://zotero.org/users/local/BQs8dIsK/items/V8KG2QEB"],"itemData":{"id":10957,"type":"article-journal","title":"Moving beyond assumptions to understand abundance distributions across the ranges of species","container-title":"Trends in Ecology &amp; Evolution","page":"524-530","volume":"21","issue":"9","abstract":"The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ranges.","author":[{"family":"Sagarin","given":"Raphael D."},{"family":"Gaines","given":"Steven D."},{"family":"Gaylord","given":"Brian"}],"issued":{"date-parts":[["2006"]]}}}],"schema":"https://github.com/citation-style-language/schema/raw/master/csl-citation.json"} </w:delInstrText>
        </w:r>
      </w:del>
      <w:r w:rsidR="00C4697C">
        <w:fldChar w:fldCharType="separate"/>
      </w:r>
      <w:r w:rsidR="00C4697C" w:rsidRPr="00C4697C">
        <w:t>(Sagarin et al. 2006)</w:t>
      </w:r>
      <w:r w:rsidR="00C4697C">
        <w:fldChar w:fldCharType="end"/>
      </w:r>
      <w:r w:rsidR="0089470C">
        <w:t xml:space="preserve">, </w:t>
      </w:r>
      <w:r w:rsidR="00C4697C">
        <w:t>particularly</w:t>
      </w:r>
      <w:r w:rsidR="0089470C">
        <w:t xml:space="preserve"> in typical marine ecosystems where complex coastline and bathymetric </w:t>
      </w:r>
      <w:r w:rsidR="0089470C">
        <w:lastRenderedPageBreak/>
        <w:t>topography and geology interact with physical oceanographic drivers</w:t>
      </w:r>
      <w:r w:rsidR="00E10ECC">
        <w:t xml:space="preserve"> </w:t>
      </w:r>
      <w:r w:rsidR="00E10ECC">
        <w:fldChar w:fldCharType="begin"/>
      </w:r>
      <w:ins w:id="89" w:author="Lewis Barnett" w:date="2020-06-16T14:27:00Z">
        <w:r w:rsidR="003C0549">
          <w:instrText xml:space="preserve"> ADDIN ZOTERO_ITEM CSL_CITATION {"citationID":"s3k4ggEQ","properties":{"formattedCitation":"(Levin et al. 2010)","plainCitation":"(Levin et al. 2010)","noteIndex":0},"citationItems":[{"id":15890,"uris":["http://zotero.org/users/6342351/items/YNC3MTZQ"],"uri":["http://zotero.org/users/6342351/items/YNC3MTZQ"],"itemData":{"id":15890,"type":"article-journal","container-title":"Marine Ecology","DOI":"10.1111/j.1439-0485.2009.00358.x","issue":"1","page":"1-5","title":"The roles of habitat heterogeneity in generating and maintaining biodiversity on continental margins: an introduction","volume":"31","author":[{"family":"Levin","given":"Lisa A."},{"family":"Sibuet","given":"Myriam"},{"family":"Gooday","given":"Andrew J."},{"family":"Smith","given":"Craig R."},{"family":"Vanreusel","given":"Ann"}],"issued":{"date-parts":[["2010"]]}}}],"schema":"https://github.com/citation-style-language/schema/raw/master/csl-citation.json"} </w:instrText>
        </w:r>
      </w:ins>
      <w:del w:id="90" w:author="Lewis Barnett" w:date="2020-06-16T14:27:00Z">
        <w:r w:rsidR="00E10ECC" w:rsidDel="003C0549">
          <w:delInstrText xml:space="preserve"> ADDIN ZOTERO_ITEM CSL_CITATION {"citationID":"s3k4ggEQ","properties":{"formattedCitation":"(Levin et al. 2010)","plainCitation":"(Levin et al. 2010)","noteIndex":0},"citationItems":[{"id":15890,"uris":["http://zotero.org/users/local/BQs8dIsK/items/YNC3MTZQ"],"uri":["http://zotero.org/users/local/BQs8dIsK/items/YNC3MTZQ"],"itemData":{"id":15890,"type":"article-journal","title":"The roles of habitat heterogeneity in generating and maintaining biodiversity on continental margins: an introduction","container-title":"Marine Ecology","page":"1-5","volume":"31","issue":"1","DOI":"10.1111/j.1439-0485.2009.00358.x","author":[{"family":"Levin","given":"Lisa A."},{"family":"Sibuet","given":"Myriam"},{"family":"Gooday","given":"Andrew J."},{"family":"Smith","given":"Craig R."},{"family":"Vanreusel","given":"Ann"}],"issued":{"date-parts":[["2010"]]}}}],"schema":"https://github.com/citation-style-language/schema/raw/master/csl-citation.json"} </w:delInstrText>
        </w:r>
      </w:del>
      <w:r w:rsidR="00E10ECC">
        <w:fldChar w:fldCharType="separate"/>
      </w:r>
      <w:r w:rsidR="00E10ECC" w:rsidRPr="00E10ECC">
        <w:t>(Levin et al. 2010)</w:t>
      </w:r>
      <w:r w:rsidR="00E10ECC">
        <w:fldChar w:fldCharType="end"/>
      </w:r>
      <w:r w:rsidR="0089470C">
        <w:t>. Heterogeneity may be present in the distribution of a species throughout its range, but the change in a species</w:t>
      </w:r>
      <w:r w:rsidR="00697697">
        <w:t xml:space="preserve">’ </w:t>
      </w:r>
      <w:r w:rsidR="00DD4113">
        <w:t>population density</w:t>
      </w:r>
      <w:r w:rsidR="00D766A8">
        <w:t xml:space="preserve"> </w:t>
      </w:r>
      <w:r w:rsidR="0089470C">
        <w:t>over time may also have a spatially varying component. Consequently, attempting to describe a uniform shift in distribution across a broad geographic range can be misleading, particularly when different regions exhibit contrasting trends. For example, if densities increase at opposing range boundaries at an equivalent rate, there may be no trend in the range-wide COG, masking finer-scale shifts. Thus, when using spatial indicators to describe species distribution shifts,</w:t>
      </w:r>
      <w:r w:rsidR="0089470C" w:rsidRPr="00A518CB">
        <w:t xml:space="preserve"> the spatial scale of</w:t>
      </w:r>
      <w:r w:rsidR="0089470C">
        <w:t xml:space="preserve"> aggregation can affect </w:t>
      </w:r>
      <w:r w:rsidR="0089470C" w:rsidRPr="00A518CB">
        <w:t>inference</w:t>
      </w:r>
      <w:r w:rsidR="0089470C">
        <w:t xml:space="preserve">, as in the classic problem of pattern and scale in ecology </w:t>
      </w:r>
      <w:r w:rsidR="0089470C">
        <w:fldChar w:fldCharType="begin"/>
      </w:r>
      <w:ins w:id="91" w:author="Lewis Barnett" w:date="2020-06-16T14:27:00Z">
        <w:r w:rsidR="003C0549">
          <w:instrText xml:space="preserve"> ADDIN ZOTERO_ITEM CSL_CITATION {"citationID":"q9q9pOMA","properties":{"formattedCitation":"(Levin 1992)","plainCitation":"(Levin 1992)","noteIndex":0},"citationItems":[{"id":15179,"uris":["http://zotero.org/users/6342351/items/8D88X3HY"],"uri":["http://zotero.org/users/6342351/items/8D88X3HY"],"itemData":{"id":15179,"type":"article-journal","container-title":"Ecology","issue":"6","page":"1943-1967","source":"Google Scholar","title":"The problem of pattern and scale in ecology: the Robert H. MacArthur award lecture","title-short":"The problem of pattern and scale in ecology","volume":"73","author":[{"family":"Levin","given":"S. A."}],"issued":{"date-parts":[["1992"]]}}}],"schema":"https://github.com/citation-style-language/schema/raw/master/csl-citation.json"} </w:instrText>
        </w:r>
      </w:ins>
      <w:del w:id="92" w:author="Lewis Barnett" w:date="2020-06-16T14:27:00Z">
        <w:r w:rsidR="0089470C" w:rsidDel="003C0549">
          <w:del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delInstrText>
        </w:r>
      </w:del>
      <w:r w:rsidR="0089470C">
        <w:fldChar w:fldCharType="separate"/>
      </w:r>
      <w:r w:rsidR="0089470C" w:rsidRPr="00C80ECF">
        <w:t>(Levin 1992)</w:t>
      </w:r>
      <w:r w:rsidR="0089470C">
        <w:fldChar w:fldCharType="end"/>
      </w:r>
      <w:r w:rsidR="0089470C" w:rsidRPr="00A518CB">
        <w:t xml:space="preserve">. </w:t>
      </w:r>
      <w:r w:rsidR="0089470C">
        <w:t xml:space="preserve">Therefore, there is a general need to develop objective methods for defining appropriate scales to evaluate changes in species distributions. </w:t>
      </w:r>
      <w:commentRangeStart w:id="93"/>
      <w:r w:rsidR="0089470C">
        <w:t>Such tools are widely applicable for solving specific problems in fish and wildlife conservation and management by defining spatial domains with distinct population dynamics.</w:t>
      </w:r>
      <w:commentRangeEnd w:id="93"/>
      <w:r w:rsidR="005A4192">
        <w:rPr>
          <w:rStyle w:val="CommentReference"/>
          <w:rFonts w:asciiTheme="minorHAnsi" w:eastAsiaTheme="minorHAnsi" w:hAnsiTheme="minorHAnsi" w:cstheme="minorBidi"/>
          <w:lang w:val="en-US"/>
        </w:rPr>
        <w:commentReference w:id="93"/>
      </w:r>
    </w:p>
    <w:p w14:paraId="0555D89B" w14:textId="7C5CE80F" w:rsidR="0089470C" w:rsidRDefault="0089470C" w:rsidP="00D26510">
      <w:pPr>
        <w:spacing w:after="120" w:line="480" w:lineRule="auto"/>
        <w:ind w:firstLine="720"/>
      </w:pPr>
      <w:r>
        <w:t xml:space="preserve">One of the most rapidly evolving applications of models to predict species’ range shifts has been in the field of commercial fisheries management. In addition to having ecological implications, changes in the spatial distribution of marine fishes has implications for national food security </w:t>
      </w:r>
      <w:r w:rsidR="00E10ECC">
        <w:fldChar w:fldCharType="begin"/>
      </w:r>
      <w:ins w:id="94" w:author="Lewis Barnett" w:date="2020-06-16T14:27:00Z">
        <w:r w:rsidR="003C0549">
          <w:instrText xml:space="preserve"> ADDIN ZOTERO_ITEM CSL_CITATION {"citationID":"20OBKeS0","properties":{"formattedCitation":"(Rice and Garcia 2011)","plainCitation":"(Rice and Garcia 2011)","noteIndex":0},"citationItems":[{"id":15892,"uris":["http://zotero.org/users/6342351/items/QHTGAZW9"],"uri":["http://zotero.org/users/6342351/items/QHTGAZW9"],"itemData":{"id":15892,"type":"article-journal","abstract":"This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problems.","container-title":"ICES Journal of Marine Science","DOI":"10.1093/icesjms/fsr041","ISSN":"1095-9289, 1054-3139","issue":"6","language":"en","page":"1343-1353","source":"DOI.org (Crossref)","title":"Fisheries, food security, climate change, and biodiversity: characteristics of the sector and perspectives on emerging issues","title-short":"Fisheries, food security, climate change, and biodiversity","volume":"68","author":[{"family":"Rice","given":"Jake C."},{"family":"Garcia","given":"Serge M."}],"issued":{"date-parts":[["2011",7,1]]}}}],"schema":"https://github.com/citation-style-language/schema/raw/master/csl-citation.json"} </w:instrText>
        </w:r>
      </w:ins>
      <w:del w:id="95" w:author="Lewis Barnett" w:date="2020-06-16T14:27:00Z">
        <w:r w:rsidR="00E10ECC" w:rsidDel="003C0549">
          <w:delInstrText xml:space="preserve"> ADDIN ZOTERO_ITEM CSL_CITATION {"citationID":"20OBKeS0","properties":{"formattedCitation":"(Rice and Garcia 2011)","plainCitation":"(Rice and Garcia 2011)","noteIndex":0},"citationItems":[{"id":15892,"uris":["http://zotero.org/users/local/BQs8dIsK/items/QHTGAZW9"],"uri":["http://zotero.org/users/local/BQs8dIsK/items/QHTGAZW9"],"itemData":{"id":15892,"type":"article-journal","title":"Fisheries, food security, climate change, and biodiversity: characteristics of the sector and perspectives on emerging issues","container-title":"ICES Journal of Marine Science","page":"1343-1353","volume":"68","issue":"6","source":"DOI.org (Crossref)","abstract":"This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problems.","DOI":"10.1093/icesjms/fsr041","ISSN":"1095-9289, 1054-3139","title-short":"Fisheries, food security, climate change, and biodiversity","language":"en","author":[{"family":"Rice","given":"Jake C."},{"family":"Garcia","given":"Serge M."}],"issued":{"date-parts":[["2011",7,1]]}}}],"schema":"https://github.com/citation-style-language/schema/raw/master/csl-citation.json"} </w:delInstrText>
        </w:r>
      </w:del>
      <w:r w:rsidR="00E10ECC">
        <w:fldChar w:fldCharType="separate"/>
      </w:r>
      <w:r w:rsidR="00E10ECC" w:rsidRPr="00E10ECC">
        <w:t>(Rice and Garcia 2011)</w:t>
      </w:r>
      <w:r w:rsidR="00E10ECC">
        <w:fldChar w:fldCharType="end"/>
      </w:r>
      <w:r>
        <w:t xml:space="preserve">. The most reliable estimates of marine fish </w:t>
      </w:r>
      <w:r w:rsidR="00DD4113">
        <w:t>densities</w:t>
      </w:r>
      <w:r w:rsidR="00D766A8">
        <w:t xml:space="preserve"> </w:t>
      </w:r>
      <w:r>
        <w:t>are generally derived from fishery-independent survey data</w:t>
      </w:r>
      <w:r w:rsidR="00AA0C6A">
        <w:t xml:space="preserve">. </w:t>
      </w:r>
      <w:r>
        <w:t xml:space="preserve">In addition to providing </w:t>
      </w:r>
      <w:r w:rsidR="0057569F">
        <w:t xml:space="preserve">population size </w:t>
      </w:r>
      <w:r>
        <w:t xml:space="preserve">data used for managing individual fish populations, fishery-independent survey data may be used to </w:t>
      </w:r>
      <w:r w:rsidR="00697697">
        <w:t>derive</w:t>
      </w:r>
      <w:r>
        <w:t xml:space="preserve"> indicators for ecosystem assessments </w:t>
      </w:r>
      <w:r>
        <w:fldChar w:fldCharType="begin"/>
      </w:r>
      <w:ins w:id="96" w:author="Lewis.Barnett" w:date="2020-06-26T18:50:00Z">
        <w:r w:rsidR="00B923EE">
          <w:instrText xml:space="preserve"> ADDIN ZOTERO_ITEM CSL_CITATION {"citationID":"STv7yh1x","properties":{"formattedCitation":"(Nicholson and Jennings 2004, Harvey et al. 2018)","plainCitation":"(Nicholson and Jennings 2004, Harvey et al. 2018)","noteIndex":0},"citationItems":[{"id":"ZWhcxDBs/yLm8ZtR2","uris":["http://zotero.org/users/2529419/items/RHNEAWQW"],"uri":["http://zotero.org/users/2529419/items/RHNEAWQW"],"itemData":{"id":2693,"type":"article-journal","title":"Testing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ZWhcxDBs/K447fdaL","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ins>
      <w:ins w:id="97" w:author="Lewis Barnett" w:date="2020-06-16T14:27:00Z">
        <w:del w:id="98" w:author="Lewis.Barnett" w:date="2020-06-26T18:20:00Z">
          <w:r w:rsidR="003C0549" w:rsidDel="00770736">
            <w:delInstrText xml:space="preserve"> ADDIN ZOTERO_ITEM CSL_CITATION {"citationID":"STv7yh1x","properties":{"formattedCitation":"(Nicholson and Jennings 2004, Harvey et al. 2018)","plainCitation":"(Nicholson and Jennings 2004, Harvey et al. 2018)","noteIndex":0},"citationItems":[{"id":"fxBrDx2O/zAWJ547x","uris":["http://zotero.org/users/2529419/items/RHNEAWQW"],"uri":["http://zotero.org/users/2529419/items/RHNEAWQW"],"itemData":{"id":2693,"type":"article-journal","title":"Testing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fxBrDx2O/WyvRJgCN","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ins>
      <w:del w:id="99" w:author="Lewis.Barnett" w:date="2020-06-26T18:20:00Z">
        <w:r w:rsidR="00D15182" w:rsidDel="00770736">
          <w:delInstrText xml:space="preserve"> ADDIN ZOTERO_ITEM CSL_CITATION {"citationID":"STv7yh1x","properties":{"formattedCitation":"(Nicholson and Jennings 2004, Harvey et al. 2018)","plainCitation":"(Nicholson and Jennings 2004, Harvey et al. 2018)","noteIndex":0},"citationItems":[{"id":"ZZmZn1OF/LY3zlq3i","uris":["http://zotero.org/users/2529419/items/RHNEAWQW"],"uri":["http://zotero.org/users/2529419/items/RHNEAWQW"],"itemData":{"id":2693,"type":"article-journal","title":"Testing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ZZmZn1OF/c8ZkbJ2y","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r>
        <w:fldChar w:fldCharType="separate"/>
      </w:r>
      <w:r>
        <w:rPr>
          <w:noProof/>
        </w:rPr>
        <w:t>(Nicholson and Jennings 2004, Harvey et al. 2018)</w:t>
      </w:r>
      <w:r>
        <w:fldChar w:fldCharType="end"/>
      </w:r>
      <w:r>
        <w:t xml:space="preserve">, </w:t>
      </w:r>
      <w:r w:rsidR="00707973">
        <w:t>to help understand</w:t>
      </w:r>
      <w:r>
        <w:t xml:space="preserve"> the impacts of fishing on non-target species </w:t>
      </w:r>
      <w:r>
        <w:fldChar w:fldCharType="begin"/>
      </w:r>
      <w:ins w:id="100" w:author="Lewis.Barnett" w:date="2020-06-26T18:50:00Z">
        <w:r w:rsidR="00B923EE">
          <w:instrText xml:space="preserve"> ADDIN ZOTERO_ITEM CSL_CITATION {"citationID":"lLZdXdsq","properties":{"formattedCitation":"(Stock et al. 2019)","plainCitation":"(Stock et al. 2019)","noteIndex":0},"citationItems":[{"id":"ZWhcxDBs/53F2o0Ff","uris":["http://zotero.org/users/2529419/items/PDXNLWXP"],"uri":["http://zotero.org/users/2529419/items/PDXNLWXP"],"itemData":{"id":2700,"type":"article-journal","title":"Comparing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ins>
      <w:ins w:id="101" w:author="Lewis Barnett" w:date="2020-06-16T14:27:00Z">
        <w:del w:id="102" w:author="Lewis.Barnett" w:date="2020-06-26T18:20:00Z">
          <w:r w:rsidR="003C0549" w:rsidDel="00770736">
            <w:delInstrText xml:space="preserve"> ADDIN ZOTERO_ITEM CSL_CITATION {"citationID":"lLZdXdsq","properties":{"formattedCitation":"(Stock et al. 2019)","plainCitation":"(Stock et al. 2019)","noteIndex":0},"citationItems":[{"id":"fxBrDx2O/LH8O3wTr","uris":["http://zotero.org/users/2529419/items/PDXNLWXP"],"uri":["http://zotero.org/users/2529419/items/PDXNLWXP"],"itemData":{"id":2700,"type":"article-journal","title":"Comparing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ins>
      <w:del w:id="103" w:author="Lewis.Barnett" w:date="2020-06-26T18:20:00Z">
        <w:r w:rsidR="00D15182" w:rsidDel="00770736">
          <w:delInstrText xml:space="preserve"> ADDIN ZOTERO_ITEM CSL_CITATION {"citationID":"lLZdXdsq","properties":{"formattedCitation":"(Stock et al. 2019)","plainCitation":"(Stock et al. 2019)","noteIndex":0},"citationItems":[{"id":"ZZmZn1OF/q3PyrRML","uris":["http://zotero.org/users/2529419/items/PDXNLWXP"],"uri":["http://zotero.org/users/2529419/items/PDXNLWXP"],"itemData":{"id":2700,"type":"article-journal","title":"Comparing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r>
        <w:fldChar w:fldCharType="separate"/>
      </w:r>
      <w:r>
        <w:rPr>
          <w:noProof/>
        </w:rPr>
        <w:t>(Stock et al. 2019)</w:t>
      </w:r>
      <w:r>
        <w:fldChar w:fldCharType="end"/>
      </w:r>
      <w:r>
        <w:t xml:space="preserve">, or </w:t>
      </w:r>
      <w:r w:rsidR="00707973">
        <w:t>to inform</w:t>
      </w:r>
      <w:r>
        <w:t xml:space="preserve"> reference points in applications of ecosystem</w:t>
      </w:r>
      <w:r w:rsidR="00707973">
        <w:t>-</w:t>
      </w:r>
      <w:r>
        <w:t xml:space="preserve">based fisheries management </w:t>
      </w:r>
      <w:r>
        <w:fldChar w:fldCharType="begin"/>
      </w:r>
      <w:ins w:id="104" w:author="Lewis.Barnett" w:date="2020-06-26T18:50:00Z">
        <w:r w:rsidR="00B923EE">
          <w:instrText xml:space="preserve"> ADDIN ZOTERO_ITEM CSL_CITATION {"citationID":"6ewOWxZc","properties":{"formattedCitation":"(Link et al. 2002)","plainCitation":"(Link et al. 2002)","noteIndex":0},"citationItems":[{"id":"ZWhcxDBs/FBlIqwIS","uris":["http://zotero.org/users/2529419/items/AKMXUF8H"],"uri":["http://zotero.org/users/2529419/items/AKMXUF8H"],"itemData":{"id":2698,"type":"article-journal","title":"Marine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instrText>
        </w:r>
      </w:ins>
      <w:ins w:id="105" w:author="Lewis Barnett" w:date="2020-06-16T14:27:00Z">
        <w:del w:id="106" w:author="Lewis.Barnett" w:date="2020-06-26T18:20:00Z">
          <w:r w:rsidR="003C0549" w:rsidDel="00770736">
            <w:delInstrText xml:space="preserve"> ADDIN ZOTERO_ITEM CSL_CITATION {"citationID":"6ewOWxZc","properties":{"formattedCitation":"(Link et al. 2002)","plainCitation":"(Link et al. 2002)","noteIndex":0},"citationItems":[{"id":"fxBrDx2O/EsO5pirN","uris":["http://zotero.org/users/2529419/items/AKMXUF8H"],"uri":["http://zotero.org/users/2529419/items/AKMXUF8H"],"itemData":{"id":2698,"type":"article-journal","title":"Marine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ins>
      <w:del w:id="107" w:author="Lewis.Barnett" w:date="2020-06-26T18:20:00Z">
        <w:r w:rsidR="00D15182" w:rsidDel="00770736">
          <w:delInstrText xml:space="preserve"> ADDIN ZOTERO_ITEM CSL_CITATION {"citationID":"6ewOWxZc","properties":{"formattedCitation":"(Link et al. 2002)","plainCitation":"(Link et al. 2002)","noteIndex":0},"citationItems":[{"id":"ZZmZn1OF/bSTJyCOM","uris":["http://zotero.org/users/2529419/items/AKMXUF8H"],"uri":["http://zotero.org/users/2529419/items/AKMXUF8H"],"itemData":{"id":2698,"type":"article-journal","title":"Marine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r>
        <w:fldChar w:fldCharType="separate"/>
      </w:r>
      <w:r>
        <w:rPr>
          <w:noProof/>
        </w:rPr>
        <w:t>(Link et al. 2002)</w:t>
      </w:r>
      <w:r>
        <w:fldChar w:fldCharType="end"/>
      </w:r>
      <w:r>
        <w:t xml:space="preserve">.  </w:t>
      </w:r>
    </w:p>
    <w:p w14:paraId="4963693B" w14:textId="65D2D41E" w:rsidR="0089470C" w:rsidRDefault="0089470C" w:rsidP="00D26510">
      <w:pPr>
        <w:spacing w:after="120" w:line="480" w:lineRule="auto"/>
        <w:ind w:firstLine="720"/>
      </w:pPr>
      <w:r>
        <w:lastRenderedPageBreak/>
        <w:t xml:space="preserve">Techniques for estimating how fish populations vary over space and time have evolved rapidly over the last 5 years. The largest methodological changes have been advances in spatiotemporal </w:t>
      </w:r>
      <w:r w:rsidR="00DA0754">
        <w:t xml:space="preserve">analyses </w:t>
      </w:r>
      <w:r>
        <w:t xml:space="preserve">that have modeled space continuously and explicitly accounted for spatial autocorrelation between spatially-referenced observations that are proximate in both space and time </w:t>
      </w:r>
      <w:r>
        <w:fldChar w:fldCharType="begin"/>
      </w:r>
      <w:ins w:id="108" w:author="Lewis.Barnett" w:date="2020-06-26T18:50:00Z">
        <w:r w:rsidR="00B923EE">
          <w:instrText xml:space="preserve"> ADDIN ZOTERO_ITEM CSL_CITATION {"citationID":"GMdtHpIy","properties":{"formattedCitation":"(Shelton et al. 2014, Thorson et al. 2015)","plainCitation":"(Shelton et al. 2014, Thorson et al. 2015)","noteIndex":0},"citationItems":[{"id":"ZWhcxDBs/QbyBYBds","uris":["http://zotero.org/users/2529419/items/3URC5K6B"],"uri":["http://zotero.org/users/2529419/items/3URC5K6B"],"itemData":{"id":2709,"type":"article-journal","title":"Spatial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E."}],"issued":{"date-parts":[["2014",7,8]]}},"label":"page"},{"id":"ZWhcxDBs/F4o93T2a","uris":["http://zotero.org/users/2529419/items/PCF4QQP6"],"uri":["http://zotero.org/users/2529419/items/PCF4QQP6"],"itemData":{"id":2703,"type":"article-journal","title":"Geostatistical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instrText>
        </w:r>
      </w:ins>
      <w:ins w:id="109" w:author="Lewis Barnett" w:date="2020-06-16T14:27:00Z">
        <w:del w:id="110" w:author="Lewis.Barnett" w:date="2020-06-26T18:20:00Z">
          <w:r w:rsidR="003C0549" w:rsidDel="00770736">
            <w:delInstrText xml:space="preserve"> ADDIN ZOTERO_ITEM CSL_CITATION {"citationID":"GMdtHpIy","properties":{"formattedCitation":"(Shelton et al. 2014, Thorson et al. 2015)","plainCitation":"(Shelton et al. 2014, Thorson et al. 2015)","noteIndex":0},"citationItems":[{"id":"fxBrDx2O/sUAE0lYw","uris":["http://zotero.org/users/2529419/items/3URC5K6B"],"uri":["http://zotero.org/users/2529419/items/3URC5K6B"],"itemData":{"id":2709,"type":"article-journal","title":"Spatial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ins>
      <w:del w:id="111" w:author="Lewis.Barnett" w:date="2020-06-26T18:20:00Z">
        <w:r w:rsidR="00D15182" w:rsidDel="00770736">
          <w:delInstrText xml:space="preserve"> ADDIN ZOTERO_ITEM CSL_CITATION {"citationID":"GMdtHpIy","properties":{"formattedCitation":"(Shelton et al. 2014, Thorson et al. 2015)","plainCitation":"(Shelton et al. 2014, Thorson et al. 2015)","noteIndex":0},"citationItems":[{"id":"ZZmZn1OF/CbHj0ZoA","uris":["http://zotero.org/users/2529419/items/3URC5K6B"],"uri":["http://zotero.org/users/2529419/items/3URC5K6B"],"itemData":{"id":2709,"type":"article-journal","title":"Spatial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r>
        <w:fldChar w:fldCharType="separate"/>
      </w:r>
      <w:r>
        <w:rPr>
          <w:noProof/>
        </w:rPr>
        <w:t>(Shelton et al. 2014, Thorson et al. 2015)</w:t>
      </w:r>
      <w:r>
        <w:fldChar w:fldCharType="end"/>
      </w:r>
      <w:r>
        <w:t xml:space="preserve">. These newer analytical approaches </w:t>
      </w:r>
      <w:r w:rsidR="00515309">
        <w:t xml:space="preserve">have in </w:t>
      </w:r>
      <w:r w:rsidR="00707973">
        <w:t xml:space="preserve">many </w:t>
      </w:r>
      <w:r w:rsidR="00515309">
        <w:t>applications</w:t>
      </w:r>
      <w:r w:rsidR="00707973">
        <w:t xml:space="preserve"> r</w:t>
      </w:r>
      <w:r>
        <w:t xml:space="preserve">eplaced conventional design- or strata-based estimators, which assumed that </w:t>
      </w:r>
      <w:r w:rsidR="00DD4113">
        <w:t>density</w:t>
      </w:r>
      <w:r w:rsidR="00D766A8">
        <w:t xml:space="preserve"> </w:t>
      </w:r>
      <w:r>
        <w:t xml:space="preserve">is homogenous within </w:t>
      </w:r>
      <w:r w:rsidR="00707973">
        <w:t xml:space="preserve">sampling </w:t>
      </w:r>
      <w:r>
        <w:t xml:space="preserve">strata </w:t>
      </w:r>
      <w:r>
        <w:fldChar w:fldCharType="begin"/>
      </w:r>
      <w:ins w:id="112" w:author="Lewis.Barnett" w:date="2020-06-26T18:50:00Z">
        <w:r w:rsidR="00B923EE">
          <w:instrText xml:space="preserve"> ADDIN ZOTERO_ITEM CSL_CITATION {"citationID":"PhGIUYby","properties":{"formattedCitation":"(Chen et al. 2004)","plainCitation":"(Chen et al. 2004)","noteIndex":0},"citationItems":[{"id":"ZWhcxDBs/P2oOg83i","uris":["http://zotero.org/users/2529419/items/MAAYT7G8"],"uri":["http://zotero.org/users/2529419/items/MAAYT7G8"],"itemData":{"id":2706,"type":"article-journal","title":"Estimation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ins>
      <w:ins w:id="113" w:author="Lewis Barnett" w:date="2020-06-16T14:27:00Z">
        <w:del w:id="114" w:author="Lewis.Barnett" w:date="2020-06-26T18:20:00Z">
          <w:r w:rsidR="003C0549" w:rsidDel="00770736">
            <w:delInstrText xml:space="preserve"> ADDIN ZOTERO_ITEM CSL_CITATION {"citationID":"PhGIUYby","properties":{"formattedCitation":"(Chen et al. 2004)","plainCitation":"(Chen et al. 2004)","noteIndex":0},"citationItems":[{"id":"fxBrDx2O/fA4ORaiM","uris":["http://zotero.org/users/2529419/items/MAAYT7G8"],"uri":["http://zotero.org/users/2529419/items/MAAYT7G8"],"itemData":{"id":2706,"type":"article-journal","title":"Estimation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ins>
      <w:del w:id="115" w:author="Lewis.Barnett" w:date="2020-06-26T18:20:00Z">
        <w:r w:rsidR="00D15182" w:rsidDel="00770736">
          <w:delInstrText xml:space="preserve"> ADDIN ZOTERO_ITEM CSL_CITATION {"citationID":"PhGIUYby","properties":{"formattedCitation":"(Chen et al. 2004)","plainCitation":"(Chen et al. 2004)","noteIndex":0},"citationItems":[{"id":"ZZmZn1OF/l6yZVBp4","uris":["http://zotero.org/users/2529419/items/MAAYT7G8"],"uri":["http://zotero.org/users/2529419/items/MAAYT7G8"],"itemData":{"id":2706,"type":"article-journal","title":"Estimation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r>
        <w:fldChar w:fldCharType="separate"/>
      </w:r>
      <w:r>
        <w:rPr>
          <w:noProof/>
        </w:rPr>
        <w:t>(Chen et al. 2004)</w:t>
      </w:r>
      <w:r>
        <w:fldChar w:fldCharType="end"/>
      </w:r>
      <w:r>
        <w:t xml:space="preserve">. These newer modeling tools have become accessible in open source software, such as </w:t>
      </w:r>
      <w:r w:rsidR="00B27A54">
        <w:t xml:space="preserve">INLA </w:t>
      </w:r>
      <w:r w:rsidR="00B27A54" w:rsidRPr="00045217">
        <w:t>(Rue et al. 2009</w:t>
      </w:r>
      <w:r w:rsidR="00B27A54">
        <w:t xml:space="preserve">) or </w:t>
      </w:r>
      <w:r>
        <w:t xml:space="preserve">VAST </w:t>
      </w:r>
      <w:r>
        <w:fldChar w:fldCharType="begin"/>
      </w:r>
      <w:ins w:id="116" w:author="Lewis.Barnett" w:date="2020-06-26T18:50:00Z">
        <w:r w:rsidR="00B923EE">
          <w:instrText xml:space="preserve"> ADDIN ZOTERO_ITEM CSL_CITATION {"citationID":"m4MfTsKu","properties":{"formattedCitation":"(Thorson 2019b)","plainCitation":"(Thorson 2019b)","noteIndex":0},"citationItems":[{"id":"ZWhcxDBs/BXqimYdo","uris":["http://zotero.org/users/2529419/items/VPSVIDZL"],"uri":["http://zotero.org/users/2529419/items/VPSVIDZL"],"itemData":{"id":2712,"type":"article-journal","title":"Guidance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ins>
      <w:ins w:id="117" w:author="Lewis Barnett" w:date="2020-06-16T14:27:00Z">
        <w:del w:id="118" w:author="Lewis.Barnett" w:date="2020-06-26T18:20:00Z">
          <w:r w:rsidR="003C0549" w:rsidDel="00770736">
            <w:delInstrText xml:space="preserve"> ADDIN ZOTERO_ITEM CSL_CITATION {"citationID":"m4MfTsKu","properties":{"formattedCitation":"(Thorson 2019b)","plainCitation":"(Thorson 2019b)","noteIndex":0},"citationItems":[{"id":"fxBrDx2O/sD019bUR","uris":["http://zotero.org/users/2529419/items/VPSVIDZL"],"uri":["http://zotero.org/users/2529419/items/VPSVIDZL"],"itemData":{"id":2712,"type":"article-journal","title":"Guidance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ins>
      <w:del w:id="119" w:author="Lewis.Barnett" w:date="2020-06-26T18:20:00Z">
        <w:r w:rsidR="00D15182" w:rsidDel="00770736">
          <w:delInstrText xml:space="preserve"> ADDIN ZOTERO_ITEM CSL_CITATION {"citationID":"m4MfTsKu","properties":{"formattedCitation":"(Thorson 2019b)","plainCitation":"(Thorson 2019b)","noteIndex":0},"citationItems":[{"id":"ZZmZn1OF/Zm8IbsGo","uris":["http://zotero.org/users/2529419/items/VPSVIDZL"],"uri":["http://zotero.org/users/2529419/items/VPSVIDZL"],"itemData":{"id":2712,"type":"article-journal","title":"Guidance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r>
        <w:fldChar w:fldCharType="separate"/>
      </w:r>
      <w:r w:rsidR="00FE6162" w:rsidRPr="00FE6162">
        <w:t>(Thorson 2019b)</w:t>
      </w:r>
      <w:r>
        <w:fldChar w:fldCharType="end"/>
      </w:r>
      <w:r w:rsidR="001C04EA">
        <w:t>,</w:t>
      </w:r>
      <w:r>
        <w:t xml:space="preserve"> and as a result these approaches have been applied to fish populations in diverse ecosystems around the world. In addition to being used for estimating </w:t>
      </w:r>
      <w:r w:rsidR="00DD4113">
        <w:t>population density</w:t>
      </w:r>
      <w:r>
        <w:t xml:space="preserve"> or spatial distributions, output from these modeling approaches have been used to generate model-based summaries to track change in species distributions, including </w:t>
      </w:r>
      <w:r w:rsidR="00DD4113">
        <w:t xml:space="preserve">the COG </w:t>
      </w:r>
      <w:r>
        <w:t xml:space="preserve">or area occupied, with more robust estimation than those provided by design-based estimates </w:t>
      </w:r>
      <w:r>
        <w:fldChar w:fldCharType="begin"/>
      </w:r>
      <w:ins w:id="120" w:author="Lewis.Barnett" w:date="2020-06-26T18:50:00Z">
        <w:r w:rsidR="00B923EE">
          <w:instrText xml:space="preserve"> ADDIN ZOTERO_ITEM CSL_CITATION {"citationID":"FmQijs6a","properties":{"formattedCitation":"(Thorson et al. 2016)","plainCitation":"(Thorson et al. 2016)","noteIndex":0},"citationItems":[{"id":"ZWhcxDBs/d4NqpyKS","uris":["http://zotero.org/users/2529419/items/K2DVEVVA"],"uri":["http://zotero.org/users/2529419/items/K2DVEVVA"],"itemData":{"id":2710,"type":"article-journal","title":"Model-based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121" w:author="Lewis Barnett" w:date="2020-06-16T14:27:00Z">
        <w:del w:id="122" w:author="Lewis.Barnett" w:date="2020-06-26T18:20:00Z">
          <w:r w:rsidR="003C0549" w:rsidDel="00770736">
            <w:delInstrText xml:space="preserve"> ADDIN ZOTERO_ITEM CSL_CITATION {"citationID":"FmQijs6a","properties":{"formattedCitation":"(Thorson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123" w:author="Lewis.Barnett" w:date="2020-06-26T18:20:00Z">
        <w:r w:rsidR="00D15182" w:rsidDel="00770736">
          <w:delInstrText xml:space="preserve"> ADDIN ZOTERO_ITEM CSL_CITATION {"citationID":"FmQijs6a","properties":{"formattedCitation":"(Thorson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fldChar w:fldCharType="separate"/>
      </w:r>
      <w:r>
        <w:rPr>
          <w:noProof/>
        </w:rPr>
        <w:t>(Thorson et al. 2016)</w:t>
      </w:r>
      <w:r>
        <w:fldChar w:fldCharType="end"/>
      </w:r>
      <w:r>
        <w:t>.</w:t>
      </w:r>
    </w:p>
    <w:p w14:paraId="05C8DBBF" w14:textId="39F153A4" w:rsidR="0089470C" w:rsidRDefault="0089470C" w:rsidP="00D26510">
      <w:pPr>
        <w:spacing w:after="120" w:line="480" w:lineRule="auto"/>
        <w:ind w:firstLine="720"/>
      </w:pPr>
      <w:r>
        <w:t xml:space="preserve">There are a number of advantages of estimating a species’ </w:t>
      </w:r>
      <w:r w:rsidR="00DD4113">
        <w:t>density</w:t>
      </w:r>
      <w:r>
        <w:t xml:space="preserve"> in a framework that accounts for spatial or spatiotemporal variation. First, explicitly accounting for spatial variation in</w:t>
      </w:r>
      <w:r w:rsidR="00D766A8">
        <w:t xml:space="preserve"> </w:t>
      </w:r>
      <w:r w:rsidR="00DD4113">
        <w:t>density</w:t>
      </w:r>
      <w:r>
        <w:t xml:space="preserve"> has been shown to increase precision of estimated temporal trends </w:t>
      </w:r>
      <w:r>
        <w:fldChar w:fldCharType="begin"/>
      </w:r>
      <w:ins w:id="124" w:author="Lewis.Barnett" w:date="2020-06-26T18:50:00Z">
        <w:r w:rsidR="00B923EE">
          <w:instrText xml:space="preserve"> ADDIN ZOTERO_ITEM CSL_CITATION {"citationID":"v5MYhubN","properties":{"formattedCitation":"(Thorson et al. 2015)","plainCitation":"(Thorson et al. 2015)","noteIndex":0},"citationItems":[{"id":"ZWhcxDBs/F4o93T2a","uris":["http://zotero.org/users/2529419/items/PCF4QQP6"],"uri":["http://zotero.org/users/2529419/items/PCF4QQP6"],"itemData":{"id":2703,"type":"article-journal","title":"Geostatistical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125" w:author="Lewis Barnett" w:date="2020-06-16T14:27:00Z">
        <w:del w:id="126" w:author="Lewis.Barnett" w:date="2020-06-26T18:20:00Z">
          <w:r w:rsidR="003C0549" w:rsidDel="00770736">
            <w:delInstrText xml:space="preserve"> ADDIN ZOTERO_ITEM CSL_CITATION {"citationID":"v5MYhubN","properties":{"formattedCitation":"(Thorson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127" w:author="Lewis.Barnett" w:date="2020-06-26T18:20:00Z">
        <w:r w:rsidR="00D15182" w:rsidDel="00770736">
          <w:delInstrText xml:space="preserve"> ADDIN ZOTERO_ITEM CSL_CITATION {"citationID":"v5MYhubN","properties":{"formattedCitation":"(Thorson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fldChar w:fldCharType="separate"/>
      </w:r>
      <w:r>
        <w:rPr>
          <w:noProof/>
        </w:rPr>
        <w:t>(Thorson et al. 2015)</w:t>
      </w:r>
      <w:r>
        <w:fldChar w:fldCharType="end"/>
      </w:r>
      <w:r>
        <w:t xml:space="preserve">. Second, the framework used in the majority of approaches for modeling spatial or spatiotemporal variation in fish </w:t>
      </w:r>
      <w:r w:rsidR="00DD4113">
        <w:t>density</w:t>
      </w:r>
      <w:r w:rsidR="00D766A8">
        <w:t xml:space="preserve"> </w:t>
      </w:r>
      <w:r>
        <w:t>is extremely flexible and extendable. Approaches include using mixed</w:t>
      </w:r>
      <w:r w:rsidR="00707973">
        <w:t>-effect</w:t>
      </w:r>
      <w:r>
        <w:t xml:space="preserve"> models where the spatial or spatiotemporal components are typically estimated as random effects </w:t>
      </w:r>
      <w:r>
        <w:fldChar w:fldCharType="begin"/>
      </w:r>
      <w:ins w:id="128" w:author="Lewis.Barnett" w:date="2020-06-26T18:50:00Z">
        <w:r w:rsidR="00B923EE">
          <w:instrText xml:space="preserve"> ADDIN ZOTERO_ITEM CSL_CITATION {"citationID":"bxqakZ4K","properties":{"formattedCitation":"(Latimer et al. 2009, Shelton et al. 2014)","plainCitation":"(Latimer et al. 2009, Shelton et al. 2014)","noteIndex":0},"citationItems":[{"id":"ZWhcxDBs/5t2nyMXR","uris":["http://zotero.org/users/2529419/items/4NTJB76B"],"uri":["http://zotero.org/users/2529419/items/4NTJB76B"],"itemData":{"id":2714,"type":"article-journal","title":"Hierarchical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Silander"}],"issued":{"date-parts":[["2009"]]}},"label":"page"},{"id":"ZWhcxDBs/QbyBYBds","uris":["http://zotero.org/users/2529419/items/3URC5K6B"],"uri":["http://zotero.org/users/2529419/items/3URC5K6B"],"itemData":{"id":2709,"type":"article-journal","title":"Spatial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ins>
      <w:ins w:id="129" w:author="Lewis Barnett" w:date="2020-06-16T14:27:00Z">
        <w:del w:id="130" w:author="Lewis.Barnett" w:date="2020-06-26T18:20:00Z">
          <w:r w:rsidR="003C0549" w:rsidDel="00770736">
            <w:delInstrText xml:space="preserve"> ADDIN ZOTERO_ITEM CSL_CITATION {"citationID":"bxqakZ4K","properties":{"formattedCitation":"(Latimer et al. 2009, Shelton et al. 2014)","plainCitation":"(Latimer et al. 2009, Shelton et al. 2014)","noteIndex":0},"citationItems":[{"id":"fxBrDx2O/xyucAhTw","uris":["http://zotero.org/users/2529419/items/4NTJB76B"],"uri":["http://zotero.org/users/2529419/items/4NTJB76B"],"itemData":{"id":2714,"type":"article-journal","title":"Hierarchical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ins>
      <w:del w:id="131" w:author="Lewis.Barnett" w:date="2020-06-26T18:20:00Z">
        <w:r w:rsidR="00D15182" w:rsidDel="00770736">
          <w:delInstrText xml:space="preserve"> ADDIN ZOTERO_ITEM CSL_CITATION {"citationID":"bxqakZ4K","properties":{"formattedCitation":"(Latimer et al. 2009, Shelton et al. 2014)","plainCitation":"(Latimer et al. 2009, Shelton et al. 2014)","noteIndex":0},"citationItems":[{"id":"ZZmZn1OF/bjKT3g6l","uris":["http://zotero.org/users/2529419/items/4NTJB76B"],"uri":["http://zotero.org/users/2529419/items/4NTJB76B"],"itemData":{"id":2714,"type":"article-journal","title":"Hierarchical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r>
        <w:fldChar w:fldCharType="separate"/>
      </w:r>
      <w:r>
        <w:rPr>
          <w:noProof/>
        </w:rPr>
        <w:t>(Latimer et al. 2009, Shelton et al. 2014)</w:t>
      </w:r>
      <w:r>
        <w:fldChar w:fldCharType="end"/>
      </w:r>
      <w:r w:rsidR="00D66A11">
        <w:t>,</w:t>
      </w:r>
      <w:r>
        <w:t xml:space="preserve"> and annual effects are included as factors to allow for unbiased estimates of trends. Additional extensions include the </w:t>
      </w:r>
      <w:r>
        <w:lastRenderedPageBreak/>
        <w:t xml:space="preserve">incorporation of covariates such as depth </w:t>
      </w:r>
      <w:r>
        <w:fldChar w:fldCharType="begin"/>
      </w:r>
      <w:ins w:id="132" w:author="Lewis.Barnett" w:date="2020-06-26T18:50:00Z">
        <w:r w:rsidR="00B923EE">
          <w:instrText xml:space="preserve"> ADDIN ZOTERO_ITEM CSL_CITATION {"citationID":"xY5MmH62","properties":{"formattedCitation":"(Johnson et al. 2019)","plainCitation":"(Johnson et al. 2019)","noteIndex":0},"citationItems":[{"id":"ZWhcxDBs/n89IFioq","uris":["http://zotero.org/users/2529419/items/R6IICQMZ"],"uri":["http://zotero.org/users/2529419/items/R6IICQMZ"],"itemData":{"id":2718,"type":"article-journal","title":"Investigating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ins w:id="133" w:author="Lewis Barnett" w:date="2020-06-16T14:27:00Z">
        <w:del w:id="134" w:author="Lewis.Barnett" w:date="2020-06-26T18:20:00Z">
          <w:r w:rsidR="003C0549" w:rsidDel="00770736">
            <w:delInstrText xml:space="preserve"> ADDIN ZOTERO_ITEM CSL_CITATION {"citationID":"xY5MmH62","properties":{"formattedCitation":"(Johnson et al. 2019)","plainCitation":"(Johnson et al. 2019)","noteIndex":0},"citationItems":[{"id":"fxBrDx2O/H52Id8TG","uris":["http://zotero.org/users/2529419/items/R6IICQMZ"],"uri":["http://zotero.org/users/2529419/items/R6IICQMZ"],"itemData":{"id":2718,"type":"article-journal","title":"Investigating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ins>
      <w:del w:id="135" w:author="Lewis.Barnett" w:date="2020-06-26T18:20:00Z">
        <w:r w:rsidR="00D15182" w:rsidDel="00770736">
          <w:delInstrText xml:space="preserve"> ADDIN ZOTERO_ITEM CSL_CITATION {"citationID":"xY5MmH62","properties":{"formattedCitation":"(Johnson et al. 2019)","plainCitation":"(Johnson et al. 2019)","noteIndex":0},"citationItems":[{"id":"ZZmZn1OF/VXvfhiF6","uris":["http://zotero.org/users/2529419/items/R6IICQMZ"],"uri":["http://zotero.org/users/2529419/items/R6IICQMZ"],"itemData":{"id":2718,"type":"article-journal","title":"Investigating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r>
        <w:fldChar w:fldCharType="separate"/>
      </w:r>
      <w:r>
        <w:rPr>
          <w:noProof/>
        </w:rPr>
        <w:t>(Johnson et al. 2019)</w:t>
      </w:r>
      <w:r>
        <w:fldChar w:fldCharType="end"/>
      </w:r>
      <w:r>
        <w:t xml:space="preserve">, </w:t>
      </w:r>
      <w:r w:rsidR="0067570C">
        <w:t xml:space="preserve">or </w:t>
      </w:r>
      <w:r>
        <w:t xml:space="preserve">modeling extremes in spatial processes </w:t>
      </w:r>
      <w:r>
        <w:fldChar w:fldCharType="begin"/>
      </w:r>
      <w:ins w:id="136" w:author="Lewis.Barnett" w:date="2020-06-26T18:50:00Z">
        <w:r w:rsidR="00B923EE">
          <w:instrText xml:space="preserve"> ADDIN ZOTERO_ITEM CSL_CITATION {"citationID":"JH61sSur","properties":{"formattedCitation":"(Anderson and Ward 2019)","plainCitation":"(Anderson and Ward 2019)","noteIndex":0},"citationItems":[{"id":"ZWhcxDBs/iKH21A2N","uris":["http://zotero.org/users/2529419/items/SXPS5PRB"],"uri":["http://zotero.org/users/2529419/items/SXPS5PRB"],"itemData":{"id":2723,"type":"article-journal","title":"Black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ins>
      <w:ins w:id="137" w:author="Lewis Barnett" w:date="2020-06-16T14:27:00Z">
        <w:del w:id="138" w:author="Lewis.Barnett" w:date="2020-06-26T18:20:00Z">
          <w:r w:rsidR="003C0549" w:rsidDel="00770736">
            <w:delInstrText xml:space="preserve"> ADDIN ZOTERO_ITEM CSL_CITATION {"citationID":"JH61sSur","properties":{"formattedCitation":"(Anderson and Ward 2019)","plainCitation":"(Anderson and Ward 2019)","noteIndex":0},"citationItems":[{"id":"fxBrDx2O/rXWjWC96","uris":["http://zotero.org/users/2529419/items/SXPS5PRB"],"uri":["http://zotero.org/users/2529419/items/SXPS5PRB"],"itemData":{"id":2723,"type":"article-journal","title":"Black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ins>
      <w:del w:id="139" w:author="Lewis.Barnett" w:date="2020-06-26T18:20:00Z">
        <w:r w:rsidR="00D15182" w:rsidDel="00770736">
          <w:delInstrText xml:space="preserve"> ADDIN ZOTERO_ITEM CSL_CITATION {"citationID":"JH61sSur","properties":{"formattedCitation":"(Anderson and Ward 2019)","plainCitation":"(Anderson and Ward 2019)","noteIndex":0},"citationItems":[{"id":"ZZmZn1OF/tBv7LOZd","uris":["http://zotero.org/users/2529419/items/SXPS5PRB"],"uri":["http://zotero.org/users/2529419/items/SXPS5PRB"],"itemData":{"id":2723,"type":"article-journal","title":"Black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r>
        <w:fldChar w:fldCharType="separate"/>
      </w:r>
      <w:r>
        <w:rPr>
          <w:noProof/>
        </w:rPr>
        <w:t>(Anderson and Ward 2019)</w:t>
      </w:r>
      <w:r>
        <w:fldChar w:fldCharType="end"/>
      </w:r>
      <w:r w:rsidR="0067570C">
        <w:t>.</w:t>
      </w:r>
    </w:p>
    <w:p w14:paraId="5504A9DA" w14:textId="46D7473B" w:rsidR="0089470C" w:rsidRDefault="0089470C" w:rsidP="00D26510">
      <w:pPr>
        <w:spacing w:after="120" w:line="480" w:lineRule="auto"/>
      </w:pPr>
      <w:commentRangeStart w:id="140"/>
      <w:r>
        <w:tab/>
        <w:t xml:space="preserve">Similar to the non-spatial case, recently developed spatiotemporal modeling approaches have </w:t>
      </w:r>
      <w:r w:rsidR="0067570C">
        <w:t xml:space="preserve">generally </w:t>
      </w:r>
      <w:r>
        <w:t xml:space="preserve">treated time as a discrete factor, and </w:t>
      </w:r>
      <w:r w:rsidR="0067570C">
        <w:t>allowed the</w:t>
      </w:r>
      <w:r>
        <w:t xml:space="preserve"> spatial distribution of </w:t>
      </w:r>
      <w:r w:rsidR="00DD4113">
        <w:t>density</w:t>
      </w:r>
      <w:r w:rsidR="00D766A8">
        <w:t xml:space="preserve"> </w:t>
      </w:r>
      <w:r>
        <w:t>to be constant (modeled as a single spatial field</w:t>
      </w:r>
      <w:r w:rsidR="0067570C">
        <w:t>, ignoring time</w:t>
      </w:r>
      <w:r>
        <w:t xml:space="preserve">) or </w:t>
      </w:r>
      <w:r w:rsidR="0067570C">
        <w:t>time-varying</w:t>
      </w:r>
      <w:r>
        <w:t xml:space="preserve"> (with variability modeled either as independent over time, or as an autoregressive process). </w:t>
      </w:r>
      <w:commentRangeEnd w:id="140"/>
      <w:r w:rsidR="00BE346B">
        <w:rPr>
          <w:rStyle w:val="CommentReference"/>
          <w:rFonts w:asciiTheme="minorHAnsi" w:eastAsiaTheme="minorHAnsi" w:hAnsiTheme="minorHAnsi" w:cstheme="minorBidi"/>
          <w:lang w:val="en-US"/>
        </w:rPr>
        <w:commentReference w:id="140"/>
      </w:r>
      <w:r>
        <w:t xml:space="preserve">The objective of this manuscript is to introduce a new modeling approach, explicitly accounting for spatial variability in how species </w:t>
      </w:r>
      <w:r w:rsidR="00A125F3">
        <w:t xml:space="preserve">population densities </w:t>
      </w:r>
      <w:r>
        <w:t xml:space="preserve">change through time. </w:t>
      </w:r>
      <w:commentRangeStart w:id="141"/>
      <w:r>
        <w:t xml:space="preserve">While widely applicable to a wide range of biological data (or even non-biological data), we focus on an application to changes in the distribution </w:t>
      </w:r>
      <w:r w:rsidR="00375D89">
        <w:t>of</w:t>
      </w:r>
      <w:r>
        <w:t xml:space="preserve"> commercially fished species.</w:t>
      </w:r>
      <w:commentRangeEnd w:id="141"/>
      <w:r w:rsidR="005A4192">
        <w:rPr>
          <w:rStyle w:val="CommentReference"/>
          <w:rFonts w:asciiTheme="minorHAnsi" w:eastAsiaTheme="minorHAnsi" w:hAnsiTheme="minorHAnsi" w:cstheme="minorBidi"/>
          <w:lang w:val="en-US"/>
        </w:rPr>
        <w:commentReference w:id="141"/>
      </w:r>
      <w:r>
        <w:t xml:space="preserve"> These represent 19 species from a 15-year publically available trawl survey dataset. We illustrate how our new approach may be used to infer changes over time, and also how output from this modeling approach may be useful in identifying spatial regions where change is greater than or less than average. </w:t>
      </w:r>
      <w:commentRangeStart w:id="142"/>
      <w:r>
        <w:t>We demonstrate how model-b</w:t>
      </w:r>
      <w:r w:rsidR="00FD7790">
        <w:t xml:space="preserve">ased COG estimates for these </w:t>
      </w:r>
      <w:r>
        <w:t xml:space="preserve">regions may be more useful than global COG trends calculated over an entire survey domain. </w:t>
      </w:r>
      <w:commentRangeEnd w:id="142"/>
      <w:r w:rsidR="005A4192">
        <w:rPr>
          <w:rStyle w:val="CommentReference"/>
          <w:rFonts w:asciiTheme="minorHAnsi" w:eastAsiaTheme="minorHAnsi" w:hAnsiTheme="minorHAnsi" w:cstheme="minorBidi"/>
          <w:lang w:val="en-US"/>
        </w:rPr>
        <w:commentReference w:id="142"/>
      </w:r>
    </w:p>
    <w:p w14:paraId="5C056839" w14:textId="77777777" w:rsidR="00963112" w:rsidRDefault="00963112" w:rsidP="00D26510">
      <w:pPr>
        <w:spacing w:after="120" w:line="480" w:lineRule="auto"/>
      </w:pPr>
    </w:p>
    <w:p w14:paraId="5EB0E09A" w14:textId="027CAD94" w:rsidR="002D09CF" w:rsidRPr="00963112" w:rsidRDefault="00A51946" w:rsidP="00D26510">
      <w:pPr>
        <w:spacing w:after="120" w:line="480" w:lineRule="auto"/>
      </w:pPr>
      <w:r>
        <w:rPr>
          <w:b/>
        </w:rPr>
        <w:t>Material and m</w:t>
      </w:r>
      <w:r w:rsidR="002D09CF" w:rsidRPr="00166AA7">
        <w:rPr>
          <w:b/>
        </w:rPr>
        <w:t>ethods</w:t>
      </w:r>
    </w:p>
    <w:p w14:paraId="5D98CA3C" w14:textId="38EDBB65" w:rsidR="00216F6D" w:rsidRPr="009F6418" w:rsidRDefault="00216F6D" w:rsidP="00D26510">
      <w:pPr>
        <w:spacing w:after="120" w:line="480" w:lineRule="auto"/>
        <w:rPr>
          <w:i/>
        </w:rPr>
      </w:pPr>
      <w:r w:rsidRPr="00216F6D">
        <w:rPr>
          <w:i/>
        </w:rPr>
        <w:t xml:space="preserve">Spatial GLMM </w:t>
      </w:r>
      <w:r w:rsidR="00A82880">
        <w:rPr>
          <w:i/>
        </w:rPr>
        <w:t>o</w:t>
      </w:r>
      <w:r w:rsidRPr="00216F6D">
        <w:rPr>
          <w:i/>
        </w:rPr>
        <w:t>verview</w:t>
      </w:r>
    </w:p>
    <w:p w14:paraId="3A6DD311" w14:textId="25B69035" w:rsidR="00CB4A97" w:rsidRPr="002D6DFC" w:rsidRDefault="002D09CF" w:rsidP="00D26510">
      <w:pPr>
        <w:spacing w:after="120" w:line="480" w:lineRule="auto"/>
      </w:pPr>
      <w:r w:rsidRPr="002D6DFC">
        <w:t xml:space="preserve">The majority of recent applications of </w:t>
      </w:r>
      <w:ins w:id="143" w:author="Lewis.Barnett" w:date="2020-06-25T15:30:00Z">
        <w:r w:rsidR="000E5BED">
          <w:t>species distribution models (</w:t>
        </w:r>
      </w:ins>
      <w:r w:rsidRPr="002D6DFC">
        <w:t>SDMs</w:t>
      </w:r>
      <w:ins w:id="144" w:author="Lewis.Barnett" w:date="2020-06-25T15:30:00Z">
        <w:r w:rsidR="000E5BED">
          <w:t>)</w:t>
        </w:r>
      </w:ins>
      <w:r w:rsidRPr="002D6DFC">
        <w:t xml:space="preserve"> to </w:t>
      </w:r>
      <w:r w:rsidR="00843B51">
        <w:t>marine fish survey</w:t>
      </w:r>
      <w:r w:rsidR="00843B51" w:rsidRPr="002D6DFC">
        <w:t xml:space="preserve"> </w:t>
      </w:r>
      <w:r w:rsidRPr="002D6DFC">
        <w:t xml:space="preserve">data have been </w:t>
      </w:r>
      <w:r w:rsidR="00CB4A97" w:rsidRPr="002D6DFC">
        <w:t>implemented</w:t>
      </w:r>
      <w:r w:rsidRPr="002D6DFC">
        <w:t xml:space="preserve"> in a GLMM (generalized linear mixed‐effects model) framework, where random effects are used to describe spatial or spatiotemporal components. </w:t>
      </w:r>
      <w:r w:rsidR="00216F6D">
        <w:t xml:space="preserve">Spatial components are differentiated from spatiotemporal components in that the former are constant, </w:t>
      </w:r>
      <w:r w:rsidR="00216F6D">
        <w:lastRenderedPageBreak/>
        <w:t>whereas the latter vary through time.</w:t>
      </w:r>
      <w:r w:rsidR="00DC32E2">
        <w:t xml:space="preserve"> </w:t>
      </w:r>
      <w:r w:rsidRPr="002D6DFC">
        <w:t xml:space="preserve">Examples include applications to Gaussian predictive process models </w:t>
      </w:r>
      <w:r w:rsidR="00045217">
        <w:fldChar w:fldCharType="begin"/>
      </w:r>
      <w:ins w:id="145" w:author="Lewis.Barnett" w:date="2020-06-26T18:50:00Z">
        <w:r w:rsidR="00B923EE">
          <w:instrText xml:space="preserve"> ADDIN ZOTERO_ITEM CSL_CITATION {"citationID":"iB4vWtb8","properties":{"formattedCitation":"(Shelton et al. 2014, Thorson et al. 2015, Anderson and Ward 2019)","plainCitation":"(Shelton et al. 2014, Thorson et al. 2015, Anderson and Ward 2019)","noteIndex":0},"citationItems":[{"id":"ZWhcxDBs/QbyBYBds","uris":["http://zotero.org/users/2529419/items/3URC5K6B"],"uri":["http://zotero.org/users/2529419/items/3URC5K6B"],"itemData":{"id":2709,"type":"article-journal","title":"Spatial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E."}],"issued":{"date-parts":[["2014",7,8]]}},"label":"page"},{"id":"ZWhcxDBs/F4o93T2a","uris":["http://zotero.org/users/2529419/items/PCF4QQP6"],"uri":["http://zotero.org/users/2529419/items/PCF4QQP6"],"itemData":{"id":2703,"type":"article-journal","title":"Geostatistical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J."}],"issued":{"date-parts":[["2015",6,1]]}},"label":"page"},{"id":"ZWhcxDBs/iKH21A2N","uris":["http://zotero.org/users/2529419/items/SXPS5PRB"],"uri":["http://zotero.org/users/2529419/items/SXPS5PRB"],"itemData":{"id":2723,"type":"article-journal","title":"Black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ins w:id="146" w:author="Lewis Barnett" w:date="2020-06-16T14:27:00Z">
        <w:del w:id="147" w:author="Lewis.Barnett" w:date="2020-06-26T18:20:00Z">
          <w:r w:rsidR="003C0549" w:rsidDel="00770736">
            <w:delInstrText xml:space="preserve"> ADDIN ZOTERO_ITEM CSL_CITATION {"citationID":"iB4vWtb8","properties":{"formattedCitation":"(Shelton et al. 2014, Thorson et al. 2015, Anderson and Ward 2019)","plainCitation":"(Shelton et al. 2014, Thorson et al. 2015, Anderson and Ward 2019)","noteIndex":0},"citationItems":[{"id":"fxBrDx2O/sUAE0lYw","uris":["http://zotero.org/users/2529419/items/3URC5K6B"],"uri":["http://zotero.org/users/2529419/items/3URC5K6B"],"itemData":{"id":2709,"type":"article-journal","title":"Spatial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ins>
      <w:del w:id="148" w:author="Lewis.Barnett" w:date="2020-06-26T18:20:00Z">
        <w:r w:rsidR="00D15182" w:rsidDel="00770736">
          <w:delInstrText xml:space="preserve"> ADDIN ZOTERO_ITEM CSL_CITATION {"citationID":"iB4vWtb8","properties":{"formattedCitation":"(Shelton et al. 2014, Thorson et al. 2015, Anderson and Ward 2019)","plainCitation":"(Shelton et al. 2014, Thorson et al. 2015, Anderson and Ward 2019)","noteIndex":0},"citationItems":[{"id":"ZZmZn1OF/CbHj0ZoA","uris":["http://zotero.org/users/2529419/items/3URC5K6B"],"uri":["http://zotero.org/users/2529419/items/3URC5K6B"],"itemData":{"id":2709,"type":"article-journal","title":"Spatial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045217">
        <w:rPr>
          <w:noProof/>
        </w:rPr>
        <w:t>(Shelton et al. 2014, Thorson et al. 2015, Anderson and Ward 2019)</w:t>
      </w:r>
      <w:r w:rsidR="00045217">
        <w:fldChar w:fldCharType="end"/>
      </w:r>
      <w:r w:rsidRPr="002D6DFC">
        <w:t>, and predictive modeling using integrated nested Laplace approximation</w:t>
      </w:r>
      <w:r w:rsidR="003860C5" w:rsidRPr="002D6DFC">
        <w:t xml:space="preserve">s </w:t>
      </w:r>
      <w:r w:rsidR="00045217">
        <w:fldChar w:fldCharType="begin"/>
      </w:r>
      <w:ins w:id="149" w:author="Lewis.Barnett" w:date="2020-06-26T18:50:00Z">
        <w:r w:rsidR="00B923EE">
          <w:instrText xml:space="preserve"> ADDIN ZOTERO_ITEM CSL_CITATION {"citationID":"eTopNSVm","properties":{"formattedCitation":"(INLA; Rue et al. 2009, Ruiz-C\\uc0\\u225{}rdenas et al. 2012)","plainCitation":"(INLA; Rue et al. 2009, Ruiz-Cárdenas et al. 2012)","noteIndex":0},"citationItems":[{"id":"ZWhcxDBs/wIRvkHoB","uris":["http://zotero.org/users/2529419/items/JEVMTMK3"],"uri":["http://zotero.org/users/2529419/items/JEVMTMK3"],"itemData":{"id":2725,"type":"article-journal","title":"Approximate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"},{"id":"ZWhcxDBs/XQ01YAEn","uris":["http://zotero.org/users/2529419/items/4LWI68CF"],"uri":["http://zotero.org/users/2529419/items/4LWI68CF"],"itemData":{"id":2727,"type":"article-journal","title":"Direct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ins>
      <w:ins w:id="150" w:author="Lewis Barnett" w:date="2020-06-16T14:27:00Z">
        <w:del w:id="151" w:author="Lewis.Barnett" w:date="2020-06-26T18:20:00Z">
          <w:r w:rsidR="003C0549" w:rsidDel="00770736">
            <w:delInstrText xml:space="preserve"> ADDIN ZOTERO_ITEM CSL_CITATION {"citationID":"eTopNSVm","properties":{"formattedCitation":"(INLA; Rue et al. 2009, Ruiz-C\\uc0\\u225{}rdenas et al. 2012)","plainCitation":"(INLA; Rue et al. 2009, Ruiz-Cárdenas et al. 2012)","noteIndex":0},"citationItems":[{"id":"fxBrDx2O/ZGSDlNDb","uris":["http://zotero.org/users/2529419/items/JEVMTMK3"],"uri":["http://zotero.org/users/2529419/items/JEVMTMK3"],"itemData":{"id":2725,"type":"article-journal","title":"Approximate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"},{"id":"fxBrDx2O/NxzT5zdD","uris":["http://zotero.org/users/2529419/items/4LWI68CF"],"uri":["http://zotero.org/users/2529419/items/4LWI68CF"],"itemData":{"id":2727,"type":"article-journal","title":"Direct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delInstrText>
          </w:r>
        </w:del>
      </w:ins>
      <w:del w:id="152" w:author="Lewis.Barnett" w:date="2020-06-26T18:20:00Z">
        <w:r w:rsidR="00D15182" w:rsidDel="00770736">
          <w:delInstrText xml:space="preserve"> ADDIN ZOTERO_ITEM CSL_CITATION {"citationID":"eTopNSVm","properties":{"formattedCitation":"(INLA; Rue et al. 2009, Ruiz-C\\uc0\\u225{}rdenas et al. 2012)","plainCitation":"(INLA; Rue et al. 2009, Ruiz-Cárdenas et al. 2012)","noteIndex":0},"citationItems":[{"id":"ZZmZn1OF/JH1Q9nQd","uris":["http://zotero.org/users/2529419/items/JEVMTMK3"],"uri":["http://zotero.org/users/2529419/items/JEVMTMK3"],"itemData":{"id":2725,"type":"article-journal","title":"Approximate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"},{"id":"ZZmZn1OF/Hr3eJrQg","uris":["http://zotero.org/users/2529419/items/4LWI68CF"],"uri":["http://zotero.org/users/2529419/items/4LWI68CF"],"itemData":{"id":2727,"type":"article-journal","title":"Direct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delInstrText>
        </w:r>
      </w:del>
      <w:r w:rsidR="00045217">
        <w:fldChar w:fldCharType="separate"/>
      </w:r>
      <w:r w:rsidR="00E10ECC" w:rsidRPr="00E10ECC">
        <w:t>(INLA; Rue et al. 2009, Ruiz-Cárdenas et al. 2012)</w:t>
      </w:r>
      <w:r w:rsidR="00045217">
        <w:fldChar w:fldCharType="end"/>
      </w:r>
      <w:r w:rsidR="003860C5" w:rsidRPr="002D6DFC">
        <w:t>. The</w:t>
      </w:r>
      <w:r w:rsidRPr="002D6DFC">
        <w:t xml:space="preserve"> latter approach has been </w:t>
      </w:r>
      <w:r w:rsidR="003860C5" w:rsidRPr="002D6DFC">
        <w:t xml:space="preserve">particularly </w:t>
      </w:r>
      <w:r w:rsidRPr="002D6DFC">
        <w:t>useful for large datasets</w:t>
      </w:r>
      <w:r w:rsidR="003860C5" w:rsidRPr="002D6DFC">
        <w:t>,</w:t>
      </w:r>
      <w:r w:rsidRPr="002D6DFC">
        <w:t xml:space="preserve"> </w:t>
      </w:r>
      <w:r w:rsidR="003860C5" w:rsidRPr="002D6DFC">
        <w:t xml:space="preserve">where </w:t>
      </w:r>
      <w:r w:rsidR="00843B51">
        <w:t>substantial</w:t>
      </w:r>
      <w:r w:rsidR="00843B51" w:rsidRPr="002D6DFC">
        <w:t xml:space="preserve"> </w:t>
      </w:r>
      <w:r w:rsidR="003860C5" w:rsidRPr="002D6DFC">
        <w:t>gains in computational efficiency are accomplished by taking</w:t>
      </w:r>
      <w:r w:rsidRPr="002D6DFC">
        <w:t xml:space="preserve"> advantage of sparse matrix approximations to the variance</w:t>
      </w:r>
      <w:r w:rsidR="00843B51">
        <w:t>-</w:t>
      </w:r>
      <w:r w:rsidRPr="002D6DFC">
        <w:t>covariance matrix</w:t>
      </w:r>
      <w:r w:rsidR="00045217">
        <w:t xml:space="preserve"> </w:t>
      </w:r>
      <w:r w:rsidR="00045217">
        <w:fldChar w:fldCharType="begin"/>
      </w:r>
      <w:ins w:id="153" w:author="Lewis.Barnett" w:date="2020-06-26T18:50:00Z">
        <w:r w:rsidR="00B923EE">
          <w:instrText xml:space="preserve"> ADDIN ZOTERO_ITEM CSL_CITATION {"citationID":"JvQteIYR","properties":{"formattedCitation":"(Thorson and Barnett 2017)","plainCitation":"(Thorson and Barnett 2017)","noteIndex":0},"citationItems":[{"id":"ZWhcxDBs/0gT3Hxa8","uris":["http://zotero.org/users/2529419/items/URBQTB4Q"],"uri":["http://zotero.org/users/2529419/items/URBQTB4Q"],"itemData":{"id":2729,"type":"article-journal","title":"Comparing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ins>
      <w:ins w:id="154" w:author="Lewis Barnett" w:date="2020-06-16T14:27:00Z">
        <w:del w:id="155" w:author="Lewis.Barnett" w:date="2020-06-26T18:20:00Z">
          <w:r w:rsidR="003C0549" w:rsidDel="00770736">
            <w:delInstrText xml:space="preserve"> ADDIN ZOTERO_ITEM CSL_CITATION {"citationID":"JvQteIYR","properties":{"formattedCitation":"(Thorson and Barnett 2017)","plainCitation":"(Thorson and Barnett 2017)","noteIndex":0},"citationItems":[{"id":"fxBrDx2O/Ny9RnAoO","uris":["http://zotero.org/users/2529419/items/URBQTB4Q"],"uri":["http://zotero.org/users/2529419/items/URBQTB4Q"],"itemData":{"id":2729,"type":"article-journal","title":"Comparing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delInstrText>
          </w:r>
        </w:del>
      </w:ins>
      <w:del w:id="156" w:author="Lewis.Barnett" w:date="2020-06-26T18:20:00Z">
        <w:r w:rsidR="00D15182" w:rsidDel="00770736">
          <w:delInstrText xml:space="preserve"> ADDIN ZOTERO_ITEM CSL_CITATION {"citationID":"JvQteIYR","properties":{"formattedCitation":"(Thorson and Barnett 2017)","plainCitation":"(Thorson and Barnett 2017)","noteIndex":0},"citationItems":[{"id":"ZZmZn1OF/frSAp5Pr","uris":["http://zotero.org/users/2529419/items/URBQTB4Q"],"uri":["http://zotero.org/users/2529419/items/URBQTB4Q"],"itemData":{"id":2729,"type":"article-journal","title":"Comparing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delInstrText>
        </w:r>
      </w:del>
      <w:r w:rsidR="00045217">
        <w:fldChar w:fldCharType="separate"/>
      </w:r>
      <w:r w:rsidR="00045217">
        <w:rPr>
          <w:noProof/>
        </w:rPr>
        <w:t>(Thorson and Barnett 2017)</w:t>
      </w:r>
      <w:r w:rsidR="00045217">
        <w:fldChar w:fldCharType="end"/>
      </w:r>
      <w:r w:rsidRPr="002D6DFC">
        <w:t xml:space="preserve">. Regardless of the estimation approach used, the general formulation of these models uses a link function </w:t>
      </w:r>
      <m:oMath>
        <m:r>
          <w:rPr>
            <w:rFonts w:ascii="Cambria Math" w:hAnsi="Cambria Math"/>
          </w:rPr>
          <m:t>g</m:t>
        </m:r>
        <m:r>
          <m:rPr>
            <m:sty m:val="p"/>
          </m:rPr>
          <w:rPr>
            <w:rFonts w:ascii="Cambria Math" w:hAnsi="Cambria Math"/>
          </w:rPr>
          <m:t>(∙)</m:t>
        </m:r>
      </m:oMath>
      <w:r w:rsidRPr="002D6DFC">
        <w:t xml:space="preserve"> to relate the observed response to covariates and a latent spatial process. For example, </w:t>
      </w:r>
    </w:p>
    <w:p w14:paraId="29CE2036" w14:textId="77777777" w:rsidR="00CB4A97" w:rsidRDefault="00CB4A97" w:rsidP="00D26510">
      <w:pPr>
        <w:spacing w:after="120" w:line="480" w:lineRule="auto"/>
      </w:pPr>
    </w:p>
    <w:p w14:paraId="1AF9220F" w14:textId="7F4FA9B6" w:rsidR="00CB4A97" w:rsidRDefault="002D09CF" w:rsidP="00D26510">
      <w:pPr>
        <w:spacing w:after="120" w:line="480" w:lineRule="auto"/>
        <w:jc w:val="center"/>
      </w:pPr>
      <w:commentRangeStart w:id="157"/>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w:commentRangeEnd w:id="157"/>
        <m:r>
          <m:rPr>
            <m:sty m:val="p"/>
          </m:rPr>
          <w:rPr>
            <w:rStyle w:val="CommentReference"/>
            <w:rFonts w:asciiTheme="minorHAnsi" w:eastAsiaTheme="minorHAnsi" w:hAnsiTheme="minorHAnsi" w:cstheme="minorBidi"/>
            <w:lang w:val="en-US"/>
          </w:rPr>
          <w:commentReference w:id="157"/>
        </m:r>
      </m:oMath>
      <w:r w:rsidRPr="00166AA7">
        <w:t>,</w:t>
      </w:r>
    </w:p>
    <w:p w14:paraId="22CC9FED" w14:textId="77777777" w:rsidR="00CB4A97" w:rsidRDefault="00CB4A97" w:rsidP="00D26510">
      <w:pPr>
        <w:spacing w:after="120" w:line="480" w:lineRule="auto"/>
      </w:pPr>
    </w:p>
    <w:p w14:paraId="5CAB5269" w14:textId="0FF2BAC9" w:rsidR="002D09CF" w:rsidRPr="002D6DFC" w:rsidRDefault="002D09CF" w:rsidP="00D26510">
      <w:pPr>
        <w:spacing w:after="120" w:line="480" w:lineRule="auto"/>
      </w:pPr>
      <w:proofErr w:type="gramStart"/>
      <w:r w:rsidRPr="002D6DFC">
        <w:t>where</w:t>
      </w:r>
      <w:proofErr w:type="gramEnd"/>
      <w:r w:rsidRPr="002D6DFC">
        <w:t xml:space="preserve"> </w:t>
      </w:r>
      <m:oMath>
        <m:sSub>
          <m:sSubPr>
            <m:ctrlPr>
              <w:rPr>
                <w:rFonts w:ascii="Cambria Math" w:hAnsi="Cambria Math"/>
                <w:i/>
              </w:rPr>
            </m:ctrlPr>
          </m:sSubPr>
          <m:e>
            <m:r>
              <w:rPr>
                <w:rFonts w:ascii="Cambria Math" w:hAnsi="Cambria Math"/>
              </w:rPr>
              <m:t>u</m:t>
            </m:r>
          </m:e>
          <m:sub>
            <m:r>
              <w:rPr>
                <w:rFonts w:ascii="Cambria Math" w:hAnsi="Cambria Math"/>
              </w:rPr>
              <m:t>s,t</m:t>
            </m:r>
          </m:sub>
        </m:sSub>
      </m:oMath>
      <w:r w:rsidRPr="002D6DFC">
        <w:t xml:space="preserve"> is the expectation at location </w:t>
      </w:r>
      <w:r w:rsidRPr="002D6DFC">
        <w:rPr>
          <w:i/>
        </w:rPr>
        <w:t>s</w:t>
      </w:r>
      <w:r w:rsidRPr="002D6DFC">
        <w:t xml:space="preserve"> and time </w:t>
      </w:r>
      <w:r w:rsidRPr="002D6DFC">
        <w:rPr>
          <w:i/>
        </w:rPr>
        <w:t>t</w:t>
      </w:r>
      <w:r w:rsidRPr="002D6DFC">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oMath>
      <w:r w:rsidRPr="002D6DFC">
        <w:t xml:space="preserve"> are covariates, </w:t>
      </w:r>
      <m:oMath>
        <m:r>
          <m:rPr>
            <m:sty m:val="bi"/>
          </m:rPr>
          <w:rPr>
            <w:rFonts w:ascii="Cambria Math" w:hAnsi="Cambria Math"/>
          </w:rPr>
          <m:t>b</m:t>
        </m:r>
      </m:oMath>
      <w:r w:rsidRPr="002D6DFC">
        <w:t xml:space="preserve"> represents a vector of estimated coefficients, </w:t>
      </w:r>
      <m:oMath>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oMath>
      <w:r w:rsidRPr="002D6DFC">
        <w:rPr>
          <w:rFonts w:eastAsiaTheme="minorEastAsia"/>
        </w:rPr>
        <w:t xml:space="preserve"> is the mean spatial component at location </w:t>
      </w:r>
      <w:r w:rsidRPr="002D6DFC">
        <w:rPr>
          <w:rFonts w:eastAsiaTheme="minorEastAsia"/>
          <w:i/>
        </w:rPr>
        <w:t>s</w:t>
      </w:r>
      <w:r w:rsidRPr="002D6DFC">
        <w:rPr>
          <w:rFonts w:eastAsiaTheme="minorEastAsia"/>
        </w:rPr>
        <w:t xml:space="preserve"> (constant through time), </w:t>
      </w:r>
      <w:r w:rsidRPr="002D6DFC">
        <w:t xml:space="preserve">and </w:t>
      </w:r>
      <m:oMath>
        <m:sSub>
          <m:sSubPr>
            <m:ctrlPr>
              <w:rPr>
                <w:rFonts w:ascii="Cambria Math" w:hAnsi="Cambria Math"/>
                <w:i/>
              </w:rPr>
            </m:ctrlPr>
          </m:sSubPr>
          <m:e>
            <m:r>
              <m:rPr>
                <m:sty m:val="bi"/>
              </m:rPr>
              <w:rPr>
                <w:rFonts w:ascii="Cambria Math" w:hAnsi="Cambria Math"/>
              </w:rPr>
              <m:t>γ</m:t>
            </m:r>
          </m:e>
          <m:sub>
            <m:r>
              <w:rPr>
                <w:rFonts w:ascii="Cambria Math" w:hAnsi="Cambria Math"/>
              </w:rPr>
              <m:t>s,t</m:t>
            </m:r>
          </m:sub>
        </m:sSub>
      </m:oMath>
      <w:r w:rsidRPr="002D6DFC">
        <w:t xml:space="preserve"> is the spatiotemporal process at location </w:t>
      </w:r>
      <w:r w:rsidRPr="002D6DFC">
        <w:rPr>
          <w:i/>
        </w:rPr>
        <w:t>s</w:t>
      </w:r>
      <w:r w:rsidRPr="002D6DFC">
        <w:t xml:space="preserve"> and time </w:t>
      </w:r>
      <w:r w:rsidRPr="002D6DFC">
        <w:rPr>
          <w:i/>
        </w:rPr>
        <w:t>t</w:t>
      </w:r>
      <w:r w:rsidRPr="002D6DFC">
        <w:t xml:space="preserve">. The spatiotemporal process describing </w:t>
      </w:r>
      <m:oMath>
        <m:r>
          <m:rPr>
            <m:sty m:val="bi"/>
          </m:rPr>
          <w:rPr>
            <w:rFonts w:ascii="Cambria Math" w:hAnsi="Cambria Math"/>
          </w:rPr>
          <m:t>γ</m:t>
        </m:r>
      </m:oMath>
      <w:r w:rsidRPr="002D6DFC">
        <w:rPr>
          <w:rFonts w:eastAsiaTheme="minorEastAsia"/>
          <w:b/>
        </w:rPr>
        <w:t xml:space="preserve"> </w:t>
      </w:r>
      <w:r w:rsidRPr="002D6DFC">
        <w:t xml:space="preserve">is flexible in that it can be removed from the model (leaving a model with a spatial but no spatiotemporal component), may be independent for each time slice, or modeled with an autoregressive process </w:t>
      </w:r>
      <w:r w:rsidR="00045217">
        <w:fldChar w:fldCharType="begin"/>
      </w:r>
      <w:ins w:id="158" w:author="Lewis.Barnett" w:date="2020-06-26T18:50:00Z">
        <w:r w:rsidR="00B923EE">
          <w: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2019)","noteIndex":0},"citationItems":[{"id":"ZWhcxDBs/F4o93T2a","uris":["http://zotero.org/users/2529419/items/PCF4QQP6"],"uri":["http://zotero.org/users/2529419/items/PCF4QQP6"],"itemData":{"id":2703,"type":"article-journal","title":"Geostatistical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"},{"id":"ZWhcxDBs/N2zk0Sjz","uris":["http://zotero.org/users/2529419/items/NPM279KG"],"uri":["http://zotero.org/users/2529419/items/NPM279KG"],"itemData":{"id":2733,"type":"article-journal","title":"Using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T."}],"issued":{"date-parts":[["2015",12]]}},"label":"page"},{"id":"ZWhcxDBs/iKH21A2N","uris":["http://zotero.org/users/2529419/items/SXPS5PRB"],"uri":["http://zotero.org/users/2529419/items/SXPS5PRB"],"itemData":{"id":2723,"type":"article-journal","title":"Black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ins w:id="159" w:author="Lewis Barnett" w:date="2020-06-16T14:27:00Z">
        <w:del w:id="160" w:author="Lewis.Barnett" w:date="2020-06-26T18:20:00Z">
          <w:r w:rsidR="003C0549" w:rsidDel="00770736">
            <w:del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"},{"id":"fxBrDx2O/SPZiePaQ","uris":["http://zotero.org/users/2529419/items/NPM279KG"],"uri":["http://zotero.org/users/2529419/items/NPM279KG"],"itemData":{"id":2733,"type":"article-journal","title":"Using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ins>
      <w:del w:id="161" w:author="Lewis.Barnett" w:date="2020-06-26T18:20:00Z">
        <w:r w:rsidR="00D15182" w:rsidDel="00770736">
          <w:del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"},{"id":"ZZmZn1OF/izYYpj2G","uris":["http://zotero.org/users/2529419/items/NPM279KG"],"uri":["http://zotero.org/users/2529419/items/NPM279KG"],"itemData":{"id":2733,"type":"article-journal","title":"Using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E10ECC" w:rsidRPr="00E10ECC">
        <w:t>(allowing hotspots to persist through time; Thorson et al. 2015, Ward et al. 2015, Anderson and Ward 2019)</w:t>
      </w:r>
      <w:r w:rsidR="00045217">
        <w:fldChar w:fldCharType="end"/>
      </w:r>
      <w:r w:rsidRPr="002D6DFC">
        <w:t xml:space="preserve">. </w:t>
      </w:r>
      <w:r w:rsidR="007730D8">
        <w:t xml:space="preserve">Previous applications </w:t>
      </w:r>
      <w:r w:rsidR="0089470C">
        <w:t xml:space="preserve">to marine fishes </w:t>
      </w:r>
      <w:r w:rsidR="007730D8">
        <w:t xml:space="preserve">have either used a delta-GLMM framework to model presence-absence and positive catch rates separately </w:t>
      </w:r>
      <w:r w:rsidR="00045217">
        <w:fldChar w:fldCharType="begin"/>
      </w:r>
      <w:ins w:id="162" w:author="Lewis.Barnett" w:date="2020-06-26T18:50:00Z">
        <w:r w:rsidR="00B923EE">
          <w:instrText xml:space="preserve"> ADDIN ZOTERO_ITEM CSL_CITATION {"citationID":"rf6rqP6c","properties":{"formattedCitation":"(e.g., Thorson et al. 2015)","plainCitation":"(e.g., Thorson et al. 2015)","noteIndex":0},"citationItems":[{"id":"ZWhcxDBs/F4o93T2a","uris":["http://zotero.org/users/2529419/items/PCF4QQP6"],"uri":["http://zotero.org/users/2529419/items/PCF4QQP6"],"itemData":{"id":2703,"type":"article-journal","title":"Geostatistical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instrText>
        </w:r>
      </w:ins>
      <w:ins w:id="163" w:author="Lewis Barnett" w:date="2020-06-16T14:27:00Z">
        <w:del w:id="164" w:author="Lewis.Barnett" w:date="2020-06-26T18:20:00Z">
          <w:r w:rsidR="003C0549" w:rsidDel="00770736">
            <w:delInstrText xml:space="preserve"> ADDIN ZOTERO_ITEM CSL_CITATION {"citationID":"rf6rqP6c","properties":{"formattedCitation":"(e.g., Thorson et al. 2015)","plainCitation":"(e.g., 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delInstrText>
          </w:r>
        </w:del>
      </w:ins>
      <w:del w:id="165" w:author="Lewis.Barnett" w:date="2020-06-26T18:20:00Z">
        <w:r w:rsidR="00D15182" w:rsidDel="00770736">
          <w:delInstrText xml:space="preserve"> ADDIN ZOTERO_ITEM CSL_CITATION {"citationID":"rf6rqP6c","properties":{"formattedCitation":"(e.g., Thorson et al. 2015)","plainCitation":"(e.g., 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delInstrText>
        </w:r>
      </w:del>
      <w:r w:rsidR="00045217">
        <w:fldChar w:fldCharType="separate"/>
      </w:r>
      <w:r w:rsidR="0005459F" w:rsidRPr="0005459F">
        <w:t>(e.g., Thorson et al. 2015)</w:t>
      </w:r>
      <w:r w:rsidR="00045217">
        <w:fldChar w:fldCharType="end"/>
      </w:r>
      <w:r w:rsidR="00045217">
        <w:t xml:space="preserve"> </w:t>
      </w:r>
      <w:r w:rsidR="007730D8">
        <w:t xml:space="preserve">or a Tweedie distribution to model total variation in </w:t>
      </w:r>
      <w:r w:rsidR="00DD4113">
        <w:t>density</w:t>
      </w:r>
      <w:r w:rsidR="00D766A8">
        <w:t xml:space="preserve"> </w:t>
      </w:r>
      <w:commentRangeStart w:id="166"/>
      <w:r w:rsidR="00045217">
        <w:fldChar w:fldCharType="begin"/>
      </w:r>
      <w:ins w:id="167" w:author="Lewis.Barnett" w:date="2020-06-26T18:50:00Z">
        <w:r w:rsidR="00B923EE">
          <w:instrText xml:space="preserve"> ADDIN ZOTERO_ITEM CSL_CITATION {"citationID":"XYy2SzSJ","properties":{"formattedCitation":"(Shono 2008, Anderson et al. 2019)","plainCitation":"(Shono 2008, Anderson et al. 2019)","noteIndex":0},"citationItems":[{"id":"ZWhcxDBs/ovf30nP1","uris":["http://zotero.org/users/2529419/items/I332CYJK"],"uri":["http://zotero.org/users/2529419/items/I332CYJK"],"itemData":{"id":2720,"type":"article-journal","title":"Application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M."}],"issued":{"date-parts":[["2019"]]}}}],"schema":"https://github.com/citation-style-language/schema/raw/master/csl-citation.json"} </w:instrText>
        </w:r>
      </w:ins>
      <w:ins w:id="168" w:author="Lewis Barnett" w:date="2020-06-16T14:27:00Z">
        <w:del w:id="169" w:author="Lewis.Barnett" w:date="2020-06-26T18:20:00Z">
          <w:r w:rsidR="003C0549" w:rsidDel="00770736">
            <w:delInstrText xml:space="preserve"> ADDIN ZOTERO_ITEM CSL_CITATION {"citationID":"IaJcTZ4U","properties":{"formattedCitation":"(Anderson et al. In press, Shono 2008)","plainCitation":"(Anderson et al. In press, Shono 2008)","noteIndex":0},"citationItems":[{"id":15899,"uris":["http://zotero.org/users/6342351/items/KUL34HRV"],"uri":["http://zotero.org/users/6342351/items/KUL34HRV"],"itemData":{"id":15899,"type":"report","collection-title":"DFO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press"}}},{"id":"fxBrDx2O/vovEXSqQ","uris":["http://zotero.org/users/2529419/items/I332CYJK"],"uri":["http://zotero.org/users/2529419/items/I332CYJK"],"itemData":{"id":2720,"type":"article-journal","title":"Application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del>
      </w:ins>
      <w:del w:id="170" w:author="Lewis.Barnett" w:date="2020-06-26T18:20:00Z">
        <w:r w:rsidR="00D15182" w:rsidDel="00770736">
          <w:delInstrText xml:space="preserve"> ADDIN ZOTERO_ITEM CSL_CITATION {"citationID":"IaJcTZ4U","properties":{"formattedCitation":"(Anderson et al. In press, Shono 2008)","plainCitation":"(Anderson et al. In press, Shono 2008)","noteIndex":0},"citationItems":[{"id":15899,"uris":["http://zotero.org/users/local/BQs8dIsK/items/KUL34HRV"],"uri":["http://zotero.org/users/local/BQs8dIsK/items/KUL34HRV"],"itemData":{"id":15899,"type":"report","title":"A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press"}}},{"id":"ZZmZn1OF/sTWmT6SX","uris":["http://zotero.org/users/2529419/items/I332CYJK"],"uri":["http://zotero.org/users/2529419/items/I332CYJK"],"itemData":{"id":2720,"type":"article-journal","title":"Application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del>
      <w:r w:rsidR="00045217">
        <w:fldChar w:fldCharType="separate"/>
      </w:r>
      <w:ins w:id="171" w:author="Lewis.Barnett" w:date="2020-06-26T18:50:00Z">
        <w:r w:rsidR="00B923EE" w:rsidRPr="00B923EE">
          <w:t>(</w:t>
        </w:r>
        <w:proofErr w:type="spellStart"/>
        <w:r w:rsidR="00B923EE" w:rsidRPr="00B923EE">
          <w:t>Shono</w:t>
        </w:r>
        <w:proofErr w:type="spellEnd"/>
        <w:r w:rsidR="00B923EE" w:rsidRPr="00B923EE">
          <w:t xml:space="preserve"> 2008, Anderson et al. 2019)</w:t>
        </w:r>
      </w:ins>
      <w:del w:id="172" w:author="Lewis.Barnett" w:date="2020-06-26T18:50:00Z">
        <w:r w:rsidR="005B69DE" w:rsidRPr="00B923EE" w:rsidDel="00B923EE">
          <w:delText>(Anderson et al. In press, Shono 2008)</w:delText>
        </w:r>
      </w:del>
      <w:r w:rsidR="00045217">
        <w:fldChar w:fldCharType="end"/>
      </w:r>
      <w:commentRangeEnd w:id="166"/>
      <w:r w:rsidR="00C047E1">
        <w:rPr>
          <w:rStyle w:val="CommentReference"/>
          <w:rFonts w:asciiTheme="minorHAnsi" w:eastAsiaTheme="minorHAnsi" w:hAnsiTheme="minorHAnsi" w:cstheme="minorBidi"/>
          <w:lang w:val="en-US"/>
        </w:rPr>
        <w:commentReference w:id="166"/>
      </w:r>
      <w:r w:rsidR="007730D8">
        <w:t xml:space="preserve">. </w:t>
      </w:r>
    </w:p>
    <w:p w14:paraId="77E7B0B4" w14:textId="4A1F6668" w:rsidR="00CB4A97" w:rsidRPr="002D6DFC" w:rsidRDefault="002D09CF" w:rsidP="00D26510">
      <w:pPr>
        <w:spacing w:after="120" w:line="480" w:lineRule="auto"/>
      </w:pPr>
      <w:r w:rsidRPr="002D6DFC">
        <w:lastRenderedPageBreak/>
        <w:tab/>
        <w:t xml:space="preserve">Within </w:t>
      </w:r>
      <w:r w:rsidR="00CB4A97" w:rsidRPr="002D6DFC">
        <w:t xml:space="preserve">this </w:t>
      </w:r>
      <w:r w:rsidRPr="002D6DFC">
        <w:t xml:space="preserve">GLMM framework, non-stationary changes in the spatial predictions through time can only be modeled with inclusion of </w:t>
      </w:r>
      <w:ins w:id="173" w:author="Lewis Barnett" w:date="2020-06-16T14:25:00Z">
        <w:r w:rsidR="003C0549">
          <w:t xml:space="preserve">dynamic </w:t>
        </w:r>
      </w:ins>
      <w:r w:rsidRPr="002D6DFC">
        <w:t xml:space="preserve">covariates, or by modeling spatiotemporal variability </w:t>
      </w:r>
      <w:r w:rsidR="00CB4A97" w:rsidRPr="002D6DFC">
        <w:t xml:space="preserve">as </w:t>
      </w:r>
      <w:r w:rsidRPr="002D6DFC">
        <w:t xml:space="preserve">an autoregressive spatial process through time. </w:t>
      </w:r>
      <w:ins w:id="174" w:author="Lewis Barnett" w:date="2020-06-16T14:25:00Z">
        <w:r w:rsidR="003C0549">
          <w:t xml:space="preserve">While inclusion of covariates can </w:t>
        </w:r>
      </w:ins>
      <w:ins w:id="175" w:author="Lewis Barnett" w:date="2020-06-16T14:26:00Z">
        <w:r w:rsidR="003C0549">
          <w:t xml:space="preserve">improve predictive performance in some cases </w:t>
        </w:r>
      </w:ins>
      <w:ins w:id="176" w:author="Lewis Barnett" w:date="2020-06-16T14:27:00Z">
        <w:r w:rsidR="003C0549">
          <w:fldChar w:fldCharType="begin"/>
        </w:r>
      </w:ins>
      <w:ins w:id="177" w:author="Lewis.Barnett" w:date="2020-06-26T18:50:00Z">
        <w:r w:rsidR="00B923EE">
          <w:instrText xml:space="preserve"> ADDIN ZOTERO_ITEM CSL_CITATION {"citationID":"wrtGhuoh","properties":{"formattedCitation":"(Shelton et al. 2014, Johnson et al. 2019)","plainCitation":"(Shelton et al. 2014, Johnson et al. 2019)","noteIndex":0},"citationItems":[{"id":"ZWhcxDBs/QbyBYBds","uris":["http://zotero.org/users/2529419/items/3URC5K6B"],"uri":["http://zotero.org/users/2529419/items/3URC5K6B"],"itemData":{"id":"fxBrDx2O/sUAE0lYw","type":"article-journal","title":"Spatial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E."}],"issued":{"date-parts":[["2014",7,8]]}}},{"id":"ZWhcxDBs/n89IFioq","uris":["http://zotero.org/users/2529419/items/R6IICQMZ"],"uri":["http://zotero.org/users/2529419/items/R6IICQMZ"],"itemData":{"id":"fxBrDx2O/H52Id8TG","type":"article-journal","title":"Investigating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ins w:id="178" w:author="Lewis Barnett" w:date="2020-06-16T14:27:00Z">
        <w:del w:id="179" w:author="Lewis.Barnett" w:date="2020-06-26T18:20:00Z">
          <w:r w:rsidR="003C0549" w:rsidDel="00770736">
            <w:delInstrText xml:space="preserve"> ADDIN ZOTERO_ITEM CSL_CITATION {"citationID":"wrtGhuoh","properties":{"formattedCitation":"(Shelton et al. 2014, Johnson et al. 2019)","plainCitation":"(Shelton et al. 2014, Johnson et al. 2019)","noteIndex":0},"citationItems":[{"id":"fxBrDx2O/sUAE0lYw","uris":["http://zotero.org/users/2529419/items/3URC5K6B"],"uri":["http://zotero.org/users/2529419/items/3URC5K6B"],"itemData":{"id":"fxBrDx2O/sUAE0lYw","type":"article-journal","title":"Spatial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E."}],"issued":{"date-parts":[["2014",7,8]]}}},{"id":"fxBrDx2O/H52Id8TG","uris":["http://zotero.org/users/2529419/items/R6IICQMZ"],"uri":["http://zotero.org/users/2529419/items/R6IICQMZ"],"itemData":{"id":"fxBrDx2O/H52Id8TG","type":"article-journal","title":"Investigating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ins>
      <w:r w:rsidR="003C0549">
        <w:fldChar w:fldCharType="separate"/>
      </w:r>
      <w:ins w:id="180" w:author="Lewis Barnett" w:date="2020-06-16T14:27:00Z">
        <w:r w:rsidR="003C0549" w:rsidRPr="003C0549">
          <w:t>(Shelton et al. 2014, Johnson et al. 2019)</w:t>
        </w:r>
        <w:r w:rsidR="003C0549">
          <w:fldChar w:fldCharType="end"/>
        </w:r>
      </w:ins>
      <w:ins w:id="181" w:author="Lewis Barnett" w:date="2020-06-16T14:26:00Z">
        <w:r w:rsidR="003C0549">
          <w:t xml:space="preserve">, </w:t>
        </w:r>
      </w:ins>
      <w:ins w:id="182" w:author="Lewis Barnett" w:date="2020-06-16T14:30:00Z">
        <w:r w:rsidR="004E72C8">
          <w:t xml:space="preserve">this requires additional data and can introduce new challenges associated with finding the most appropriate form of the covariate effect, thus </w:t>
        </w:r>
      </w:ins>
      <w:ins w:id="183" w:author="Lewis Barnett" w:date="2020-06-16T14:33:00Z">
        <w:r w:rsidR="00A46726">
          <w:t xml:space="preserve">for generality and simplicity </w:t>
        </w:r>
      </w:ins>
      <w:ins w:id="184" w:author="Lewis Barnett" w:date="2020-06-16T14:29:00Z">
        <w:r w:rsidR="004E72C8">
          <w:t xml:space="preserve">we focus here </w:t>
        </w:r>
      </w:ins>
      <w:ins w:id="185" w:author="Lewis Barnett" w:date="2020-06-16T14:33:00Z">
        <w:r w:rsidR="00A46726">
          <w:t xml:space="preserve">primarily </w:t>
        </w:r>
      </w:ins>
      <w:ins w:id="186" w:author="Lewis Barnett" w:date="2020-06-16T14:29:00Z">
        <w:r w:rsidR="004E72C8">
          <w:t xml:space="preserve">on a latent variable approach </w:t>
        </w:r>
      </w:ins>
      <w:ins w:id="187" w:author="Lewis Barnett" w:date="2020-06-16T14:31:00Z">
        <w:r w:rsidR="004E72C8">
          <w:t>for</w:t>
        </w:r>
      </w:ins>
      <w:ins w:id="188" w:author="Lewis Barnett" w:date="2020-06-16T14:32:00Z">
        <w:r w:rsidR="00A46726">
          <w:t xml:space="preserve"> describing patterns </w:t>
        </w:r>
      </w:ins>
      <w:ins w:id="189" w:author="Lewis Barnett" w:date="2020-06-16T14:34:00Z">
        <w:r w:rsidR="00A46726">
          <w:t>in spatial</w:t>
        </w:r>
      </w:ins>
      <w:ins w:id="190" w:author="Lewis.Barnett" w:date="2020-06-23T14:56:00Z">
        <w:r w:rsidR="00087449">
          <w:t>ly explicit</w:t>
        </w:r>
      </w:ins>
      <w:ins w:id="191" w:author="Lewis.Barnett" w:date="2020-06-23T14:57:00Z">
        <w:r w:rsidR="00087449">
          <w:t xml:space="preserve"> temporal</w:t>
        </w:r>
      </w:ins>
      <w:ins w:id="192" w:author="Lewis Barnett" w:date="2020-06-16T14:34:00Z">
        <w:r w:rsidR="00A46726">
          <w:t xml:space="preserve"> trends </w:t>
        </w:r>
      </w:ins>
      <w:ins w:id="193" w:author="Lewis.Barnett" w:date="2020-06-23T14:57:00Z">
        <w:r w:rsidR="00087449">
          <w:t xml:space="preserve">(hereafter local trends) </w:t>
        </w:r>
      </w:ins>
      <w:ins w:id="194" w:author="Lewis Barnett" w:date="2020-06-16T14:32:00Z">
        <w:r w:rsidR="00A46726">
          <w:t>rather than directly inferring their drivers</w:t>
        </w:r>
      </w:ins>
      <w:ins w:id="195" w:author="Lewis Barnett" w:date="2020-06-16T14:31:00Z">
        <w:r w:rsidR="00A46726">
          <w:t xml:space="preserve">. </w:t>
        </w:r>
      </w:ins>
      <w:r w:rsidR="00623C01">
        <w:t xml:space="preserve">Estimates of </w:t>
      </w:r>
      <w:del w:id="196" w:author="Lewis.Barnett" w:date="2020-06-23T14:58:00Z">
        <w:r w:rsidR="00623C01" w:rsidDel="00087449">
          <w:delText>spatial trend</w:delText>
        </w:r>
      </w:del>
      <w:ins w:id="197" w:author="Lewis.Barnett" w:date="2020-06-23T14:58:00Z">
        <w:r w:rsidR="00087449">
          <w:t>local trend</w:t>
        </w:r>
      </w:ins>
      <w:r w:rsidR="00623C01">
        <w:t>s may be derived from spatial and</w:t>
      </w:r>
      <w:r w:rsidR="00A41796">
        <w:t xml:space="preserve"> spatiotemporal </w:t>
      </w:r>
      <w:proofErr w:type="gramStart"/>
      <w:r w:rsidR="00A41796">
        <w:t>fields</w:t>
      </w:r>
      <w:proofErr w:type="gramEnd"/>
      <w:r w:rsidR="00A41796">
        <w:t xml:space="preserve"> post-hoc; however,</w:t>
      </w:r>
      <w:r w:rsidR="00623C01">
        <w:t xml:space="preserve"> </w:t>
      </w:r>
      <w:r w:rsidR="00A41796">
        <w:t>such post-hoc estimation</w:t>
      </w:r>
      <w:r w:rsidR="00623C01">
        <w:t xml:space="preserve"> results in biases (Fig. S1)</w:t>
      </w:r>
      <w:r w:rsidR="00A41796">
        <w:t>, specifically a low bias caused by partial pooling, which effectively pulls the intercept deviations toward the mean</w:t>
      </w:r>
      <w:r w:rsidR="00623C01">
        <w:t xml:space="preserve">. </w:t>
      </w:r>
      <w:r w:rsidRPr="002D6DFC">
        <w:t xml:space="preserve">To explicitly account for non-stationary trends in densities, we </w:t>
      </w:r>
      <w:r w:rsidR="0089470C">
        <w:t>extend</w:t>
      </w:r>
      <w:r w:rsidRPr="002D6DFC">
        <w:t xml:space="preserve"> the above framework to include a trend parameter as an additional spatial </w:t>
      </w:r>
      <w:r w:rsidR="007529C1">
        <w:t xml:space="preserve">random </w:t>
      </w:r>
      <w:r w:rsidRPr="002D6DFC">
        <w:t>field</w:t>
      </w:r>
      <w:r w:rsidR="007529C1">
        <w:t xml:space="preserve"> for the slopes over time</w:t>
      </w:r>
      <w:r w:rsidR="008A2168">
        <w:t xml:space="preserve"> </w:t>
      </w:r>
      <w:r w:rsidR="008A2168">
        <w:rPr>
          <w:rFonts w:eastAsiaTheme="minorEastAsia"/>
        </w:rPr>
        <w:t xml:space="preserve">(in the simplest case, each value in the field represents the spatially-explicit linear trend of the response over the </w:t>
      </w:r>
      <w:del w:id="198" w:author="Lewis Barnett" w:date="2020-06-16T15:28:00Z">
        <w:r w:rsidR="008A2168" w:rsidDel="0057481F">
          <w:rPr>
            <w:rFonts w:eastAsiaTheme="minorEastAsia"/>
          </w:rPr>
          <w:delText xml:space="preserve">entire </w:delText>
        </w:r>
      </w:del>
      <w:ins w:id="199" w:author="Lewis Barnett" w:date="2020-06-16T15:28:00Z">
        <w:r w:rsidR="0057481F">
          <w:rPr>
            <w:rFonts w:eastAsiaTheme="minorEastAsia"/>
          </w:rPr>
          <w:t xml:space="preserve">modeled </w:t>
        </w:r>
      </w:ins>
      <w:r w:rsidR="008A2168">
        <w:rPr>
          <w:rFonts w:eastAsiaTheme="minorEastAsia"/>
        </w:rPr>
        <w:t xml:space="preserve">time </w:t>
      </w:r>
      <w:del w:id="200" w:author="Lewis Barnett" w:date="2020-06-16T15:28:00Z">
        <w:r w:rsidR="008A2168" w:rsidDel="0057481F">
          <w:rPr>
            <w:rFonts w:eastAsiaTheme="minorEastAsia"/>
          </w:rPr>
          <w:delText>series</w:delText>
        </w:r>
      </w:del>
      <w:ins w:id="201" w:author="Lewis Barnett" w:date="2020-06-16T15:28:00Z">
        <w:r w:rsidR="0057481F">
          <w:rPr>
            <w:rFonts w:eastAsiaTheme="minorEastAsia"/>
          </w:rPr>
          <w:t>period</w:t>
        </w:r>
      </w:ins>
      <w:r w:rsidR="008A2168">
        <w:rPr>
          <w:rFonts w:eastAsiaTheme="minorEastAsia"/>
        </w:rPr>
        <w:t>)</w:t>
      </w:r>
      <w:r w:rsidRPr="002D6DFC">
        <w:t xml:space="preserve">. Extending the model above, this becomes </w:t>
      </w:r>
    </w:p>
    <w:p w14:paraId="03C2E8ED" w14:textId="77777777" w:rsidR="00CB4A97" w:rsidRDefault="00CB4A97" w:rsidP="00D26510">
      <w:pPr>
        <w:spacing w:after="120" w:line="480" w:lineRule="auto"/>
        <w:rPr>
          <w:rFonts w:eastAsiaTheme="minorEastAsia"/>
        </w:rPr>
      </w:pPr>
    </w:p>
    <w:p w14:paraId="66BADD85" w14:textId="5B58AC9A" w:rsidR="00CB4A97" w:rsidRDefault="002D09CF" w:rsidP="00D26510">
      <w:pPr>
        <w:spacing w:after="120" w:line="480" w:lineRule="auto"/>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r>
              <m:rPr>
                <m:sty m:val="bi"/>
              </m:rPr>
              <w:rPr>
                <w:rFonts w:ascii="Cambria Math" w:eastAsiaTheme="minorEastAsia" w:hAnsi="Cambria Math"/>
              </w:rPr>
              <m:t>z</m:t>
            </m:r>
          </m:e>
          <m:sub>
            <m:r>
              <w:rPr>
                <w:rFonts w:ascii="Cambria Math" w:eastAsiaTheme="minorEastAsia" w:hAnsi="Cambria Math"/>
              </w:rPr>
              <m:t>s</m:t>
            </m:r>
          </m:sub>
        </m:sSub>
      </m:oMath>
      <w:r>
        <w:rPr>
          <w:rFonts w:eastAsiaTheme="minorEastAsia"/>
        </w:rPr>
        <w:t>,</w:t>
      </w:r>
    </w:p>
    <w:p w14:paraId="56BC83FC" w14:textId="77777777" w:rsidR="00CB4A97" w:rsidRDefault="00CB4A97" w:rsidP="00D26510">
      <w:pPr>
        <w:spacing w:after="120" w:line="480" w:lineRule="auto"/>
        <w:rPr>
          <w:rFonts w:eastAsiaTheme="minorEastAsia"/>
        </w:rPr>
      </w:pPr>
    </w:p>
    <w:p w14:paraId="24456555" w14:textId="6F4E7F98" w:rsidR="002D6DFC" w:rsidRDefault="002D09CF" w:rsidP="00D26510">
      <w:pPr>
        <w:spacing w:after="120" w:line="480" w:lineRule="auto"/>
        <w:rPr>
          <w:ins w:id="202" w:author="Lewis.Barnett" w:date="2020-06-25T18:59:00Z"/>
          <w:rFonts w:eastAsiaTheme="minorEastAsia"/>
        </w:rPr>
      </w:pPr>
      <w:proofErr w:type="gramStart"/>
      <w:r w:rsidRPr="002D6DFC">
        <w:rPr>
          <w:rFonts w:eastAsiaTheme="minorEastAsia"/>
        </w:rPr>
        <w:t>where</w:t>
      </w:r>
      <w:proofErr w:type="gramEnd"/>
      <w:r w:rsidRPr="002D6DFC">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s</m:t>
            </m:r>
          </m:sub>
        </m:sSub>
      </m:oMath>
      <w:r w:rsidRPr="002D6DFC">
        <w:rPr>
          <w:rFonts w:eastAsiaTheme="minorEastAsia"/>
        </w:rPr>
        <w:t xml:space="preserve"> represents the spatially varying temporal trend</w:t>
      </w:r>
      <w:r w:rsidR="008A2168">
        <w:rPr>
          <w:rFonts w:eastAsiaTheme="minorEastAsia"/>
        </w:rPr>
        <w:t xml:space="preserve">, or </w:t>
      </w:r>
      <w:del w:id="203" w:author="Lewis.Barnett" w:date="2020-06-23T14:58:00Z">
        <w:r w:rsidR="008A2168" w:rsidDel="00087449">
          <w:rPr>
            <w:rFonts w:eastAsiaTheme="minorEastAsia"/>
          </w:rPr>
          <w:delText>spatial trend</w:delText>
        </w:r>
      </w:del>
      <w:ins w:id="204" w:author="Lewis.Barnett" w:date="2020-06-23T14:58:00Z">
        <w:r w:rsidR="00087449">
          <w:rPr>
            <w:rFonts w:eastAsiaTheme="minorEastAsia"/>
          </w:rPr>
          <w:t>local trend</w:t>
        </w:r>
      </w:ins>
      <w:del w:id="205" w:author="Lewis.Barnett" w:date="2020-06-23T14:59:00Z">
        <w:r w:rsidR="008A2168" w:rsidDel="00087449">
          <w:rPr>
            <w:rFonts w:eastAsiaTheme="minorEastAsia"/>
          </w:rPr>
          <w:delText xml:space="preserve"> for short</w:delText>
        </w:r>
      </w:del>
      <w:r w:rsidRPr="002D6DFC">
        <w:rPr>
          <w:rFonts w:eastAsiaTheme="minorEastAsia"/>
        </w:rPr>
        <w:t>.</w:t>
      </w:r>
      <w:r w:rsidR="0056525B">
        <w:rPr>
          <w:rFonts w:eastAsiaTheme="minorEastAsia"/>
        </w:rPr>
        <w:t xml:space="preserve"> </w:t>
      </w:r>
      <w:r w:rsidR="0089470C">
        <w:rPr>
          <w:rFonts w:eastAsiaTheme="minorEastAsia"/>
        </w:rPr>
        <w:t xml:space="preserve">This </w:t>
      </w:r>
      <w:del w:id="206" w:author="Lewis.Barnett" w:date="2020-06-23T17:03:00Z">
        <w:r w:rsidR="008A2168" w:rsidDel="009F2CD3">
          <w:rPr>
            <w:rFonts w:eastAsiaTheme="minorEastAsia"/>
          </w:rPr>
          <w:delText xml:space="preserve">spatial </w:delText>
        </w:r>
      </w:del>
      <w:ins w:id="207" w:author="Lewis.Barnett" w:date="2020-06-23T17:03:00Z">
        <w:r w:rsidR="009F2CD3">
          <w:rPr>
            <w:rFonts w:eastAsiaTheme="minorEastAsia"/>
          </w:rPr>
          <w:t>local</w:t>
        </w:r>
        <w:r w:rsidR="009F2CD3">
          <w:rPr>
            <w:rFonts w:eastAsiaTheme="minorEastAsia"/>
          </w:rPr>
          <w:t xml:space="preserve"> </w:t>
        </w:r>
      </w:ins>
      <w:r w:rsidR="008A2168">
        <w:rPr>
          <w:rFonts w:eastAsiaTheme="minorEastAsia"/>
        </w:rPr>
        <w:t xml:space="preserve">trend </w:t>
      </w:r>
      <w:r w:rsidR="0089470C">
        <w:rPr>
          <w:rFonts w:eastAsiaTheme="minorEastAsia"/>
        </w:rPr>
        <w:t>field can be thought of as the spatial variability in how a species</w:t>
      </w:r>
      <w:r w:rsidR="00BD2E04">
        <w:rPr>
          <w:rFonts w:eastAsiaTheme="minorEastAsia"/>
        </w:rPr>
        <w:t xml:space="preserve">’ </w:t>
      </w:r>
      <w:r w:rsidR="00DD4113">
        <w:rPr>
          <w:rFonts w:eastAsiaTheme="minorEastAsia"/>
        </w:rPr>
        <w:t>density</w:t>
      </w:r>
      <w:r w:rsidR="00D766A8">
        <w:rPr>
          <w:rFonts w:eastAsiaTheme="minorEastAsia"/>
        </w:rPr>
        <w:t xml:space="preserve"> </w:t>
      </w:r>
      <w:r w:rsidR="007529C1">
        <w:rPr>
          <w:rFonts w:eastAsiaTheme="minorEastAsia"/>
        </w:rPr>
        <w:t>changes through time</w:t>
      </w:r>
      <w:ins w:id="208" w:author="Lewis.Barnett" w:date="2020-06-23T17:04:00Z">
        <w:r w:rsidR="00AE2F97">
          <w:rPr>
            <w:rFonts w:eastAsiaTheme="minorEastAsia"/>
          </w:rPr>
          <w:t xml:space="preserve">, which differentiates such trends from the </w:t>
        </w:r>
      </w:ins>
      <w:ins w:id="209" w:author="Lewis.Barnett" w:date="2020-06-23T17:05:00Z">
        <w:r w:rsidR="00AE2F97">
          <w:rPr>
            <w:rFonts w:eastAsiaTheme="minorEastAsia"/>
          </w:rPr>
          <w:t>time-</w:t>
        </w:r>
      </w:ins>
      <w:ins w:id="210" w:author="Lewis.Barnett" w:date="2020-06-23T17:04:00Z">
        <w:r w:rsidR="00AE2F97">
          <w:rPr>
            <w:rFonts w:eastAsiaTheme="minorEastAsia"/>
          </w:rPr>
          <w:t>independent</w:t>
        </w:r>
      </w:ins>
      <w:ins w:id="211" w:author="Lewis.Barnett" w:date="2020-06-23T17:05:00Z">
        <w:r w:rsidR="00AE2F97">
          <w:rPr>
            <w:rFonts w:eastAsiaTheme="minorEastAsia"/>
          </w:rPr>
          <w:t xml:space="preserve"> spatiotemporal random fields</w:t>
        </w:r>
      </w:ins>
      <w:r w:rsidR="007529C1">
        <w:rPr>
          <w:rFonts w:eastAsiaTheme="minorEastAsia"/>
        </w:rPr>
        <w:t xml:space="preserve"> (Fig.</w:t>
      </w:r>
      <w:r w:rsidR="0089470C">
        <w:rPr>
          <w:rFonts w:eastAsiaTheme="minorEastAsia"/>
        </w:rPr>
        <w:t xml:space="preserve"> 1). </w:t>
      </w:r>
      <w:ins w:id="212" w:author="Lewis Barnett" w:date="2020-06-16T15:29:00Z">
        <w:r w:rsidR="0057481F">
          <w:rPr>
            <w:rFonts w:eastAsiaTheme="minorEastAsia"/>
          </w:rPr>
          <w:t xml:space="preserve">Note that this framework </w:t>
        </w:r>
      </w:ins>
      <w:ins w:id="213" w:author="Lewis Barnett" w:date="2020-06-16T15:31:00Z">
        <w:r w:rsidR="0057481F">
          <w:rPr>
            <w:rFonts w:eastAsiaTheme="minorEastAsia"/>
          </w:rPr>
          <w:t>could</w:t>
        </w:r>
      </w:ins>
      <w:ins w:id="214" w:author="Lewis Barnett" w:date="2020-06-16T15:29:00Z">
        <w:r w:rsidR="0057481F">
          <w:rPr>
            <w:rFonts w:eastAsiaTheme="minorEastAsia"/>
          </w:rPr>
          <w:t xml:space="preserve"> also </w:t>
        </w:r>
      </w:ins>
      <w:ins w:id="215" w:author="Lewis Barnett" w:date="2020-06-16T15:31:00Z">
        <w:r w:rsidR="0057481F">
          <w:rPr>
            <w:rFonts w:eastAsiaTheme="minorEastAsia"/>
          </w:rPr>
          <w:t xml:space="preserve">be extended to </w:t>
        </w:r>
      </w:ins>
      <w:ins w:id="216" w:author="Lewis Barnett" w:date="2020-06-16T15:29:00Z">
        <w:r w:rsidR="0057481F">
          <w:rPr>
            <w:rFonts w:eastAsiaTheme="minorEastAsia"/>
          </w:rPr>
          <w:t xml:space="preserve">model systems in </w:t>
        </w:r>
        <w:r w:rsidR="0057481F">
          <w:rPr>
            <w:rFonts w:eastAsiaTheme="minorEastAsia"/>
          </w:rPr>
          <w:lastRenderedPageBreak/>
          <w:t xml:space="preserve">which </w:t>
        </w:r>
      </w:ins>
      <w:ins w:id="217" w:author="Lewis Barnett" w:date="2020-06-16T15:31:00Z">
        <w:r w:rsidR="00560E72">
          <w:rPr>
            <w:rFonts w:eastAsiaTheme="minorEastAsia"/>
          </w:rPr>
          <w:t xml:space="preserve">most </w:t>
        </w:r>
      </w:ins>
      <w:ins w:id="218" w:author="Lewis Barnett" w:date="2020-06-16T15:29:00Z">
        <w:r w:rsidR="0057481F">
          <w:rPr>
            <w:rFonts w:eastAsiaTheme="minorEastAsia"/>
          </w:rPr>
          <w:t>spatially-explicit responses are highly non-linear</w:t>
        </w:r>
      </w:ins>
      <w:ins w:id="219" w:author="Lewis Barnett" w:date="2020-06-16T15:32:00Z">
        <w:r w:rsidR="00560E72">
          <w:rPr>
            <w:rFonts w:eastAsiaTheme="minorEastAsia"/>
          </w:rPr>
          <w:t xml:space="preserve"> by either modifying the model structure or by fitting separate models to </w:t>
        </w:r>
      </w:ins>
      <w:ins w:id="220" w:author="Lewis Barnett" w:date="2020-06-16T15:33:00Z">
        <w:r w:rsidR="00560E72">
          <w:rPr>
            <w:rFonts w:eastAsiaTheme="minorEastAsia"/>
          </w:rPr>
          <w:t>each stanza during which a linear trend is suspected.</w:t>
        </w:r>
      </w:ins>
    </w:p>
    <w:p w14:paraId="3181CDCD" w14:textId="0E3DF444" w:rsidR="00E97FEF" w:rsidRPr="00E97FEF" w:rsidDel="00E97FEF" w:rsidRDefault="00E97FEF" w:rsidP="00E97FEF">
      <w:pPr>
        <w:spacing w:after="120" w:line="480" w:lineRule="auto"/>
        <w:ind w:firstLine="720"/>
        <w:rPr>
          <w:del w:id="221" w:author="Lewis.Barnett" w:date="2020-06-25T19:02:00Z"/>
          <w:lang w:val="en-US"/>
          <w:rPrChange w:id="222" w:author="Lewis.Barnett" w:date="2020-06-25T18:59:00Z">
            <w:rPr>
              <w:del w:id="223" w:author="Lewis.Barnett" w:date="2020-06-25T19:02:00Z"/>
            </w:rPr>
          </w:rPrChange>
        </w:rPr>
        <w:pPrChange w:id="224" w:author="Lewis.Barnett" w:date="2020-06-25T18:59:00Z">
          <w:pPr>
            <w:spacing w:after="120" w:line="480" w:lineRule="auto"/>
          </w:pPr>
        </w:pPrChange>
      </w:pPr>
    </w:p>
    <w:p w14:paraId="2A4C1D37" w14:textId="77777777" w:rsidR="002D09CF" w:rsidRPr="002D6DFC" w:rsidRDefault="002D09CF" w:rsidP="00D26510">
      <w:pPr>
        <w:spacing w:after="120" w:line="480" w:lineRule="auto"/>
      </w:pPr>
    </w:p>
    <w:p w14:paraId="2F7A74A8" w14:textId="03006E98" w:rsidR="00D42716" w:rsidRPr="002D6DFC" w:rsidRDefault="002D09CF" w:rsidP="00D26510">
      <w:pPr>
        <w:spacing w:after="120" w:line="480" w:lineRule="auto"/>
        <w:rPr>
          <w:i/>
        </w:rPr>
      </w:pPr>
      <w:r w:rsidRPr="002D6DFC">
        <w:rPr>
          <w:i/>
        </w:rPr>
        <w:t xml:space="preserve">Testing the ability to recover </w:t>
      </w:r>
      <w:del w:id="225" w:author="Lewis.Barnett" w:date="2020-06-23T14:59:00Z">
        <w:r w:rsidRPr="002D6DFC" w:rsidDel="00087449">
          <w:rPr>
            <w:i/>
          </w:rPr>
          <w:delText>spatial trend</w:delText>
        </w:r>
      </w:del>
      <w:ins w:id="226" w:author="Lewis.Barnett" w:date="2020-06-23T14:59:00Z">
        <w:r w:rsidR="00087449">
          <w:rPr>
            <w:i/>
          </w:rPr>
          <w:t>local trend</w:t>
        </w:r>
      </w:ins>
      <w:r w:rsidRPr="002D6DFC">
        <w:rPr>
          <w:i/>
        </w:rPr>
        <w:t>s</w:t>
      </w:r>
    </w:p>
    <w:p w14:paraId="4032B487" w14:textId="5BD3E7EB" w:rsidR="001F7F7D" w:rsidRPr="00EF6405" w:rsidRDefault="00047600" w:rsidP="00D26510">
      <w:pPr>
        <w:spacing w:after="120" w:line="480" w:lineRule="auto"/>
        <w:rPr>
          <w:lang w:val="en-US"/>
          <w:rPrChange w:id="227" w:author="Lewis.Barnett" w:date="2020-06-25T18:30:00Z">
            <w:rPr/>
          </w:rPrChange>
        </w:rPr>
      </w:pPr>
      <w:r>
        <w:t xml:space="preserve">We </w:t>
      </w:r>
      <w:r w:rsidR="00D42716">
        <w:t>conducted a simulation analysis</w:t>
      </w:r>
      <w:r>
        <w:t xml:space="preserve"> to evaluate our ability to recover an added spatial field representing the </w:t>
      </w:r>
      <w:r w:rsidR="008A2168">
        <w:t xml:space="preserve">true </w:t>
      </w:r>
      <w:del w:id="228" w:author="Lewis.Barnett" w:date="2020-06-23T14:59:00Z">
        <w:r w:rsidR="008A2168" w:rsidDel="00087449">
          <w:delText>spatial trend</w:delText>
        </w:r>
      </w:del>
      <w:ins w:id="229" w:author="Lewis.Barnett" w:date="2020-06-23T14:59:00Z">
        <w:r w:rsidR="00087449">
          <w:t>local trend</w:t>
        </w:r>
      </w:ins>
      <w:r w:rsidR="00D42716">
        <w:t xml:space="preserve">. Given results from previous work </w:t>
      </w:r>
      <w:ins w:id="230" w:author="Lewis.Barnett" w:date="2020-06-25T18:28:00Z">
        <w:r w:rsidR="00EF6405">
          <w:t>on similar classes of models</w:t>
        </w:r>
      </w:ins>
      <w:ins w:id="231" w:author="Lewis.Barnett" w:date="2020-06-25T18:25:00Z">
        <w:r w:rsidR="00EF6405">
          <w:t xml:space="preserve"> </w:t>
        </w:r>
      </w:ins>
      <w:del w:id="232" w:author="Lewis.Barnett" w:date="2020-06-25T18:25:00Z">
        <w:r w:rsidR="00D42716" w:rsidDel="00EF6405">
          <w:delText>with state space models</w:delText>
        </w:r>
        <w:r w:rsidR="004A4795" w:rsidDel="00EF6405">
          <w:delText xml:space="preserve"> </w:delText>
        </w:r>
      </w:del>
      <w:r w:rsidR="004A4795">
        <w:fldChar w:fldCharType="begin"/>
      </w:r>
      <w:ins w:id="233" w:author="Lewis Barnett" w:date="2020-06-16T14:27:00Z">
        <w:r w:rsidR="003C0549">
          <w:instrText xml:space="preserve"> ADDIN ZOTERO_ITEM CSL_CITATION {"citationID":"3yMhsLwp","properties":{"formattedCitation":"(Auger-M\\uc0\\u233{}th\\uc0\\u233{} et al. 2016)","plainCitation":"(Auger-Méthé et al. 2016)","noteIndex":0},"citationItems":[{"id":15894,"uris":["http://zotero.org/users/6342351/items/LQXNHVTG"],"uri":["http://zotero.org/users/6342351/items/LQXNHVTG"],"itemData":{"id":15894,"type":"article-journal","container-title":"Scientific Reports","DOI":"10.1038/srep26677","ISSN":"2045-2322","issue":"1","journalAbbreviation":"Sci Rep","language":"en","page":"26677","source":"DOI.org (Crossref)","title":"State-space models’ dirty little secrets: even simple linear Gaussian models can have estimation problems","title-short":"State-space models’ dirty little secrets","volume":"6","author":[{"family":"Auger-Méthé","given":"Marie"},{"family":"Field","given":"Chris"},{"family":"Albertsen","given":"Christoffer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instrText>
        </w:r>
      </w:ins>
      <w:del w:id="234" w:author="Lewis Barnett" w:date="2020-06-16T14:27:00Z">
        <w:r w:rsidR="004A4795" w:rsidDel="003C0549">
          <w:delInstrText xml:space="preserve"> ADDIN ZOTERO_ITEM CSL_CITATION {"citationID":"3yMhsLwp","properties":{"formattedCitation":"(Auger-M\\uc0\\u233{}th\\uc0\\u233{} et al. 2016)","plainCitation":"(Auger-Méthé et al. 2016)","noteIndex":0},"citationItems":[{"id":15894,"uris":["http://zotero.org/users/local/BQs8dIsK/items/LQXNHVTG"],"uri":["http://zotero.org/users/local/BQs8dIsK/items/LQXNHVTG"],"itemData":{"id":15894,"type":"article-journal","title":"State-space models’ dirty little secrets: even simple linear Gaussian models can have estimation problems","container-title":"Scientific Reports","page":"26677","volume":"6","issue":"1","source":"DOI.org (Crossref)","DOI":"10.1038/srep26677","ISSN":"2045-2322","title-short":"State-space models’ dirty little secrets","journalAbbreviation":"Sci Rep","language":"en","author":[{"family":"Auger-Méthé","given":"Marie"},{"family":"Field","given":"Chris"},{"family":"Albertsen","given":"Christoffer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delInstrText>
        </w:r>
      </w:del>
      <w:r w:rsidR="004A4795">
        <w:fldChar w:fldCharType="separate"/>
      </w:r>
      <w:r w:rsidR="004A4795" w:rsidRPr="004A4795">
        <w:t>(Auger-Méthé et al. 2016)</w:t>
      </w:r>
      <w:r w:rsidR="004A4795">
        <w:fldChar w:fldCharType="end"/>
      </w:r>
      <w:r w:rsidR="00D42716">
        <w:t xml:space="preserve">, we focused our simulations on understanding how the magnitude of spatiotemporal variation </w:t>
      </w:r>
      <w:del w:id="235" w:author="Lewis.Barnett" w:date="2020-06-25T18:29:00Z">
        <w:r w:rsidR="00D42716" w:rsidDel="00EF6405">
          <w:delText xml:space="preserve">or </w:delText>
        </w:r>
      </w:del>
      <w:ins w:id="236" w:author="Lewis.Barnett" w:date="2020-06-25T18:29:00Z">
        <w:r w:rsidR="00EF6405">
          <w:t>and</w:t>
        </w:r>
        <w:r w:rsidR="00EF6405">
          <w:t xml:space="preserve"> </w:t>
        </w:r>
      </w:ins>
      <w:r w:rsidR="00D42716">
        <w:t xml:space="preserve">observation error variation affect our ability to recover the </w:t>
      </w:r>
      <w:del w:id="237" w:author="Lewis.Barnett" w:date="2020-06-23T14:59:00Z">
        <w:r w:rsidR="00D42716" w:rsidDel="00087449">
          <w:delText>spatial trend</w:delText>
        </w:r>
      </w:del>
      <w:ins w:id="238" w:author="Lewis.Barnett" w:date="2020-06-23T14:59:00Z">
        <w:r w:rsidR="00087449">
          <w:t>local trend</w:t>
        </w:r>
      </w:ins>
      <w:r w:rsidR="00574E5B">
        <w:t xml:space="preserve"> (details in </w:t>
      </w:r>
      <w:ins w:id="239" w:author="Lewis.Barnett" w:date="2020-06-25T18:30:00Z">
        <w:r w:rsidR="00EF6405" w:rsidRPr="00EF6405">
          <w:rPr>
            <w:lang w:val="en-US"/>
          </w:rPr>
          <w:t>Supplementary material Appendix 1</w:t>
        </w:r>
      </w:ins>
      <w:ins w:id="240" w:author="Lewis.Barnett" w:date="2020-06-25T18:38:00Z">
        <w:r w:rsidR="00655D91">
          <w:rPr>
            <w:lang w:val="en-US"/>
          </w:rPr>
          <w:t xml:space="preserve"> methods and</w:t>
        </w:r>
      </w:ins>
      <w:ins w:id="241" w:author="Lewis.Barnett" w:date="2020-06-25T18:31:00Z">
        <w:r w:rsidR="00EF6405">
          <w:rPr>
            <w:lang w:val="en-US"/>
          </w:rPr>
          <w:t xml:space="preserve"> </w:t>
        </w:r>
      </w:ins>
      <w:r w:rsidR="00574E5B">
        <w:t>Table S1)</w:t>
      </w:r>
      <w:r w:rsidR="00D42716">
        <w:t xml:space="preserve">. </w:t>
      </w:r>
      <w:ins w:id="242" w:author="Lewis.Barnett" w:date="2020-06-25T18:44:00Z">
        <w:r w:rsidR="00655D91">
          <w:t xml:space="preserve">We also performed similar sensitivity analyses to </w:t>
        </w:r>
      </w:ins>
      <w:ins w:id="243" w:author="Lewis.Barnett" w:date="2020-06-25T18:48:00Z">
        <w:r w:rsidR="00F91385">
          <w:t>verify</w:t>
        </w:r>
      </w:ins>
      <w:ins w:id="244" w:author="Lewis.Barnett" w:date="2020-06-25T18:44:00Z">
        <w:r w:rsidR="00655D91">
          <w:t xml:space="preserve"> that </w:t>
        </w:r>
      </w:ins>
      <w:ins w:id="245" w:author="Lewis.Barnett" w:date="2020-06-25T18:45:00Z">
        <w:r w:rsidR="00655D91">
          <w:t xml:space="preserve">the magnitude of spatial </w:t>
        </w:r>
        <w:r w:rsidR="00F91385">
          <w:t xml:space="preserve">variance </w:t>
        </w:r>
      </w:ins>
      <w:ins w:id="246" w:author="Lewis.Barnett" w:date="2020-06-25T18:49:00Z">
        <w:r w:rsidR="00F91385">
          <w:t xml:space="preserve">and local trend </w:t>
        </w:r>
      </w:ins>
      <w:ins w:id="247" w:author="Lewis.Barnett" w:date="2020-06-25T18:45:00Z">
        <w:r w:rsidR="00F91385">
          <w:t>would affect our ability to recover the local trend</w:t>
        </w:r>
      </w:ins>
      <w:ins w:id="248" w:author="Lewis.Barnett" w:date="2020-06-25T18:51:00Z">
        <w:r w:rsidR="00F91385">
          <w:t xml:space="preserve"> in predictable ways</w:t>
        </w:r>
      </w:ins>
      <w:ins w:id="249" w:author="Lewis.Barnett" w:date="2020-06-25T18:45:00Z">
        <w:r w:rsidR="00F91385">
          <w:t xml:space="preserve">. </w:t>
        </w:r>
      </w:ins>
      <w:del w:id="250" w:author="Lewis.Barnett" w:date="2020-06-25T18:53:00Z">
        <w:r w:rsidR="00D42716" w:rsidDel="00F91385">
          <w:delText xml:space="preserve">The </w:delText>
        </w:r>
      </w:del>
      <w:ins w:id="251" w:author="Lewis.Barnett" w:date="2020-06-25T18:53:00Z">
        <w:r w:rsidR="00F91385">
          <w:t>All</w:t>
        </w:r>
        <w:r w:rsidR="00F91385">
          <w:t xml:space="preserve"> </w:t>
        </w:r>
      </w:ins>
      <w:r w:rsidR="00D42716">
        <w:t xml:space="preserve">simulations were conducted </w:t>
      </w:r>
      <w:del w:id="252" w:author="Lewis.Barnett" w:date="2020-06-25T18:53:00Z">
        <w:r w:rsidR="00D42716" w:rsidDel="00F91385">
          <w:delText>as follows</w:delText>
        </w:r>
      </w:del>
      <w:ins w:id="253" w:author="Lewis.Barnett" w:date="2020-06-25T18:53:00Z">
        <w:r w:rsidR="00F91385">
          <w:t>following this general outline</w:t>
        </w:r>
      </w:ins>
      <w:r w:rsidR="00D42716">
        <w:t xml:space="preserve">: for each </w:t>
      </w:r>
      <w:r w:rsidR="00871A49">
        <w:t xml:space="preserve">evaluated (time-invariant) </w:t>
      </w:r>
      <w:r w:rsidR="00D42716">
        <w:t xml:space="preserve">value of spatiotemporal variation and observation error, we simulated a random spatial field. We then simulated </w:t>
      </w:r>
      <w:r w:rsidR="001F7F7D">
        <w:t xml:space="preserve">a latent </w:t>
      </w:r>
      <w:r w:rsidR="00D42716">
        <w:t xml:space="preserve">spatiotemporal </w:t>
      </w:r>
      <w:r w:rsidR="001F7F7D">
        <w:t>process</w:t>
      </w:r>
      <w:r w:rsidR="00D42716">
        <w:t xml:space="preserve"> over 10 time steps, using spatial and spatiotemporal components (modeled as independent</w:t>
      </w:r>
      <w:r w:rsidR="0089470C">
        <w:t xml:space="preserve">ly </w:t>
      </w:r>
      <w:r w:rsidR="00BD2E04">
        <w:t xml:space="preserve">from </w:t>
      </w:r>
      <w:r w:rsidR="0089470C">
        <w:t>year to year</w:t>
      </w:r>
      <w:r w:rsidR="00D42716">
        <w:t xml:space="preserve">) along with </w:t>
      </w:r>
      <w:r w:rsidR="008A2168">
        <w:t xml:space="preserve">the </w:t>
      </w:r>
      <w:del w:id="254" w:author="Lewis.Barnett" w:date="2020-06-23T14:59:00Z">
        <w:r w:rsidR="008A2168" w:rsidDel="00087449">
          <w:delText>spatial trend</w:delText>
        </w:r>
      </w:del>
      <w:ins w:id="255" w:author="Lewis.Barnett" w:date="2020-06-23T14:59:00Z">
        <w:r w:rsidR="00087449">
          <w:t>local trend</w:t>
        </w:r>
      </w:ins>
      <w:r w:rsidR="008A2168">
        <w:t xml:space="preserve"> field</w:t>
      </w:r>
      <w:r w:rsidR="00D42716">
        <w:t xml:space="preserve">. </w:t>
      </w:r>
      <w:r w:rsidR="001F7F7D">
        <w:t xml:space="preserve">To include measurement or observation error, we simulated normally distributed </w:t>
      </w:r>
      <w:r w:rsidR="00BD2E04">
        <w:t xml:space="preserve">observations </w:t>
      </w:r>
      <w:r w:rsidR="001F7F7D">
        <w:t xml:space="preserve">from this spatiotemporal process. We then fit a spatial GLMM to the simulated data and assumed the model structure to be known. </w:t>
      </w:r>
      <w:r w:rsidR="00BD2E04">
        <w:t>We then compared e</w:t>
      </w:r>
      <w:r w:rsidR="001F7F7D">
        <w:t xml:space="preserve">stimated values of the </w:t>
      </w:r>
      <w:del w:id="256" w:author="Lewis.Barnett" w:date="2020-06-23T15:00:00Z">
        <w:r w:rsidR="001F7F7D" w:rsidDel="00087449">
          <w:delText>spatial trend</w:delText>
        </w:r>
      </w:del>
      <w:ins w:id="257" w:author="Lewis.Barnett" w:date="2020-06-23T15:00:00Z">
        <w:r w:rsidR="00087449">
          <w:t>local trend</w:t>
        </w:r>
      </w:ins>
      <w:r w:rsidR="001F7F7D">
        <w:t xml:space="preserve"> at the locations of the data </w:t>
      </w:r>
      <w:r w:rsidR="00BD2E04">
        <w:t>with</w:t>
      </w:r>
      <w:r w:rsidR="001F7F7D">
        <w:t xml:space="preserve"> </w:t>
      </w:r>
      <w:r w:rsidR="0089470C">
        <w:t>known values</w:t>
      </w:r>
      <w:r w:rsidR="001F7F7D">
        <w:t xml:space="preserve"> to generate statistical summaries (bias</w:t>
      </w:r>
      <w:r w:rsidR="00CA464B">
        <w:t xml:space="preserve"> [expectation of difference]</w:t>
      </w:r>
      <w:r w:rsidR="001F7F7D">
        <w:t>, variance</w:t>
      </w:r>
      <w:r w:rsidR="00CA464B">
        <w:t xml:space="preserve"> [sample variance of difference]</w:t>
      </w:r>
      <w:r w:rsidR="001F7F7D">
        <w:t xml:space="preserve">, </w:t>
      </w:r>
      <w:r w:rsidR="00F10C90">
        <w:t xml:space="preserve">and </w:t>
      </w:r>
      <w:r w:rsidR="00260692">
        <w:t xml:space="preserve">Pearson </w:t>
      </w:r>
      <w:r w:rsidR="001F7F7D">
        <w:t xml:space="preserve">correlations between predicted and observed values). For each combination of parameter values, we simulated 100 random datasets. </w:t>
      </w:r>
      <w:del w:id="258" w:author="Lewis.Barnett" w:date="2020-06-25T18:55:00Z">
        <w:r w:rsidR="001F7F7D" w:rsidDel="00F91385">
          <w:lastRenderedPageBreak/>
          <w:delText xml:space="preserve">Code </w:delText>
        </w:r>
        <w:r w:rsidR="007416CC" w:rsidDel="00F91385">
          <w:delText xml:space="preserve">and data necessary </w:delText>
        </w:r>
        <w:r w:rsidR="001F7F7D" w:rsidDel="00F91385">
          <w:delText xml:space="preserve">to replicate </w:delText>
        </w:r>
      </w:del>
      <w:del w:id="259" w:author="Lewis.Barnett" w:date="2020-06-25T18:54:00Z">
        <w:r w:rsidR="001F7F7D" w:rsidDel="00F91385">
          <w:delText xml:space="preserve">this </w:delText>
        </w:r>
      </w:del>
      <w:del w:id="260" w:author="Lewis.Barnett" w:date="2020-06-25T18:55:00Z">
        <w:r w:rsidR="001F7F7D" w:rsidDel="00F91385">
          <w:delText>analys</w:delText>
        </w:r>
      </w:del>
      <w:del w:id="261" w:author="Lewis.Barnett" w:date="2020-06-25T18:54:00Z">
        <w:r w:rsidR="001F7F7D" w:rsidDel="00F91385">
          <w:delText>i</w:delText>
        </w:r>
      </w:del>
      <w:del w:id="262" w:author="Lewis.Barnett" w:date="2020-06-25T18:55:00Z">
        <w:r w:rsidR="001F7F7D" w:rsidDel="00F91385">
          <w:delText xml:space="preserve">s </w:delText>
        </w:r>
        <w:r w:rsidR="007416CC" w:rsidDel="00F91385">
          <w:delText>are</w:delText>
        </w:r>
        <w:r w:rsidR="001F7F7D" w:rsidDel="00F91385">
          <w:delText xml:space="preserve"> included in the repository for this project</w:delText>
        </w:r>
        <w:r w:rsidR="004A4795" w:rsidDel="00F91385">
          <w:delText xml:space="preserve"> (</w:delText>
        </w:r>
        <w:r w:rsidR="0083649F" w:rsidDel="00F91385">
          <w:fldChar w:fldCharType="begin"/>
        </w:r>
        <w:r w:rsidR="0083649F" w:rsidDel="00F91385">
          <w:delInstrText xml:space="preserve"> HYPERLINK "https://github.com/fate-spatialindicators/spatial-trend" </w:delInstrText>
        </w:r>
        <w:r w:rsidR="0083649F" w:rsidDel="00F91385">
          <w:fldChar w:fldCharType="separate"/>
        </w:r>
        <w:r w:rsidR="004A4795" w:rsidRPr="004A4795" w:rsidDel="00F91385">
          <w:rPr>
            <w:rStyle w:val="Hyperlink"/>
          </w:rPr>
          <w:delText>https://github.com/fate-spatialindicators/spatial-trend</w:delText>
        </w:r>
        <w:r w:rsidR="0083649F" w:rsidDel="00F91385">
          <w:rPr>
            <w:rStyle w:val="Hyperlink"/>
          </w:rPr>
          <w:fldChar w:fldCharType="end"/>
        </w:r>
        <w:r w:rsidR="004A4795" w:rsidDel="00F91385">
          <w:delText>)</w:delText>
        </w:r>
        <w:r w:rsidR="001F7F7D" w:rsidDel="00F91385">
          <w:delText xml:space="preserve">. </w:delText>
        </w:r>
      </w:del>
    </w:p>
    <w:p w14:paraId="0452EF3F" w14:textId="77777777" w:rsidR="009F6418" w:rsidRPr="001F7F7D" w:rsidRDefault="009F6418" w:rsidP="00D26510">
      <w:pPr>
        <w:spacing w:after="120" w:line="480" w:lineRule="auto"/>
        <w:ind w:firstLine="720"/>
      </w:pPr>
    </w:p>
    <w:p w14:paraId="7EAB5927" w14:textId="0A07667C" w:rsidR="00CB4A97" w:rsidRPr="00454BC9" w:rsidRDefault="00CB4A97" w:rsidP="00D26510">
      <w:pPr>
        <w:spacing w:after="120" w:line="480" w:lineRule="auto"/>
        <w:rPr>
          <w:i/>
        </w:rPr>
      </w:pPr>
      <w:r w:rsidRPr="00454BC9">
        <w:rPr>
          <w:i/>
        </w:rPr>
        <w:t xml:space="preserve">West coast </w:t>
      </w:r>
      <w:proofErr w:type="spellStart"/>
      <w:r w:rsidRPr="00454BC9">
        <w:rPr>
          <w:i/>
        </w:rPr>
        <w:t>groundfish</w:t>
      </w:r>
      <w:proofErr w:type="spellEnd"/>
      <w:r w:rsidRPr="00454BC9">
        <w:rPr>
          <w:i/>
        </w:rPr>
        <w:t xml:space="preserve"> </w:t>
      </w:r>
      <w:r w:rsidR="0089470C">
        <w:rPr>
          <w:i/>
        </w:rPr>
        <w:t>application</w:t>
      </w:r>
    </w:p>
    <w:p w14:paraId="617ACE96" w14:textId="71786BFC" w:rsidR="009C4CF6" w:rsidRPr="00BA2C9A" w:rsidRDefault="006F0F50" w:rsidP="00D26510">
      <w:pPr>
        <w:spacing w:after="120" w:line="480" w:lineRule="auto"/>
      </w:pPr>
      <w:r w:rsidRPr="00BA2C9A">
        <w:t>As an example</w:t>
      </w:r>
      <w:r w:rsidR="00F10C90" w:rsidRPr="00BA2C9A">
        <w:t xml:space="preserve"> of how the </w:t>
      </w:r>
      <w:del w:id="263" w:author="Lewis.Barnett" w:date="2020-06-23T15:00:00Z">
        <w:r w:rsidR="00F10C90" w:rsidRPr="00BA2C9A" w:rsidDel="00087449">
          <w:delText>spatial trend</w:delText>
        </w:r>
      </w:del>
      <w:ins w:id="264" w:author="Lewis.Barnett" w:date="2020-06-23T15:00:00Z">
        <w:r w:rsidR="00087449">
          <w:t>local trend</w:t>
        </w:r>
      </w:ins>
      <w:r w:rsidR="00F10C90" w:rsidRPr="00BA2C9A">
        <w:t xml:space="preserve"> model can be applied to improve the interpretation of changes in spatial distribution</w:t>
      </w:r>
      <w:r w:rsidRPr="00BA2C9A">
        <w:t xml:space="preserve">, we fit the </w:t>
      </w:r>
      <w:del w:id="265" w:author="Lewis.Barnett" w:date="2020-06-27T16:53:00Z">
        <w:r w:rsidR="00306407" w:rsidRPr="00BA2C9A" w:rsidDel="00C25EE2">
          <w:delText>spatial-trend</w:delText>
        </w:r>
      </w:del>
      <w:ins w:id="266" w:author="Lewis.Barnett" w:date="2020-06-27T16:53:00Z">
        <w:r w:rsidR="00C25EE2">
          <w:t>local trend</w:t>
        </w:r>
      </w:ins>
      <w:r w:rsidR="00306407" w:rsidRPr="00BA2C9A">
        <w:t xml:space="preserve"> model</w:t>
      </w:r>
      <w:r w:rsidRPr="00BA2C9A">
        <w:t xml:space="preserve"> to</w:t>
      </w:r>
      <w:r w:rsidR="00751649" w:rsidRPr="00BA2C9A">
        <w:t xml:space="preserve"> </w:t>
      </w:r>
      <w:proofErr w:type="spellStart"/>
      <w:r w:rsidR="00751649" w:rsidRPr="00BA2C9A">
        <w:t>groundfish</w:t>
      </w:r>
      <w:proofErr w:type="spellEnd"/>
      <w:r w:rsidR="00751649" w:rsidRPr="00BA2C9A">
        <w:t xml:space="preserve"> </w:t>
      </w:r>
      <w:r w:rsidR="0089470C" w:rsidRPr="00BA2C9A">
        <w:t xml:space="preserve">data collected </w:t>
      </w:r>
      <w:r w:rsidRPr="00BA2C9A">
        <w:t xml:space="preserve">from a fishery-independent survey along the US </w:t>
      </w:r>
      <w:r w:rsidR="00860B19" w:rsidRPr="00BA2C9A">
        <w:t>W</w:t>
      </w:r>
      <w:r w:rsidRPr="00BA2C9A">
        <w:t xml:space="preserve">est </w:t>
      </w:r>
      <w:r w:rsidR="00860B19" w:rsidRPr="00BA2C9A">
        <w:t>C</w:t>
      </w:r>
      <w:r w:rsidRPr="00BA2C9A">
        <w:t>oast</w:t>
      </w:r>
      <w:r w:rsidR="008F53D3" w:rsidRPr="00BA2C9A">
        <w:t xml:space="preserve">: the NOAA Fisheries, Northwest Fisheries Science Center, US West Coast </w:t>
      </w:r>
      <w:proofErr w:type="spellStart"/>
      <w:r w:rsidR="008F53D3" w:rsidRPr="00BA2C9A">
        <w:t>Groundfish</w:t>
      </w:r>
      <w:proofErr w:type="spellEnd"/>
      <w:r w:rsidR="008F53D3" w:rsidRPr="00BA2C9A">
        <w:t xml:space="preserve"> Bottom Trawl Survey</w:t>
      </w:r>
      <w:r w:rsidR="00192C69" w:rsidRPr="00BA2C9A">
        <w:t xml:space="preserve"> </w:t>
      </w:r>
      <w:r w:rsidR="00192C69" w:rsidRPr="00BA2C9A">
        <w:fldChar w:fldCharType="begin"/>
      </w:r>
      <w:ins w:id="267" w:author="Lewis Barnett" w:date="2020-06-16T14:27:00Z">
        <w:r w:rsidR="003C0549">
          <w:instrText xml:space="preserve"> ADDIN ZOTERO_ITEM CSL_CITATION {"citationID":"Hhhdksfa","properties":{"formattedCitation":"(Keller et al. 2017)","plainCitation":"(Keller et al. 2017)","noteIndex":0},"citationItems":[{"id":163,"uris":["http://zotero.org/users/6342351/items/VEFZKWZL"],"uri":["http://zotero.org/users/6342351/items/VEFZKWZL"],"itemData":{"id":163,"type":"report","event-place":"Seattle, WA","genre":"NOAA Technical Memorandum","number":"NMFS-NWFSC-136","publisher":"Northwest Fisheries Science Center","publisher-place":"Seattle, WA","title":"The Northwest Fisheries Science Center’s West Coast Groundfish Bottom Trawl Survey: History, Design, and Description","author":[{"family":"Keller","given":"Aimee A."},{"family":"Wallace","given":"John R."},{"family":"Methot","given":"Richard D."}],"issued":{"date-parts":[["2017"]]}}}],"schema":"https://github.com/citation-style-language/schema/raw/master/csl-citation.json"} </w:instrText>
        </w:r>
      </w:ins>
      <w:del w:id="268" w:author="Lewis Barnett" w:date="2020-06-16T14:27:00Z">
        <w:r w:rsidR="00192C69" w:rsidRPr="00BA2C9A" w:rsidDel="003C0549">
          <w:del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delInstrText>
        </w:r>
      </w:del>
      <w:r w:rsidR="00192C69" w:rsidRPr="00BA2C9A">
        <w:fldChar w:fldCharType="separate"/>
      </w:r>
      <w:r w:rsidR="00192C69" w:rsidRPr="00BA2C9A">
        <w:t>(Keller et al. 2017)</w:t>
      </w:r>
      <w:r w:rsidR="00192C69" w:rsidRPr="00BA2C9A">
        <w:fldChar w:fldCharType="end"/>
      </w:r>
      <w:r w:rsidR="005E1879" w:rsidRPr="00BA2C9A">
        <w:t xml:space="preserve"> from 2003 to 2018</w:t>
      </w:r>
      <w:r w:rsidR="008F53D3" w:rsidRPr="00BA2C9A">
        <w:t xml:space="preserve">. </w:t>
      </w:r>
      <w:ins w:id="269" w:author="Lewis.Barnett" w:date="2020-06-23T15:20:00Z">
        <w:r w:rsidR="0083649F">
          <w:t xml:space="preserve">The </w:t>
        </w:r>
      </w:ins>
      <w:ins w:id="270" w:author="Lewis.Barnett" w:date="2020-06-23T15:28:00Z">
        <w:r w:rsidR="0083649F">
          <w:t xml:space="preserve">annual </w:t>
        </w:r>
      </w:ins>
      <w:ins w:id="271" w:author="Lewis.Barnett" w:date="2020-06-23T15:20:00Z">
        <w:r w:rsidR="0083649F">
          <w:t xml:space="preserve">survey </w:t>
        </w:r>
      </w:ins>
      <w:ins w:id="272" w:author="Lewis.Barnett" w:date="2020-06-23T15:26:00Z">
        <w:r w:rsidR="0083649F">
          <w:t>uses a stratified random sampling design, with strata defined by depth and latitude</w:t>
        </w:r>
      </w:ins>
      <w:ins w:id="273" w:author="Lewis.Barnett" w:date="2020-06-23T15:27:00Z">
        <w:r w:rsidR="0083649F">
          <w:t>,</w:t>
        </w:r>
      </w:ins>
      <w:ins w:id="274" w:author="Lewis.Barnett" w:date="2020-06-23T15:26:00Z">
        <w:r w:rsidR="0083649F">
          <w:t xml:space="preserve"> </w:t>
        </w:r>
      </w:ins>
      <w:ins w:id="275" w:author="Lewis.Barnett" w:date="2020-06-23T15:27:00Z">
        <w:r w:rsidR="0083649F">
          <w:t xml:space="preserve">to estimate population density </w:t>
        </w:r>
      </w:ins>
      <w:ins w:id="276" w:author="Lewis.Barnett" w:date="2020-06-23T15:29:00Z">
        <w:r w:rsidR="0083649F">
          <w:t xml:space="preserve">(in terms of catch </w:t>
        </w:r>
        <w:r w:rsidR="00A26076">
          <w:t>per area swept by the net</w:t>
        </w:r>
        <w:r w:rsidR="0083649F">
          <w:t xml:space="preserve">) </w:t>
        </w:r>
      </w:ins>
      <w:ins w:id="277" w:author="Lewis.Barnett" w:date="2020-06-23T15:27:00Z">
        <w:r w:rsidR="0083649F">
          <w:t>along</w:t>
        </w:r>
      </w:ins>
      <w:ins w:id="278" w:author="Lewis.Barnett" w:date="2020-06-23T15:20:00Z">
        <w:r w:rsidR="0083649F">
          <w:t xml:space="preserve"> the continental shelf and upper slope </w:t>
        </w:r>
      </w:ins>
      <w:ins w:id="279" w:author="Lewis.Barnett" w:date="2020-06-23T15:26:00Z">
        <w:r w:rsidR="0083649F">
          <w:t xml:space="preserve">(from 55-1280 m depth) </w:t>
        </w:r>
      </w:ins>
      <w:ins w:id="280" w:author="Lewis.Barnett" w:date="2020-06-23T15:24:00Z">
        <w:r w:rsidR="0083649F">
          <w:t>of California, Oregon, and Washington</w:t>
        </w:r>
      </w:ins>
      <w:ins w:id="281" w:author="Lewis.Barnett" w:date="2020-06-23T15:25:00Z">
        <w:r w:rsidR="0083649F">
          <w:t xml:space="preserve"> state</w:t>
        </w:r>
      </w:ins>
      <w:ins w:id="282" w:author="Lewis.Barnett" w:date="2020-06-23T15:28:00Z">
        <w:r w:rsidR="0083649F">
          <w:t>.</w:t>
        </w:r>
      </w:ins>
      <w:ins w:id="283" w:author="Lewis.Barnett" w:date="2020-06-23T15:24:00Z">
        <w:r w:rsidR="0083649F">
          <w:t xml:space="preserve"> </w:t>
        </w:r>
      </w:ins>
      <w:ins w:id="284" w:author="Lewis.Barnett" w:date="2020-06-23T15:30:00Z">
        <w:r w:rsidR="00A26076">
          <w:t>Roughly 650 tows (</w:t>
        </w:r>
      </w:ins>
      <w:ins w:id="285" w:author="Lewis.Barnett" w:date="2020-06-23T15:31:00Z">
        <w:r w:rsidR="00A26076">
          <w:t>the unit of observation</w:t>
        </w:r>
      </w:ins>
      <w:ins w:id="286" w:author="Lewis.Barnett" w:date="2020-06-23T15:30:00Z">
        <w:r w:rsidR="00A26076">
          <w:t xml:space="preserve">) </w:t>
        </w:r>
      </w:ins>
      <w:ins w:id="287" w:author="Lewis.Barnett" w:date="2020-06-23T15:31:00Z">
        <w:r w:rsidR="00A26076">
          <w:t xml:space="preserve">are performed </w:t>
        </w:r>
      </w:ins>
      <w:ins w:id="288" w:author="Lewis.Barnett" w:date="2020-06-23T15:23:00Z">
        <w:r w:rsidR="0083649F">
          <w:t xml:space="preserve">during two passes from north to south, typically </w:t>
        </w:r>
      </w:ins>
      <w:ins w:id="289" w:author="Lewis.Barnett" w:date="2020-06-23T15:32:00Z">
        <w:r w:rsidR="00A26076">
          <w:t xml:space="preserve">occurring </w:t>
        </w:r>
      </w:ins>
      <w:ins w:id="290" w:author="Lewis.Barnett" w:date="2020-06-23T15:23:00Z">
        <w:r w:rsidR="0083649F">
          <w:t xml:space="preserve">between </w:t>
        </w:r>
        <w:r w:rsidR="00A26076">
          <w:t>late May and the end of October</w:t>
        </w:r>
      </w:ins>
      <w:ins w:id="291" w:author="Lewis.Barnett" w:date="2020-06-23T15:22:00Z">
        <w:r w:rsidR="0083649F">
          <w:t xml:space="preserve">. </w:t>
        </w:r>
      </w:ins>
      <w:r w:rsidR="009A44C9" w:rsidRPr="00BA2C9A">
        <w:t xml:space="preserve">This survey </w:t>
      </w:r>
      <w:r w:rsidR="00704795" w:rsidRPr="00BA2C9A">
        <w:t>represents an ideal case study because it has been used extensively in testing new index standardization methods</w:t>
      </w:r>
      <w:r w:rsidR="009C4CF6" w:rsidRPr="00BA2C9A">
        <w:t xml:space="preserve"> for stock assessments</w:t>
      </w:r>
      <w:r w:rsidR="000C6F4A" w:rsidRPr="00BA2C9A">
        <w:t xml:space="preserve"> </w:t>
      </w:r>
      <w:r w:rsidR="000C6F4A" w:rsidRPr="00BA2C9A">
        <w:fldChar w:fldCharType="begin"/>
      </w:r>
      <w:ins w:id="292" w:author="Lewis.Barnett" w:date="2020-06-26T18:50:00Z">
        <w:r w:rsidR="00B923EE">
          <w:instrText xml:space="preserve"> ADDIN ZOTERO_ITEM CSL_CITATION {"citationID":"G5T7z80m","properties":{"formattedCitation":"(Thorson et al. 2015)","plainCitation":"(Thorson et al. 2015)","noteIndex":0},"citationItems":[{"id":"ZWhcxDBs/F4o93T2a","uris":["http://zotero.org/users/2529419/items/PCF4QQP6"],"uri":["http://zotero.org/users/2529419/items/PCF4QQP6"],"itemData":{"id":2703,"type":"article-journal","title":"Geostatistical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293" w:author="Lewis Barnett" w:date="2020-06-16T14:27:00Z">
        <w:del w:id="294" w:author="Lewis.Barnett" w:date="2020-06-26T18:20:00Z">
          <w:r w:rsidR="003C0549" w:rsidDel="00770736">
            <w:delInstrText xml:space="preserve"> ADDIN ZOTERO_ITEM CSL_CITATION {"citationID":"G5T7z80m","properties":{"formattedCitation":"(Thorson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295" w:author="Lewis.Barnett" w:date="2020-06-26T18:20:00Z">
        <w:r w:rsidR="00D15182" w:rsidRPr="00BA2C9A" w:rsidDel="00770736">
          <w:delInstrText xml:space="preserve"> ADDIN ZOTERO_ITEM CSL_CITATION {"citationID":"G5T7z80m","properties":{"formattedCitation":"(Thorson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0C6F4A" w:rsidRPr="00BA2C9A">
        <w:fldChar w:fldCharType="separate"/>
      </w:r>
      <w:r w:rsidR="000C6F4A" w:rsidRPr="00BA2C9A">
        <w:rPr>
          <w:noProof/>
        </w:rPr>
        <w:t>(Thorson et al. 2015)</w:t>
      </w:r>
      <w:r w:rsidR="000C6F4A" w:rsidRPr="00BA2C9A">
        <w:fldChar w:fldCharType="end"/>
      </w:r>
      <w:r w:rsidR="00704795" w:rsidRPr="00BA2C9A">
        <w:t>, is publicly available (</w:t>
      </w:r>
      <w:hyperlink r:id="rId10" w:history="1">
        <w:r w:rsidR="00704795" w:rsidRPr="00BA2C9A">
          <w:rPr>
            <w:rStyle w:val="Hyperlink"/>
          </w:rPr>
          <w:t>https://www.nwfsc.noaa.gov/data/map</w:t>
        </w:r>
      </w:hyperlink>
      <w:r w:rsidR="00704795" w:rsidRPr="00BA2C9A">
        <w:t xml:space="preserve">), and </w:t>
      </w:r>
      <w:r w:rsidR="009C4CF6" w:rsidRPr="00BA2C9A">
        <w:t>has been used to develop coast</w:t>
      </w:r>
      <w:r w:rsidR="00B676A7" w:rsidRPr="00BA2C9A">
        <w:t>-</w:t>
      </w:r>
      <w:r w:rsidR="009C4CF6" w:rsidRPr="00BA2C9A">
        <w:t>wide indicators, including shifts in center of gravity</w:t>
      </w:r>
      <w:r w:rsidR="00BF2CBC" w:rsidRPr="00BA2C9A">
        <w:t xml:space="preserve"> </w:t>
      </w:r>
      <w:r w:rsidR="00BF2CBC" w:rsidRPr="00BA2C9A">
        <w:fldChar w:fldCharType="begin"/>
      </w:r>
      <w:ins w:id="296" w:author="Lewis.Barnett" w:date="2020-06-26T18:50:00Z">
        <w:r w:rsidR="00B923EE">
          <w:instrText xml:space="preserve"> ADDIN ZOTERO_ITEM CSL_CITATION {"citationID":"m4jFRMHo","properties":{"formattedCitation":"(Thorson et al. 2016)","plainCitation":"(Thorson et al. 2016)","noteIndex":0},"citationItems":[{"id":"ZWhcxDBs/d4NqpyKS","uris":["http://zotero.org/users/2529419/items/K2DVEVVA"],"uri":["http://zotero.org/users/2529419/items/K2DVEVVA"],"itemData":{"id":2710,"type":"article-journal","title":"Model-based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297" w:author="Lewis Barnett" w:date="2020-06-16T14:27:00Z">
        <w:del w:id="298" w:author="Lewis.Barnett" w:date="2020-06-26T18:20:00Z">
          <w:r w:rsidR="003C0549" w:rsidDel="00770736">
            <w:delInstrText xml:space="preserve"> ADDIN ZOTERO_ITEM CSL_CITATION {"citationID":"m4jFRMHo","properties":{"formattedCitation":"(Thorson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299" w:author="Lewis.Barnett" w:date="2020-06-26T18:20:00Z">
        <w:r w:rsidR="00D15182" w:rsidRPr="00BA2C9A" w:rsidDel="00770736">
          <w:delInstrText xml:space="preserve"> ADDIN ZOTERO_ITEM CSL_CITATION {"citationID":"m4jFRMHo","properties":{"formattedCitation":"(Thorson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BF2CBC" w:rsidRPr="00BA2C9A">
        <w:fldChar w:fldCharType="separate"/>
      </w:r>
      <w:r w:rsidR="00BF2CBC" w:rsidRPr="00BA2C9A">
        <w:rPr>
          <w:noProof/>
        </w:rPr>
        <w:t>(Thorson et al. 2016)</w:t>
      </w:r>
      <w:r w:rsidR="00BF2CBC" w:rsidRPr="00BA2C9A">
        <w:fldChar w:fldCharType="end"/>
      </w:r>
      <w:r w:rsidR="009C4CF6" w:rsidRPr="00BA2C9A">
        <w:t xml:space="preserve">. </w:t>
      </w:r>
      <w:r w:rsidR="00F03024" w:rsidRPr="00BA2C9A">
        <w:t xml:space="preserve">We </w:t>
      </w:r>
      <w:r w:rsidR="003D219B" w:rsidRPr="00BA2C9A">
        <w:t xml:space="preserve">selected </w:t>
      </w:r>
      <w:r w:rsidR="006F0B46" w:rsidRPr="00BA2C9A">
        <w:t>19</w:t>
      </w:r>
      <w:r w:rsidR="003D219B" w:rsidRPr="00BA2C9A">
        <w:t xml:space="preserve"> </w:t>
      </w:r>
      <w:proofErr w:type="spellStart"/>
      <w:r w:rsidR="0089470C" w:rsidRPr="00BA2C9A">
        <w:t>groundfish</w:t>
      </w:r>
      <w:proofErr w:type="spellEnd"/>
      <w:r w:rsidR="0089470C" w:rsidRPr="00BA2C9A">
        <w:t xml:space="preserve"> </w:t>
      </w:r>
      <w:r w:rsidR="003D219B" w:rsidRPr="00BA2C9A">
        <w:t>species to model</w:t>
      </w:r>
      <w:r w:rsidR="009C4CF6" w:rsidRPr="00BA2C9A">
        <w:t xml:space="preserve"> in this analysis</w:t>
      </w:r>
      <w:r w:rsidR="003D219B" w:rsidRPr="00BA2C9A">
        <w:t xml:space="preserve"> based on a combination of high commercial landings, market value, conservation concern, and prevalence in the survey data</w:t>
      </w:r>
      <w:r w:rsidR="002D6DFC" w:rsidRPr="00BA2C9A">
        <w:t xml:space="preserve"> (Table </w:t>
      </w:r>
      <w:r w:rsidR="0046021E" w:rsidRPr="00BA2C9A">
        <w:t>S2</w:t>
      </w:r>
      <w:r w:rsidR="002D6DFC" w:rsidRPr="00BA2C9A">
        <w:t>)</w:t>
      </w:r>
      <w:r w:rsidR="003D219B" w:rsidRPr="00BA2C9A">
        <w:t>.</w:t>
      </w:r>
      <w:r w:rsidR="00DC32E2" w:rsidRPr="00BA2C9A">
        <w:t xml:space="preserve"> </w:t>
      </w:r>
      <w:r w:rsidR="00B676A7" w:rsidRPr="00BA2C9A">
        <w:t xml:space="preserve">It is important to note that the distributions of many of these species extend farther to the north and south. Therefore conclusions </w:t>
      </w:r>
      <w:r w:rsidR="00AD28B6" w:rsidRPr="00BA2C9A">
        <w:t>from</w:t>
      </w:r>
      <w:r w:rsidR="00B676A7" w:rsidRPr="00BA2C9A">
        <w:t xml:space="preserve"> these analyses only describe the dynamics of their </w:t>
      </w:r>
      <w:r w:rsidR="00AD28B6" w:rsidRPr="00BA2C9A">
        <w:t>density</w:t>
      </w:r>
      <w:r w:rsidR="00B676A7" w:rsidRPr="00BA2C9A">
        <w:t xml:space="preserve"> distribution within the survey area, and not their entire range.</w:t>
      </w:r>
    </w:p>
    <w:p w14:paraId="0C25BE72" w14:textId="131AA03D" w:rsidR="00465A85" w:rsidRDefault="00047600" w:rsidP="00770736">
      <w:pPr>
        <w:spacing w:after="120" w:line="480" w:lineRule="auto"/>
        <w:ind w:firstLine="720"/>
        <w:rPr>
          <w:ins w:id="300" w:author="Lewis.Barnett" w:date="2020-06-25T19:07:00Z"/>
        </w:rPr>
      </w:pPr>
      <w:r w:rsidRPr="00BA2C9A">
        <w:lastRenderedPageBreak/>
        <w:t xml:space="preserve">We </w:t>
      </w:r>
      <w:r w:rsidR="009B4FC6" w:rsidRPr="00BA2C9A">
        <w:t>fit spatial GLMM</w:t>
      </w:r>
      <w:r w:rsidR="00584268" w:rsidRPr="00BA2C9A">
        <w:t>s</w:t>
      </w:r>
      <w:r w:rsidR="009B4FC6" w:rsidRPr="00BA2C9A">
        <w:t xml:space="preserve"> </w:t>
      </w:r>
      <w:r w:rsidR="00584268" w:rsidRPr="00BA2C9A">
        <w:t xml:space="preserve">with and </w:t>
      </w:r>
      <w:r w:rsidR="009B4FC6" w:rsidRPr="00BA2C9A">
        <w:t xml:space="preserve">without a </w:t>
      </w:r>
      <w:del w:id="301" w:author="Lewis.Barnett" w:date="2020-06-23T15:00:00Z">
        <w:r w:rsidR="00584268" w:rsidRPr="00BA2C9A" w:rsidDel="00087449">
          <w:delText xml:space="preserve">spatial </w:delText>
        </w:r>
        <w:r w:rsidR="009B4FC6" w:rsidRPr="00BA2C9A" w:rsidDel="00087449">
          <w:delText>trend</w:delText>
        </w:r>
      </w:del>
      <w:ins w:id="302" w:author="Lewis.Barnett" w:date="2020-06-23T15:00:00Z">
        <w:r w:rsidR="00087449">
          <w:t>local trend</w:t>
        </w:r>
      </w:ins>
      <w:r w:rsidR="009B4FC6" w:rsidRPr="00BA2C9A">
        <w:t xml:space="preserve"> to each species</w:t>
      </w:r>
      <w:r w:rsidRPr="00BA2C9A">
        <w:t xml:space="preserve"> to evaluate whether the </w:t>
      </w:r>
      <w:del w:id="303" w:author="Lewis.Barnett" w:date="2020-06-23T15:00:00Z">
        <w:r w:rsidRPr="00BA2C9A" w:rsidDel="00087449">
          <w:delText>spatial trend</w:delText>
        </w:r>
      </w:del>
      <w:ins w:id="304" w:author="Lewis.Barnett" w:date="2020-06-23T15:00:00Z">
        <w:r w:rsidR="00087449">
          <w:t>local trend</w:t>
        </w:r>
      </w:ins>
      <w:r w:rsidRPr="00BA2C9A">
        <w:t xml:space="preserve"> may be appropriate for modeling how these 19 species change over time</w:t>
      </w:r>
      <w:r w:rsidR="009B4FC6" w:rsidRPr="00BA2C9A">
        <w:t xml:space="preserve">. We allowed </w:t>
      </w:r>
      <w:r w:rsidR="00584268" w:rsidRPr="00BA2C9A">
        <w:t>both</w:t>
      </w:r>
      <w:r w:rsidR="009B4FC6" w:rsidRPr="00BA2C9A">
        <w:t xml:space="preserve"> model</w:t>
      </w:r>
      <w:r w:rsidR="00584268" w:rsidRPr="00BA2C9A">
        <w:t>s</w:t>
      </w:r>
      <w:r w:rsidR="009B4FC6" w:rsidRPr="00BA2C9A">
        <w:t xml:space="preserve"> to include spatial and spatiotemporal components (independent </w:t>
      </w:r>
      <w:r w:rsidR="0089470C" w:rsidRPr="00BA2C9A">
        <w:t>by year</w:t>
      </w:r>
      <w:r w:rsidR="008A2168" w:rsidRPr="00BA2C9A">
        <w:t xml:space="preserve">, </w:t>
      </w:r>
      <w:r w:rsidR="00373951" w:rsidRPr="00BA2C9A">
        <w:t>because</w:t>
      </w:r>
      <w:r w:rsidR="008A2168" w:rsidRPr="00BA2C9A">
        <w:t xml:space="preserve"> preliminary testing indicated that including </w:t>
      </w:r>
      <w:r w:rsidR="00373951" w:rsidRPr="00BA2C9A">
        <w:t xml:space="preserve">temporal structure was not typically supported, as the 95% confidence interval </w:t>
      </w:r>
      <w:r w:rsidR="00797443" w:rsidRPr="00BA2C9A">
        <w:t>around</w:t>
      </w:r>
      <w:r w:rsidR="00373951" w:rsidRPr="00BA2C9A">
        <w:t xml:space="preserve"> the</w:t>
      </w:r>
      <w:r w:rsidR="00797443" w:rsidRPr="00BA2C9A">
        <w:t xml:space="preserve"> estimate of the</w:t>
      </w:r>
      <w:r w:rsidR="00373951" w:rsidRPr="00BA2C9A">
        <w:t xml:space="preserve"> </w:t>
      </w:r>
      <w:r w:rsidR="008A2168" w:rsidRPr="00BA2C9A">
        <w:t>first-order autoregressive</w:t>
      </w:r>
      <w:r w:rsidR="00373951" w:rsidRPr="00BA2C9A">
        <w:t xml:space="preserve"> </w:t>
      </w:r>
      <w:r w:rsidR="00797443" w:rsidRPr="00BA2C9A">
        <w:t xml:space="preserve">correlation </w:t>
      </w:r>
      <w:r w:rsidR="00373951" w:rsidRPr="00BA2C9A">
        <w:t>parameter included 0</w:t>
      </w:r>
      <w:r w:rsidR="009B4FC6" w:rsidRPr="00BA2C9A">
        <w:t xml:space="preserve">), depth </w:t>
      </w:r>
      <w:r w:rsidR="00584268" w:rsidRPr="00BA2C9A">
        <w:t xml:space="preserve">modeled </w:t>
      </w:r>
      <w:r w:rsidR="009B4FC6" w:rsidRPr="00BA2C9A">
        <w:t>as a quadratic effect</w:t>
      </w:r>
      <w:r w:rsidR="00BF2CBC" w:rsidRPr="00BA2C9A">
        <w:t xml:space="preserve"> </w:t>
      </w:r>
      <w:r w:rsidR="00BF2CBC" w:rsidRPr="00BA2C9A">
        <w:fldChar w:fldCharType="begin"/>
      </w:r>
      <w:ins w:id="305" w:author="Lewis.Barnett" w:date="2020-06-26T18:50:00Z">
        <w:r w:rsidR="00B923EE">
          <w:instrText xml:space="preserve"> ADDIN ZOTERO_ITEM CSL_CITATION {"citationID":"K6mYXjQI","properties":{"formattedCitation":"(Thorson et al. 2015)","plainCitation":"(Thorson et al. 2015)","noteIndex":0},"citationItems":[{"id":"ZWhcxDBs/F4o93T2a","uris":["http://zotero.org/users/2529419/items/PCF4QQP6"],"uri":["http://zotero.org/users/2529419/items/PCF4QQP6"],"itemData":{"id":2703,"type":"article-journal","title":"Geostatistical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306" w:author="Lewis Barnett" w:date="2020-06-16T14:27:00Z">
        <w:del w:id="307" w:author="Lewis.Barnett" w:date="2020-06-26T18:20:00Z">
          <w:r w:rsidR="003C0549" w:rsidDel="00770736">
            <w:delInstrText xml:space="preserve"> ADDIN ZOTERO_ITEM CSL_CITATION {"citationID":"K6mYXjQI","properties":{"formattedCitation":"(Thorson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308" w:author="Lewis.Barnett" w:date="2020-06-26T18:20:00Z">
        <w:r w:rsidR="00D15182" w:rsidRPr="00BA2C9A" w:rsidDel="00770736">
          <w:delInstrText xml:space="preserve"> ADDIN ZOTERO_ITEM CSL_CITATION {"citationID":"K6mYXjQI","properties":{"formattedCitation":"(Thorson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BF2CBC" w:rsidRPr="00BA2C9A">
        <w:fldChar w:fldCharType="separate"/>
      </w:r>
      <w:r w:rsidR="00BF2CBC" w:rsidRPr="00BA2C9A">
        <w:rPr>
          <w:noProof/>
        </w:rPr>
        <w:t>(Thorson et al. 2015)</w:t>
      </w:r>
      <w:r w:rsidR="00BF2CBC" w:rsidRPr="00BA2C9A">
        <w:fldChar w:fldCharType="end"/>
      </w:r>
      <w:r w:rsidR="00184203" w:rsidRPr="00BA2C9A">
        <w:t xml:space="preserve">, and year as a </w:t>
      </w:r>
      <w:r w:rsidR="00672372" w:rsidRPr="00BA2C9A">
        <w:t>factor</w:t>
      </w:r>
      <w:r w:rsidR="00184203" w:rsidRPr="00BA2C9A">
        <w:t xml:space="preserve">. </w:t>
      </w:r>
      <w:ins w:id="309" w:author="Lewis.Barnett" w:date="2020-06-25T19:29:00Z">
        <w:r w:rsidR="00046B6F">
          <w:t>Below w</w:t>
        </w:r>
      </w:ins>
      <w:ins w:id="310" w:author="Lewis.Barnett" w:date="2020-06-25T19:26:00Z">
        <w:r w:rsidR="00046B6F">
          <w:t xml:space="preserve">e describe </w:t>
        </w:r>
      </w:ins>
      <w:ins w:id="311" w:author="Lewis.Barnett" w:date="2020-06-25T19:29:00Z">
        <w:r w:rsidR="00046B6F">
          <w:t xml:space="preserve">in detail </w:t>
        </w:r>
      </w:ins>
      <w:ins w:id="312" w:author="Lewis.Barnett" w:date="2020-06-25T19:26:00Z">
        <w:r w:rsidR="00046B6F">
          <w:t>the full model including the local trend</w:t>
        </w:r>
      </w:ins>
      <w:ins w:id="313" w:author="Lewis.Barnett" w:date="2020-06-25T19:27:00Z">
        <w:r w:rsidR="00046B6F">
          <w:t>.</w:t>
        </w:r>
      </w:ins>
    </w:p>
    <w:p w14:paraId="5436BD8F" w14:textId="29F99368" w:rsidR="00465A85" w:rsidRDefault="005E1879" w:rsidP="00D26510">
      <w:pPr>
        <w:spacing w:after="120" w:line="480" w:lineRule="auto"/>
        <w:ind w:firstLine="720"/>
        <w:rPr>
          <w:ins w:id="314" w:author="Lewis.Barnett" w:date="2020-06-25T19:09:00Z"/>
        </w:rPr>
      </w:pPr>
      <w:del w:id="315" w:author="Lewis.Barnett" w:date="2020-06-25T19:21:00Z">
        <w:r w:rsidRPr="00BA2C9A" w:rsidDel="00046B6F">
          <w:delText>We modeled s</w:delText>
        </w:r>
        <w:r w:rsidR="000B1287" w:rsidRPr="00BA2C9A" w:rsidDel="00046B6F">
          <w:delText>patial components</w:delText>
        </w:r>
        <w:r w:rsidR="00647FFB" w:rsidRPr="00BA2C9A" w:rsidDel="00046B6F">
          <w:delText xml:space="preserve"> </w:delText>
        </w:r>
        <w:r w:rsidR="000B1287" w:rsidRPr="00BA2C9A" w:rsidDel="00046B6F">
          <w:delText>as</w:delText>
        </w:r>
        <w:r w:rsidR="00647FFB" w:rsidRPr="00BA2C9A" w:rsidDel="00046B6F">
          <w:delText xml:space="preserve"> random field</w:delText>
        </w:r>
        <w:r w:rsidR="000B1287" w:rsidRPr="00BA2C9A" w:rsidDel="00046B6F">
          <w:delText>s</w:delText>
        </w:r>
        <w:r w:rsidR="00647FFB" w:rsidRPr="00BA2C9A" w:rsidDel="00046B6F">
          <w:delText xml:space="preserve">, using a </w:delText>
        </w:r>
        <w:r w:rsidR="000B1287" w:rsidRPr="00BA2C9A" w:rsidDel="00046B6F">
          <w:delText xml:space="preserve">triangulated </w:delText>
        </w:r>
        <w:r w:rsidR="00647FFB" w:rsidRPr="00BA2C9A" w:rsidDel="00046B6F">
          <w:delText xml:space="preserve">mesh </w:delText>
        </w:r>
        <w:r w:rsidR="000B1287" w:rsidRPr="00BA2C9A" w:rsidDel="00046B6F">
          <w:delText>with vertices at 350 knots to approximate a continuous spatial field</w:delText>
        </w:r>
        <w:r w:rsidRPr="00BA2C9A" w:rsidDel="00046B6F">
          <w:delText xml:space="preserve"> </w:delText>
        </w:r>
        <w:r w:rsidR="0065727C" w:rsidRPr="00BA2C9A" w:rsidDel="00046B6F">
          <w:fldChar w:fldCharType="begin"/>
        </w:r>
      </w:del>
      <w:ins w:id="316" w:author="Lewis Barnett" w:date="2020-06-16T14:27:00Z">
        <w:del w:id="317" w:author="Lewis.Barnett" w:date="2020-06-25T19:21:00Z">
          <w:r w:rsidR="003C0549" w:rsidDel="00046B6F">
            <w:delInstrText xml:space="preserve"> ADDIN ZOTERO_ITEM CSL_CITATION {"citationID":"gsD1r0XP","properties":{"formattedCitation":"(Rue et al. 2009, Lindgren et al. 2011)","plainCitation":"(Rue et al. 2009, Lindgren et al. 2011)","noteIndex":0},"citationItems":[{"id":"fxBrDx2O/ZGSDlNDb","uris":["http://zotero.org/users/2529419/items/JEVMTMK3"],"uri":["http://zotero.org/users/2529419/items/JEVMTMK3"],"itemData":{"id":"zS1tXkZa/AeWKhPCj","type":"article-journal","title":"Approximate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delInstrText>
          </w:r>
        </w:del>
      </w:ins>
      <w:del w:id="318" w:author="Lewis.Barnett" w:date="2020-06-25T19:21:00Z">
        <w:r w:rsidR="00D15182" w:rsidRPr="00BA2C9A" w:rsidDel="00046B6F">
          <w:delInstrText xml:space="preserve"> ADDIN ZOTERO_ITEM CSL_CITATION {"citationID":"gsD1r0XP","properties":{"formattedCitation":"(Rue et al. 2009, Lindgren et al. 2011)","plainCitation":"(Rue et al. 2009, Lindgren et al. 2011)","noteIndex":0},"citationItems":[{"id":"ZZmZn1OF/JH1Q9nQd","uris":["http://zotero.org/users/2529419/items/JEVMTMK3"],"uri":["http://zotero.org/users/2529419/items/JEVMTMK3"],"itemData":{"id":"zS1tXkZa/AeWKhPCj","type":"article-journal","title":"Approximate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local/BQs8dIsK/items/H4LLX2FI"],"uri":["http://zotero.org/users/local/BQs8dIsK/items/H4LLX2FI"],"itemData":{"id":5804,"type":"article-journal","title":"An explicit link between Gaussian fields and Gaussian Markov random fields: the stochastic partial differential equation approach","container-title":"Journal of the Royal Statistical Society: Series B (Statistical Methodology)","page":"423-498","volume":"73","issue":"4","source":"Wiley Online Library","abstract":"Summary. 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sphere.","DOI":"10.1111/j.1467-9868.2011.00777.x","ISSN":"1467-9868","title-short":"An explicit link between Gaussian fields and Gaussian Markov random fields","language":"en","author":[{"family":"Lindgren","given":"Finn"},{"family":"Rue","given":"Håvard"},{"family":"Lindström","given":"Johan"}],"issued":{"date-parts":[["2011",9,1]]}}}],"schema":"https://github.com/citation-style-language/schema/raw/master/csl-citation.json"} </w:delInstrText>
        </w:r>
        <w:r w:rsidR="0065727C" w:rsidRPr="00BA2C9A" w:rsidDel="00046B6F">
          <w:fldChar w:fldCharType="separate"/>
        </w:r>
        <w:r w:rsidR="0065727C" w:rsidRPr="00BA2C9A" w:rsidDel="00046B6F">
          <w:delText>(Rue et al. 2009, Lindgren et al. 2011)</w:delText>
        </w:r>
        <w:r w:rsidR="0065727C" w:rsidRPr="00BA2C9A" w:rsidDel="00046B6F">
          <w:fldChar w:fldCharType="end"/>
        </w:r>
        <w:r w:rsidR="006454FE" w:rsidRPr="00BA2C9A" w:rsidDel="00046B6F">
          <w:delText xml:space="preserve">. </w:delText>
        </w:r>
        <w:r w:rsidR="00184203" w:rsidRPr="00BA2C9A" w:rsidDel="00046B6F">
          <w:delText xml:space="preserve">The inclusion of year as a </w:delText>
        </w:r>
        <w:r w:rsidR="00672372" w:rsidRPr="00BA2C9A" w:rsidDel="00046B6F">
          <w:delText>factor</w:delText>
        </w:r>
        <w:r w:rsidR="00184203" w:rsidRPr="00BA2C9A" w:rsidDel="00046B6F">
          <w:delText xml:space="preserve"> centered each of the estimated spatiotemporal fields to have mean zero.</w:delText>
        </w:r>
        <w:r w:rsidR="00217FEE" w:rsidRPr="00BA2C9A" w:rsidDel="00046B6F">
          <w:delText xml:space="preserve"> </w:delText>
        </w:r>
      </w:del>
      <w:r w:rsidR="00217FEE" w:rsidRPr="00BA2C9A">
        <w:t xml:space="preserve">Because of the </w:t>
      </w:r>
      <w:r w:rsidR="005B0DAC" w:rsidRPr="00BA2C9A">
        <w:t>positive continuous nature of the recorded fish densities combined with some zeros</w:t>
      </w:r>
      <w:r w:rsidR="00217FEE" w:rsidRPr="00BA2C9A">
        <w:t xml:space="preserve">, we </w:t>
      </w:r>
      <w:r w:rsidR="00343F2D" w:rsidRPr="00BA2C9A">
        <w:t xml:space="preserve">modeled the response </w:t>
      </w:r>
      <m:oMath>
        <m:sSub>
          <m:sSubPr>
            <m:ctrlPr>
              <w:ins w:id="319" w:author="Lewis.Barnett" w:date="2020-06-25T19:08:00Z">
                <w:rPr>
                  <w:rFonts w:ascii="Cambria Math" w:hAnsi="Cambria Math"/>
                  <w:lang w:val="en-US"/>
                </w:rPr>
              </w:ins>
            </m:ctrlPr>
          </m:sSubPr>
          <m:e>
            <m:r>
              <w:ins w:id="320" w:author="Lewis.Barnett" w:date="2020-06-25T19:08:00Z">
                <w:rPr>
                  <w:rFonts w:ascii="Cambria Math" w:hAnsi="Cambria Math"/>
                  <w:lang w:val="en-US"/>
                </w:rPr>
                <m:t>y</m:t>
              </w:ins>
            </m:r>
          </m:e>
          <m:sub>
            <m:r>
              <w:ins w:id="321" w:author="Lewis.Barnett" w:date="2020-06-25T19:08:00Z">
                <w:rPr>
                  <w:rFonts w:ascii="Cambria Math" w:hAnsi="Cambria Math"/>
                  <w:lang w:val="en-US"/>
                </w:rPr>
                <m:t>s,t</m:t>
              </w:ins>
            </m:r>
          </m:sub>
        </m:sSub>
      </m:oMath>
      <w:ins w:id="322" w:author="Lewis.Barnett" w:date="2020-06-25T19:08:00Z">
        <w:r w:rsidR="00465A85" w:rsidRPr="00465A85">
          <w:rPr>
            <w:lang w:val="en-US"/>
          </w:rPr>
          <w:t xml:space="preserve"> (catch per unit effort [CPUE] at point in space </w:t>
        </w:r>
        <m:oMath>
          <m:r>
            <w:rPr>
              <w:rFonts w:ascii="Cambria Math" w:hAnsi="Cambria Math"/>
              <w:lang w:val="en-US"/>
            </w:rPr>
            <m:t>s</m:t>
          </m:r>
        </m:oMath>
        <w:r w:rsidR="00465A85" w:rsidRPr="00465A85">
          <w:rPr>
            <w:lang w:val="en-US"/>
          </w:rPr>
          <w:t xml:space="preserve"> and time </w:t>
        </w:r>
        <m:oMath>
          <m:r>
            <w:rPr>
              <w:rFonts w:ascii="Cambria Math" w:hAnsi="Cambria Math"/>
              <w:lang w:val="en-US"/>
            </w:rPr>
            <m:t>t</m:t>
          </m:r>
        </m:oMath>
        <w:r w:rsidR="00465A85" w:rsidRPr="00465A85">
          <w:rPr>
            <w:lang w:val="en-US"/>
          </w:rPr>
          <w:t>)</w:t>
        </w:r>
        <w:r w:rsidR="00465A85">
          <w:rPr>
            <w:lang w:val="en-US"/>
          </w:rPr>
          <w:t xml:space="preserve"> </w:t>
        </w:r>
      </w:ins>
      <w:r w:rsidR="00343F2D" w:rsidRPr="00BA2C9A">
        <w:t xml:space="preserve">with a Tweedie distribution </w:t>
      </w:r>
      <w:r w:rsidR="005B0DAC" w:rsidRPr="00BA2C9A">
        <w:t xml:space="preserve">and a </w:t>
      </w:r>
      <w:r w:rsidR="00343F2D" w:rsidRPr="00BA2C9A">
        <w:t>log link</w:t>
      </w:r>
      <w:r w:rsidR="00BF2CBC" w:rsidRPr="00BA2C9A">
        <w:t xml:space="preserve"> </w:t>
      </w:r>
      <w:r w:rsidR="00BF2CBC" w:rsidRPr="00BA2C9A">
        <w:fldChar w:fldCharType="begin"/>
      </w:r>
      <w:ins w:id="323" w:author="Lewis.Barnett" w:date="2020-06-26T18:45:00Z">
        <w:r w:rsidR="004D4D57">
          <w:instrText xml:space="preserve"> ADDIN ZOTERO_ITEM CSL_CITATION {"citationID":"WVgsxqC7","properties":{"formattedCitation":"(Tweedie 1984, Dunn and Smyth 2005, Anderson et al. 2019)","plainCitation":"(Tweedie 1984, Dunn and Smyth 2005, Anderson et al. 2019)","noteIndex":0},"citationItems":[{"id":15918,"uris":["http://zotero.org/users/6342351/items/GECXTHF7"],"uri":["http://zotero.org/users/6342351/items/GECXTHF7"],"itemData":{"id":15918,"type":"paper-conference","container-title":"Statistics: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densities","volume":"15","author":[{"family":"Dunn","given":"Peter K."},{"family":"Smyth","given":"Gordon K."}],"issued":{"date-parts":[["2005"]]}}},{"id":16173,"uris":["http://zotero.org/users/6342351/items/K9UB9E6T"],"uri":["http://zotero.org/users/6342351/items/K9UB9E6T"],"itemData":{"id":16173,"type":"article-journal","container-title":"DFO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M."}],"issued":{"date-parts":[["2019"]]}}}],"schema":"https://github.com/citation-style-language/schema/raw/master/csl-citation.json"} </w:instrText>
        </w:r>
      </w:ins>
      <w:ins w:id="324" w:author="Lewis Barnett" w:date="2020-06-16T14:27:00Z">
        <w:del w:id="325" w:author="Lewis.Barnett" w:date="2020-06-26T18:45:00Z">
          <w:r w:rsidR="003C0549" w:rsidDel="004D4D57">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densities","volume":"15","author":[{"family":"Dunn","given":"Peter K."},{"family":"Smyth","given":"Gordon K."}],"issued":{"date-parts":[["2005"]]}}}],"schema":"https://github.com/citation-style-language/schema/raw/master/csl-citation.json"} </w:delInstrText>
          </w:r>
        </w:del>
      </w:ins>
      <w:del w:id="326" w:author="Lewis.Barnett" w:date="2020-06-26T18:45:00Z">
        <w:r w:rsidR="00E96AC2" w:rsidRPr="00BA2C9A" w:rsidDel="004D4D57">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press"}}},{"id":15918,"uris":["http://zotero.org/users/local/BQs8dIsK/items/GECXTHF7"],"uri":["http://zotero.org/users/local/BQs8dIsK/items/GECXTHF7"],"itemData":{"id":15918,"type":"paper-conference","title":"An index which distinguishes between some important exponential families","container-title":"Statistics: Applications and New Directions. Proceedings of the Indian Statistical Institute Golden Jubilee International Conference (Eds. J. K. Ghosh and J. Roy)","publisher":"Calcutta: Indian Statistical Institute","page":"579-604","volume":"579","author":[{"family":"Tweedie","given":"Maurice CK"}],"issued":{"date-parts":[["1984"]]}}},{"id":12336,"uris":["http://zotero.org/users/local/BQs8dIsK/items/DHUKMCEJ"],"uri":["http://zotero.org/users/local/BQs8dIsK/items/DHUKMCEJ"],"itemData":{"id":12336,"type":"article-journal","title":"Series evaluation of Tweedie exponential dispersion model densities","container-title":"Statistics and Computing","page":"267-280","volume":"15","issue":"4","source":"Google Scholar","author":[{"family":"Dunn","given":"Peter K."},{"family":"Smyth","given":"Gordon K."}],"issued":{"date-parts":[["2005"]]}}}],"schema":"https://github.com/citation-style-language/schema/raw/master/csl-citation.json"} </w:delInstrText>
        </w:r>
      </w:del>
      <w:r w:rsidR="00BF2CBC" w:rsidRPr="00BA2C9A">
        <w:fldChar w:fldCharType="separate"/>
      </w:r>
      <w:ins w:id="327" w:author="Lewis.Barnett" w:date="2020-06-26T18:45:00Z">
        <w:r w:rsidR="004D4D57" w:rsidRPr="004D4D57">
          <w:t>(Tweedie 1984, Dunn and Smyth 2005, Anderson et al. 2019)</w:t>
        </w:r>
      </w:ins>
      <w:del w:id="328" w:author="Lewis.Barnett" w:date="2020-06-26T18:45:00Z">
        <w:r w:rsidR="00E96AC2" w:rsidRPr="004D4D57" w:rsidDel="004D4D57">
          <w:delText>(Anderson et al. In press, Tweedie 1984, Dunn and Smyth 2005)</w:delText>
        </w:r>
      </w:del>
      <w:r w:rsidR="00BF2CBC" w:rsidRPr="00BA2C9A">
        <w:fldChar w:fldCharType="end"/>
      </w:r>
      <w:ins w:id="329" w:author="Lewis.Barnett" w:date="2020-06-25T19:09:00Z">
        <w:r w:rsidR="00465A85">
          <w:t>:</w:t>
        </w:r>
      </w:ins>
    </w:p>
    <w:commentRangeStart w:id="330"/>
    <w:p w14:paraId="75481437" w14:textId="2C01E5B3" w:rsidR="00465A85" w:rsidRPr="00465A85" w:rsidRDefault="00465A85" w:rsidP="00465A85">
      <w:pPr>
        <w:spacing w:after="120" w:line="480" w:lineRule="auto"/>
        <w:ind w:firstLine="720"/>
        <w:rPr>
          <w:ins w:id="331" w:author="Lewis.Barnett" w:date="2020-06-25T19:09:00Z"/>
          <w:lang w:val="en-US"/>
        </w:rPr>
      </w:pPr>
      <m:oMathPara>
        <m:oMathParaPr>
          <m:jc m:val="center"/>
        </m:oMathParaPr>
        <m:oMath>
          <m:m>
            <m:mPr>
              <m:plcHide m:val="1"/>
              <m:mcs>
                <m:mc>
                  <m:mcPr>
                    <m:count m:val="1"/>
                    <m:mcJc m:val="right"/>
                  </m:mcPr>
                </m:mc>
                <m:mc>
                  <m:mcPr>
                    <m:count m:val="1"/>
                    <m:mcJc m:val="left"/>
                  </m:mcPr>
                </m:mc>
              </m:mcs>
              <m:ctrlPr>
                <w:ins w:id="332" w:author="Lewis.Barnett" w:date="2020-06-25T19:09:00Z">
                  <w:rPr>
                    <w:rFonts w:ascii="Cambria Math" w:hAnsi="Cambria Math"/>
                    <w:lang w:val="en-US"/>
                  </w:rPr>
                </w:ins>
              </m:ctrlPr>
            </m:mPr>
            <m:mr>
              <m:e>
                <m:sSub>
                  <m:sSubPr>
                    <m:ctrlPr>
                      <w:ins w:id="333" w:author="Lewis.Barnett" w:date="2020-06-25T19:09:00Z">
                        <w:rPr>
                          <w:rFonts w:ascii="Cambria Math" w:hAnsi="Cambria Math"/>
                          <w:lang w:val="en-US"/>
                        </w:rPr>
                      </w:ins>
                    </m:ctrlPr>
                  </m:sSubPr>
                  <m:e>
                    <m:r>
                      <w:ins w:id="334" w:author="Lewis.Barnett" w:date="2020-06-25T19:09:00Z">
                        <w:rPr>
                          <w:rFonts w:ascii="Cambria Math" w:hAnsi="Cambria Math"/>
                          <w:lang w:val="en-US"/>
                        </w:rPr>
                        <m:t>y</m:t>
                      </w:ins>
                    </m:r>
                  </m:e>
                  <m:sub>
                    <m:r>
                      <w:ins w:id="335" w:author="Lewis.Barnett" w:date="2020-06-25T19:09:00Z">
                        <w:rPr>
                          <w:rFonts w:ascii="Cambria Math" w:hAnsi="Cambria Math"/>
                          <w:lang w:val="en-US"/>
                        </w:rPr>
                        <m:t>s,t</m:t>
                      </w:ins>
                    </m:r>
                  </m:sub>
                </m:sSub>
              </m:e>
              <m:e>
                <m:r>
                  <w:ins w:id="336" w:author="Lewis.Barnett" w:date="2020-06-25T19:09:00Z">
                    <w:rPr>
                      <w:rFonts w:ascii="Cambria Math" w:hAnsi="Cambria Math"/>
                      <w:lang w:val="en-US"/>
                    </w:rPr>
                    <m:t>∼</m:t>
                  </w:ins>
                </m:r>
                <m:r>
                  <w:ins w:id="337" w:author="Lewis.Barnett" w:date="2020-06-25T19:09:00Z">
                    <m:rPr>
                      <m:nor/>
                    </m:rPr>
                    <w:rPr>
                      <w:lang w:val="en-US"/>
                    </w:rPr>
                    <m:t>Tweedie</m:t>
                  </w:ins>
                </m:r>
                <m:d>
                  <m:dPr>
                    <m:ctrlPr>
                      <w:ins w:id="338" w:author="Lewis.Barnett" w:date="2020-06-25T19:09:00Z">
                        <w:rPr>
                          <w:rFonts w:ascii="Cambria Math" w:hAnsi="Cambria Math"/>
                          <w:lang w:val="en-US"/>
                        </w:rPr>
                      </w:ins>
                    </m:ctrlPr>
                  </m:dPr>
                  <m:e>
                    <m:sSub>
                      <m:sSubPr>
                        <m:ctrlPr>
                          <w:ins w:id="339" w:author="Lewis.Barnett" w:date="2020-06-25T19:09:00Z">
                            <w:rPr>
                              <w:rFonts w:ascii="Cambria Math" w:hAnsi="Cambria Math"/>
                              <w:lang w:val="en-US"/>
                            </w:rPr>
                          </w:ins>
                        </m:ctrlPr>
                      </m:sSubPr>
                      <m:e>
                        <m:r>
                          <w:ins w:id="340" w:author="Lewis.Barnett" w:date="2020-06-25T19:09:00Z">
                            <w:rPr>
                              <w:rFonts w:ascii="Cambria Math" w:hAnsi="Cambria Math"/>
                              <w:lang w:val="en-US"/>
                            </w:rPr>
                            <m:t>μ</m:t>
                          </w:ins>
                        </m:r>
                      </m:e>
                      <m:sub>
                        <m:r>
                          <w:ins w:id="341" w:author="Lewis.Barnett" w:date="2020-06-25T19:09:00Z">
                            <w:rPr>
                              <w:rFonts w:ascii="Cambria Math" w:hAnsi="Cambria Math"/>
                              <w:lang w:val="en-US"/>
                            </w:rPr>
                            <m:t>s,t</m:t>
                          </w:ins>
                        </m:r>
                      </m:sub>
                    </m:sSub>
                    <m:r>
                      <w:ins w:id="342" w:author="Lewis.Barnett" w:date="2020-06-25T19:09:00Z">
                        <w:rPr>
                          <w:rFonts w:ascii="Cambria Math" w:hAnsi="Cambria Math"/>
                          <w:lang w:val="en-US"/>
                        </w:rPr>
                        <m:t>,p,ϕ</m:t>
                      </w:ins>
                    </m:r>
                  </m:e>
                </m:d>
                <m:r>
                  <w:ins w:id="343" w:author="Lewis.Barnett" w:date="2020-06-25T19:09:00Z">
                    <w:rPr>
                      <w:rFonts w:ascii="Cambria Math" w:hAnsi="Cambria Math"/>
                      <w:lang w:val="en-US"/>
                    </w:rPr>
                    <m:t>, 1&lt;p&lt;2 ,</m:t>
                  </w:ins>
                </m:r>
              </m:e>
            </m:mr>
            <m:mr>
              <m:e>
                <m:sSub>
                  <m:sSubPr>
                    <m:ctrlPr>
                      <w:ins w:id="344" w:author="Lewis.Barnett" w:date="2020-06-25T19:09:00Z">
                        <w:rPr>
                          <w:rFonts w:ascii="Cambria Math" w:hAnsi="Cambria Math"/>
                          <w:lang w:val="en-US"/>
                        </w:rPr>
                      </w:ins>
                    </m:ctrlPr>
                  </m:sSubPr>
                  <m:e>
                    <m:r>
                      <w:ins w:id="345" w:author="Lewis.Barnett" w:date="2020-06-25T19:09:00Z">
                        <w:rPr>
                          <w:rFonts w:ascii="Cambria Math" w:hAnsi="Cambria Math"/>
                          <w:lang w:val="en-US"/>
                        </w:rPr>
                        <m:t>μ</m:t>
                      </w:ins>
                    </m:r>
                  </m:e>
                  <m:sub>
                    <m:r>
                      <w:ins w:id="346" w:author="Lewis.Barnett" w:date="2020-06-25T19:09:00Z">
                        <w:rPr>
                          <w:rFonts w:ascii="Cambria Math" w:hAnsi="Cambria Math"/>
                          <w:lang w:val="en-US"/>
                        </w:rPr>
                        <m:t>s,t</m:t>
                      </w:ins>
                    </m:r>
                  </m:sub>
                </m:sSub>
              </m:e>
              <m:e>
                <m:r>
                  <w:ins w:id="347" w:author="Lewis.Barnett" w:date="2020-06-25T19:09:00Z">
                    <w:rPr>
                      <w:rFonts w:ascii="Cambria Math" w:hAnsi="Cambria Math"/>
                      <w:lang w:val="en-US"/>
                    </w:rPr>
                    <m:t>=</m:t>
                  </w:ins>
                </m:r>
                <m:r>
                  <w:ins w:id="348" w:author="Lewis.Barnett" w:date="2020-06-25T19:09:00Z">
                    <m:rPr>
                      <m:nor/>
                    </m:rPr>
                    <w:rPr>
                      <w:lang w:val="en-US"/>
                    </w:rPr>
                    <m:t>exp</m:t>
                  </w:ins>
                </m:r>
                <m:d>
                  <m:dPr>
                    <m:ctrlPr>
                      <w:ins w:id="349" w:author="Lewis.Barnett" w:date="2020-06-25T19:09:00Z">
                        <w:rPr>
                          <w:rFonts w:ascii="Cambria Math" w:hAnsi="Cambria Math"/>
                          <w:lang w:val="en-US"/>
                        </w:rPr>
                      </w:ins>
                    </m:ctrlPr>
                  </m:dPr>
                  <m:e>
                    <m:sSub>
                      <m:sSubPr>
                        <m:ctrlPr>
                          <w:ins w:id="350" w:author="Lewis.Barnett" w:date="2020-06-25T19:09:00Z">
                            <w:rPr>
                              <w:rFonts w:ascii="Cambria Math" w:hAnsi="Cambria Math"/>
                              <w:lang w:val="en-US"/>
                            </w:rPr>
                          </w:ins>
                        </m:ctrlPr>
                      </m:sSubPr>
                      <m:e>
                        <m:r>
                          <w:ins w:id="351" w:author="Lewis.Barnett" w:date="2020-06-25T19:09:00Z">
                            <w:rPr>
                              <w:rFonts w:ascii="Cambria Math" w:hAnsi="Cambria Math"/>
                              <w:lang w:val="en-US"/>
                            </w:rPr>
                            <m:t>α</m:t>
                          </w:ins>
                        </m:r>
                      </m:e>
                      <m:sub>
                        <m:r>
                          <w:ins w:id="352" w:author="Lewis.Barnett" w:date="2020-06-25T19:09:00Z">
                            <w:rPr>
                              <w:rFonts w:ascii="Cambria Math" w:hAnsi="Cambria Math"/>
                              <w:lang w:val="en-US"/>
                            </w:rPr>
                            <m:t>t</m:t>
                          </w:ins>
                        </m:r>
                      </m:sub>
                    </m:sSub>
                    <m:r>
                      <w:ins w:id="353" w:author="Lewis.Barnett" w:date="2020-06-25T19:09:00Z">
                        <w:rPr>
                          <w:rFonts w:ascii="Cambria Math" w:hAnsi="Cambria Math"/>
                          <w:lang w:val="en-US"/>
                        </w:rPr>
                        <m:t>+</m:t>
                      </w:ins>
                    </m:r>
                    <m:sSub>
                      <m:sSubPr>
                        <m:ctrlPr>
                          <w:ins w:id="354" w:author="Lewis.Barnett" w:date="2020-06-25T19:09:00Z">
                            <w:rPr>
                              <w:rFonts w:ascii="Cambria Math" w:hAnsi="Cambria Math"/>
                              <w:lang w:val="en-US"/>
                            </w:rPr>
                          </w:ins>
                        </m:ctrlPr>
                      </m:sSubPr>
                      <m:e>
                        <m:r>
                          <w:ins w:id="355" w:author="Lewis.Barnett" w:date="2020-06-25T19:09:00Z">
                            <w:rPr>
                              <w:rFonts w:ascii="Cambria Math" w:hAnsi="Cambria Math"/>
                              <w:lang w:val="en-US"/>
                            </w:rPr>
                            <m:t>β</m:t>
                          </w:ins>
                        </m:r>
                      </m:e>
                      <m:sub>
                        <m:r>
                          <w:ins w:id="356" w:author="Lewis.Barnett" w:date="2020-06-25T19:09:00Z">
                            <w:rPr>
                              <w:rFonts w:ascii="Cambria Math" w:hAnsi="Cambria Math"/>
                              <w:lang w:val="en-US"/>
                            </w:rPr>
                            <m:t>1</m:t>
                          </w:ins>
                        </m:r>
                      </m:sub>
                    </m:sSub>
                    <m:sSub>
                      <m:sSubPr>
                        <m:ctrlPr>
                          <w:ins w:id="357" w:author="Lewis.Barnett" w:date="2020-06-25T19:09:00Z">
                            <w:rPr>
                              <w:rFonts w:ascii="Cambria Math" w:hAnsi="Cambria Math"/>
                              <w:lang w:val="en-US"/>
                            </w:rPr>
                          </w:ins>
                        </m:ctrlPr>
                      </m:sSubPr>
                      <m:e>
                        <m:r>
                          <w:ins w:id="358" w:author="Lewis.Barnett" w:date="2020-06-25T19:09:00Z">
                            <w:rPr>
                              <w:rFonts w:ascii="Cambria Math" w:hAnsi="Cambria Math"/>
                              <w:lang w:val="en-US"/>
                            </w:rPr>
                            <m:t>D</m:t>
                          </w:ins>
                        </m:r>
                      </m:e>
                      <m:sub>
                        <m:r>
                          <w:ins w:id="359" w:author="Lewis.Barnett" w:date="2020-06-25T19:09:00Z">
                            <w:rPr>
                              <w:rFonts w:ascii="Cambria Math" w:hAnsi="Cambria Math"/>
                              <w:lang w:val="en-US"/>
                            </w:rPr>
                            <m:t>s,t</m:t>
                          </w:ins>
                        </m:r>
                      </m:sub>
                    </m:sSub>
                    <m:r>
                      <w:ins w:id="360" w:author="Lewis.Barnett" w:date="2020-06-25T19:09:00Z">
                        <w:rPr>
                          <w:rFonts w:ascii="Cambria Math" w:hAnsi="Cambria Math"/>
                          <w:lang w:val="en-US"/>
                        </w:rPr>
                        <m:t>+</m:t>
                      </w:ins>
                    </m:r>
                    <m:sSub>
                      <m:sSubPr>
                        <m:ctrlPr>
                          <w:ins w:id="361" w:author="Lewis.Barnett" w:date="2020-06-25T19:09:00Z">
                            <w:rPr>
                              <w:rFonts w:ascii="Cambria Math" w:hAnsi="Cambria Math"/>
                              <w:lang w:val="en-US"/>
                            </w:rPr>
                          </w:ins>
                        </m:ctrlPr>
                      </m:sSubPr>
                      <m:e>
                        <m:r>
                          <w:ins w:id="362" w:author="Lewis.Barnett" w:date="2020-06-25T19:09:00Z">
                            <w:rPr>
                              <w:rFonts w:ascii="Cambria Math" w:hAnsi="Cambria Math"/>
                              <w:lang w:val="en-US"/>
                            </w:rPr>
                            <m:t>β</m:t>
                          </w:ins>
                        </m:r>
                      </m:e>
                      <m:sub>
                        <m:r>
                          <w:ins w:id="363" w:author="Lewis.Barnett" w:date="2020-06-25T19:09:00Z">
                            <w:rPr>
                              <w:rFonts w:ascii="Cambria Math" w:hAnsi="Cambria Math"/>
                              <w:lang w:val="en-US"/>
                            </w:rPr>
                            <m:t>2</m:t>
                          </w:ins>
                        </m:r>
                      </m:sub>
                    </m:sSub>
                    <m:sSubSup>
                      <m:sSubSupPr>
                        <m:ctrlPr>
                          <w:ins w:id="364" w:author="Lewis.Barnett" w:date="2020-06-25T19:09:00Z">
                            <w:rPr>
                              <w:rFonts w:ascii="Cambria Math" w:hAnsi="Cambria Math"/>
                              <w:lang w:val="en-US"/>
                            </w:rPr>
                          </w:ins>
                        </m:ctrlPr>
                      </m:sSubSupPr>
                      <m:e>
                        <m:r>
                          <w:ins w:id="365" w:author="Lewis.Barnett" w:date="2020-06-25T19:09:00Z">
                            <w:rPr>
                              <w:rFonts w:ascii="Cambria Math" w:hAnsi="Cambria Math"/>
                              <w:lang w:val="en-US"/>
                            </w:rPr>
                            <m:t>D</m:t>
                          </w:ins>
                        </m:r>
                      </m:e>
                      <m:sub>
                        <m:r>
                          <w:ins w:id="366" w:author="Lewis.Barnett" w:date="2020-06-25T19:09:00Z">
                            <w:rPr>
                              <w:rFonts w:ascii="Cambria Math" w:hAnsi="Cambria Math"/>
                              <w:lang w:val="en-US"/>
                            </w:rPr>
                            <m:t>s,t</m:t>
                          </w:ins>
                        </m:r>
                      </m:sub>
                      <m:sup>
                        <m:r>
                          <w:ins w:id="367" w:author="Lewis.Barnett" w:date="2020-06-25T19:09:00Z">
                            <w:rPr>
                              <w:rFonts w:ascii="Cambria Math" w:hAnsi="Cambria Math"/>
                              <w:lang w:val="en-US"/>
                            </w:rPr>
                            <m:t>2</m:t>
                          </w:ins>
                        </m:r>
                      </m:sup>
                    </m:sSubSup>
                    <m:r>
                      <w:ins w:id="368" w:author="Lewis.Barnett" w:date="2020-06-25T19:09:00Z">
                        <w:rPr>
                          <w:rFonts w:ascii="Cambria Math" w:hAnsi="Cambria Math"/>
                          <w:lang w:val="en-US"/>
                        </w:rPr>
                        <m:t>+</m:t>
                      </w:ins>
                    </m:r>
                    <m:sSub>
                      <m:sSubPr>
                        <m:ctrlPr>
                          <w:ins w:id="369" w:author="Lewis.Barnett" w:date="2020-06-25T19:09:00Z">
                            <w:rPr>
                              <w:rFonts w:ascii="Cambria Math" w:hAnsi="Cambria Math"/>
                              <w:lang w:val="en-US"/>
                            </w:rPr>
                          </w:ins>
                        </m:ctrlPr>
                      </m:sSubPr>
                      <m:e>
                        <m:r>
                          <w:ins w:id="370" w:author="Lewis.Barnett" w:date="2020-06-25T19:09:00Z">
                            <w:rPr>
                              <w:rFonts w:ascii="Cambria Math" w:hAnsi="Cambria Math"/>
                              <w:lang w:val="en-US"/>
                            </w:rPr>
                            <m:t>ω</m:t>
                          </w:ins>
                        </m:r>
                      </m:e>
                      <m:sub>
                        <m:r>
                          <w:ins w:id="371" w:author="Lewis.Barnett" w:date="2020-06-25T19:09:00Z">
                            <w:rPr>
                              <w:rFonts w:ascii="Cambria Math" w:hAnsi="Cambria Math"/>
                              <w:lang w:val="en-US"/>
                            </w:rPr>
                            <m:t>s</m:t>
                          </w:ins>
                        </m:r>
                      </m:sub>
                    </m:sSub>
                    <m:r>
                      <w:ins w:id="372" w:author="Lewis.Barnett" w:date="2020-06-25T19:09:00Z">
                        <w:rPr>
                          <w:rFonts w:ascii="Cambria Math" w:hAnsi="Cambria Math"/>
                          <w:lang w:val="en-US"/>
                        </w:rPr>
                        <m:t>+</m:t>
                      </w:ins>
                    </m:r>
                    <m:sSub>
                      <m:sSubPr>
                        <m:ctrlPr>
                          <w:ins w:id="373" w:author="Lewis.Barnett" w:date="2020-06-25T19:09:00Z">
                            <w:rPr>
                              <w:rFonts w:ascii="Cambria Math" w:hAnsi="Cambria Math"/>
                              <w:lang w:val="en-US"/>
                            </w:rPr>
                          </w:ins>
                        </m:ctrlPr>
                      </m:sSubPr>
                      <m:e>
                        <m:r>
                          <w:ins w:id="374" w:author="Lewis.Barnett" w:date="2020-06-25T19:09:00Z">
                            <w:rPr>
                              <w:rFonts w:ascii="Cambria Math" w:hAnsi="Cambria Math"/>
                              <w:lang w:val="en-US"/>
                            </w:rPr>
                            <m:t>ϵ</m:t>
                          </w:ins>
                        </m:r>
                      </m:e>
                      <m:sub>
                        <m:r>
                          <w:ins w:id="375" w:author="Lewis.Barnett" w:date="2020-06-25T19:09:00Z">
                            <w:rPr>
                              <w:rFonts w:ascii="Cambria Math" w:hAnsi="Cambria Math"/>
                              <w:lang w:val="en-US"/>
                            </w:rPr>
                            <m:t>s,t</m:t>
                          </w:ins>
                        </m:r>
                      </m:sub>
                    </m:sSub>
                    <m:r>
                      <w:ins w:id="376" w:author="Lewis.Barnett" w:date="2020-06-25T19:09:00Z">
                        <w:rPr>
                          <w:rFonts w:ascii="Cambria Math" w:hAnsi="Cambria Math"/>
                          <w:lang w:val="en-US"/>
                        </w:rPr>
                        <m:t>+</m:t>
                      </w:ins>
                    </m:r>
                    <m:sSub>
                      <m:sSubPr>
                        <m:ctrlPr>
                          <w:ins w:id="377" w:author="Lewis.Barnett" w:date="2020-06-25T19:09:00Z">
                            <w:rPr>
                              <w:rFonts w:ascii="Cambria Math" w:hAnsi="Cambria Math"/>
                              <w:lang w:val="en-US"/>
                            </w:rPr>
                          </w:ins>
                        </m:ctrlPr>
                      </m:sSubPr>
                      <m:e>
                        <m:r>
                          <w:ins w:id="378" w:author="Lewis.Barnett" w:date="2020-06-25T19:09:00Z">
                            <w:rPr>
                              <w:rFonts w:ascii="Cambria Math" w:hAnsi="Cambria Math"/>
                              <w:lang w:val="en-US"/>
                            </w:rPr>
                            <m:t>ζ</m:t>
                          </w:ins>
                        </m:r>
                      </m:e>
                      <m:sub>
                        <m:r>
                          <w:ins w:id="379" w:author="Lewis.Barnett" w:date="2020-06-25T19:09:00Z">
                            <w:rPr>
                              <w:rFonts w:ascii="Cambria Math" w:hAnsi="Cambria Math"/>
                              <w:lang w:val="en-US"/>
                            </w:rPr>
                            <m:t>s</m:t>
                          </w:ins>
                        </m:r>
                      </m:sub>
                    </m:sSub>
                    <m:r>
                      <w:ins w:id="380" w:author="Lewis.Barnett" w:date="2020-06-25T19:09:00Z">
                        <w:rPr>
                          <w:rFonts w:ascii="Cambria Math" w:hAnsi="Cambria Math"/>
                          <w:lang w:val="en-US"/>
                        </w:rPr>
                        <m:t>t</m:t>
                      </w:ins>
                    </m:r>
                  </m:e>
                </m:d>
                <m:r>
                  <w:ins w:id="381" w:author="Lewis.Barnett" w:date="2020-06-25T19:09:00Z">
                    <w:rPr>
                      <w:rFonts w:ascii="Cambria Math" w:hAnsi="Cambria Math"/>
                      <w:lang w:val="en-US"/>
                    </w:rPr>
                    <m:t>,</m:t>
                  </w:ins>
                </m:r>
              </m:e>
            </m:mr>
            <m:mr>
              <m:e>
                <m:r>
                  <w:ins w:id="382" w:author="Lewis.Barnett" w:date="2020-06-25T19:09:00Z">
                    <m:rPr>
                      <m:sty m:val="b"/>
                    </m:rPr>
                    <w:rPr>
                      <w:rFonts w:ascii="Cambria Math" w:hAnsi="Cambria Math"/>
                      <w:lang w:val="en-US"/>
                    </w:rPr>
                    <m:t>ω</m:t>
                  </w:ins>
                </m:r>
              </m:e>
              <m:e>
                <m:r>
                  <w:ins w:id="383" w:author="Lewis.Barnett" w:date="2020-06-25T19:09:00Z">
                    <w:rPr>
                      <w:rFonts w:ascii="Cambria Math" w:hAnsi="Cambria Math"/>
                      <w:lang w:val="en-US"/>
                    </w:rPr>
                    <m:t>∼</m:t>
                  </w:ins>
                </m:r>
                <m:r>
                  <w:ins w:id="384" w:author="Lewis.Barnett" w:date="2020-06-25T19:09:00Z">
                    <m:rPr>
                      <m:nor/>
                    </m:rPr>
                    <w:rPr>
                      <w:lang w:val="en-US"/>
                    </w:rPr>
                    <m:t>MVNormal</m:t>
                  </w:ins>
                </m:r>
                <m:d>
                  <m:dPr>
                    <m:ctrlPr>
                      <w:ins w:id="385" w:author="Lewis.Barnett" w:date="2020-06-25T19:09:00Z">
                        <w:rPr>
                          <w:rFonts w:ascii="Cambria Math" w:hAnsi="Cambria Math"/>
                          <w:lang w:val="en-US"/>
                        </w:rPr>
                      </w:ins>
                    </m:ctrlPr>
                  </m:dPr>
                  <m:e>
                    <m:r>
                      <w:ins w:id="386" w:author="Lewis.Barnett" w:date="2020-06-25T19:09:00Z">
                        <m:rPr>
                          <m:sty m:val="b"/>
                        </m:rPr>
                        <w:rPr>
                          <w:rFonts w:ascii="Cambria Math" w:hAnsi="Cambria Math"/>
                          <w:lang w:val="en-US"/>
                        </w:rPr>
                        <m:t>0</m:t>
                      </w:ins>
                    </m:r>
                    <m:r>
                      <w:ins w:id="387" w:author="Lewis.Barnett" w:date="2020-06-25T19:09:00Z">
                        <w:rPr>
                          <w:rFonts w:ascii="Cambria Math" w:hAnsi="Cambria Math"/>
                          <w:lang w:val="en-US"/>
                        </w:rPr>
                        <m:t>,</m:t>
                      </w:ins>
                    </m:r>
                    <m:sSub>
                      <m:sSubPr>
                        <m:ctrlPr>
                          <w:ins w:id="388" w:author="Lewis.Barnett" w:date="2020-06-25T19:09:00Z">
                            <w:rPr>
                              <w:rFonts w:ascii="Cambria Math" w:hAnsi="Cambria Math"/>
                              <w:lang w:val="en-US"/>
                            </w:rPr>
                          </w:ins>
                        </m:ctrlPr>
                      </m:sSubPr>
                      <m:e>
                        <m:r>
                          <w:ins w:id="389" w:author="Lewis.Barnett" w:date="2020-06-25T19:09:00Z">
                            <m:rPr>
                              <m:sty m:val="b"/>
                            </m:rPr>
                            <w:rPr>
                              <w:rFonts w:ascii="Cambria Math" w:hAnsi="Cambria Math"/>
                              <w:lang w:val="en-US"/>
                            </w:rPr>
                            <m:t>Σ</m:t>
                          </w:ins>
                        </m:r>
                      </m:e>
                      <m:sub>
                        <m:r>
                          <w:ins w:id="390" w:author="Lewis.Barnett" w:date="2020-06-25T19:09:00Z">
                            <w:rPr>
                              <w:rFonts w:ascii="Cambria Math" w:hAnsi="Cambria Math"/>
                              <w:lang w:val="en-US"/>
                            </w:rPr>
                            <m:t>ω</m:t>
                          </w:ins>
                        </m:r>
                      </m:sub>
                    </m:sSub>
                  </m:e>
                </m:d>
                <m:r>
                  <w:ins w:id="391" w:author="Lewis.Barnett" w:date="2020-06-25T19:09:00Z">
                    <w:rPr>
                      <w:rFonts w:ascii="Cambria Math" w:hAnsi="Cambria Math"/>
                      <w:lang w:val="en-US"/>
                    </w:rPr>
                    <m:t>,</m:t>
                  </w:ins>
                </m:r>
              </m:e>
            </m:mr>
            <m:mr>
              <m:e>
                <m:sSub>
                  <m:sSubPr>
                    <m:ctrlPr>
                      <w:ins w:id="392" w:author="Lewis.Barnett" w:date="2020-06-25T19:09:00Z">
                        <w:rPr>
                          <w:rFonts w:ascii="Cambria Math" w:hAnsi="Cambria Math"/>
                          <w:lang w:val="en-US"/>
                        </w:rPr>
                      </w:ins>
                    </m:ctrlPr>
                  </m:sSubPr>
                  <m:e>
                    <m:r>
                      <w:ins w:id="393" w:author="Lewis.Barnett" w:date="2020-06-25T19:09:00Z">
                        <m:rPr>
                          <m:sty m:val="b"/>
                        </m:rPr>
                        <w:rPr>
                          <w:rFonts w:ascii="Cambria Math" w:hAnsi="Cambria Math"/>
                          <w:lang w:val="en-US"/>
                        </w:rPr>
                        <m:t>ϵ</m:t>
                      </w:ins>
                    </m:r>
                  </m:e>
                  <m:sub>
                    <m:r>
                      <w:ins w:id="394" w:author="Lewis.Barnett" w:date="2020-06-25T19:09:00Z">
                        <w:rPr>
                          <w:rFonts w:ascii="Cambria Math" w:hAnsi="Cambria Math"/>
                          <w:lang w:val="en-US"/>
                        </w:rPr>
                        <m:t>t</m:t>
                      </w:ins>
                    </m:r>
                  </m:sub>
                </m:sSub>
              </m:e>
              <m:e>
                <m:r>
                  <w:ins w:id="395" w:author="Lewis.Barnett" w:date="2020-06-25T19:09:00Z">
                    <w:rPr>
                      <w:rFonts w:ascii="Cambria Math" w:hAnsi="Cambria Math"/>
                      <w:lang w:val="en-US"/>
                    </w:rPr>
                    <m:t>∼</m:t>
                  </w:ins>
                </m:r>
                <m:r>
                  <w:ins w:id="396" w:author="Lewis.Barnett" w:date="2020-06-25T19:09:00Z">
                    <m:rPr>
                      <m:nor/>
                    </m:rPr>
                    <w:rPr>
                      <w:lang w:val="en-US"/>
                    </w:rPr>
                    <m:t>MVNormal</m:t>
                  </w:ins>
                </m:r>
                <m:d>
                  <m:dPr>
                    <m:ctrlPr>
                      <w:ins w:id="397" w:author="Lewis.Barnett" w:date="2020-06-25T19:09:00Z">
                        <w:rPr>
                          <w:rFonts w:ascii="Cambria Math" w:hAnsi="Cambria Math"/>
                          <w:lang w:val="en-US"/>
                        </w:rPr>
                      </w:ins>
                    </m:ctrlPr>
                  </m:dPr>
                  <m:e>
                    <m:r>
                      <w:ins w:id="398" w:author="Lewis.Barnett" w:date="2020-06-25T19:09:00Z">
                        <m:rPr>
                          <m:sty m:val="b"/>
                        </m:rPr>
                        <w:rPr>
                          <w:rFonts w:ascii="Cambria Math" w:hAnsi="Cambria Math"/>
                          <w:lang w:val="en-US"/>
                        </w:rPr>
                        <m:t>0</m:t>
                      </w:ins>
                    </m:r>
                    <m:r>
                      <w:ins w:id="399" w:author="Lewis.Barnett" w:date="2020-06-25T19:09:00Z">
                        <w:rPr>
                          <w:rFonts w:ascii="Cambria Math" w:hAnsi="Cambria Math"/>
                          <w:lang w:val="en-US"/>
                        </w:rPr>
                        <m:t>,</m:t>
                      </w:ins>
                    </m:r>
                    <m:sSub>
                      <m:sSubPr>
                        <m:ctrlPr>
                          <w:ins w:id="400" w:author="Lewis.Barnett" w:date="2020-06-25T19:09:00Z">
                            <w:rPr>
                              <w:rFonts w:ascii="Cambria Math" w:hAnsi="Cambria Math"/>
                              <w:lang w:val="en-US"/>
                            </w:rPr>
                          </w:ins>
                        </m:ctrlPr>
                      </m:sSubPr>
                      <m:e>
                        <m:r>
                          <w:ins w:id="401" w:author="Lewis.Barnett" w:date="2020-06-25T19:09:00Z">
                            <m:rPr>
                              <m:sty m:val="b"/>
                            </m:rPr>
                            <w:rPr>
                              <w:rFonts w:ascii="Cambria Math" w:hAnsi="Cambria Math"/>
                              <w:lang w:val="en-US"/>
                            </w:rPr>
                            <m:t>Σ</m:t>
                          </w:ins>
                        </m:r>
                      </m:e>
                      <m:sub>
                        <m:r>
                          <w:ins w:id="402" w:author="Lewis.Barnett" w:date="2020-06-25T19:09:00Z">
                            <w:rPr>
                              <w:rFonts w:ascii="Cambria Math" w:hAnsi="Cambria Math"/>
                              <w:lang w:val="en-US"/>
                            </w:rPr>
                            <m:t>ϵ</m:t>
                          </w:ins>
                        </m:r>
                      </m:sub>
                    </m:sSub>
                  </m:e>
                </m:d>
                <m:r>
                  <w:ins w:id="403" w:author="Lewis.Barnett" w:date="2020-06-25T19:09:00Z">
                    <w:rPr>
                      <w:rFonts w:ascii="Cambria Math" w:hAnsi="Cambria Math"/>
                      <w:lang w:val="en-US"/>
                    </w:rPr>
                    <m:t>,</m:t>
                  </w:ins>
                </m:r>
              </m:e>
            </m:mr>
            <m:mr>
              <m:e>
                <m:r>
                  <w:ins w:id="404" w:author="Lewis.Barnett" w:date="2020-06-25T19:09:00Z">
                    <m:rPr>
                      <m:sty m:val="b"/>
                    </m:rPr>
                    <w:rPr>
                      <w:rFonts w:ascii="Cambria Math" w:hAnsi="Cambria Math"/>
                      <w:lang w:val="en-US"/>
                    </w:rPr>
                    <m:t>ζ</m:t>
                  </w:ins>
                </m:r>
              </m:e>
              <m:e>
                <m:r>
                  <w:ins w:id="405" w:author="Lewis.Barnett" w:date="2020-06-25T19:09:00Z">
                    <w:rPr>
                      <w:rFonts w:ascii="Cambria Math" w:hAnsi="Cambria Math"/>
                      <w:lang w:val="en-US"/>
                    </w:rPr>
                    <m:t>∼</m:t>
                  </w:ins>
                </m:r>
                <m:r>
                  <w:ins w:id="406" w:author="Lewis.Barnett" w:date="2020-06-25T19:09:00Z">
                    <m:rPr>
                      <m:nor/>
                    </m:rPr>
                    <w:rPr>
                      <w:lang w:val="en-US"/>
                    </w:rPr>
                    <m:t>MVNormal</m:t>
                  </w:ins>
                </m:r>
                <m:d>
                  <m:dPr>
                    <m:ctrlPr>
                      <w:ins w:id="407" w:author="Lewis.Barnett" w:date="2020-06-25T19:09:00Z">
                        <w:rPr>
                          <w:rFonts w:ascii="Cambria Math" w:hAnsi="Cambria Math"/>
                          <w:lang w:val="en-US"/>
                        </w:rPr>
                      </w:ins>
                    </m:ctrlPr>
                  </m:dPr>
                  <m:e>
                    <m:r>
                      <w:ins w:id="408" w:author="Lewis.Barnett" w:date="2020-06-25T19:09:00Z">
                        <m:rPr>
                          <m:sty m:val="b"/>
                        </m:rPr>
                        <w:rPr>
                          <w:rFonts w:ascii="Cambria Math" w:hAnsi="Cambria Math"/>
                          <w:lang w:val="en-US"/>
                        </w:rPr>
                        <m:t>0</m:t>
                      </w:ins>
                    </m:r>
                    <m:r>
                      <w:ins w:id="409" w:author="Lewis.Barnett" w:date="2020-06-25T19:09:00Z">
                        <w:rPr>
                          <w:rFonts w:ascii="Cambria Math" w:hAnsi="Cambria Math"/>
                          <w:lang w:val="en-US"/>
                        </w:rPr>
                        <m:t>,</m:t>
                      </w:ins>
                    </m:r>
                    <m:sSub>
                      <m:sSubPr>
                        <m:ctrlPr>
                          <w:ins w:id="410" w:author="Lewis.Barnett" w:date="2020-06-25T19:09:00Z">
                            <w:rPr>
                              <w:rFonts w:ascii="Cambria Math" w:hAnsi="Cambria Math"/>
                              <w:lang w:val="en-US"/>
                            </w:rPr>
                          </w:ins>
                        </m:ctrlPr>
                      </m:sSubPr>
                      <m:e>
                        <m:r>
                          <w:ins w:id="411" w:author="Lewis.Barnett" w:date="2020-06-25T19:09:00Z">
                            <m:rPr>
                              <m:sty m:val="b"/>
                            </m:rPr>
                            <w:rPr>
                              <w:rFonts w:ascii="Cambria Math" w:hAnsi="Cambria Math"/>
                              <w:lang w:val="en-US"/>
                            </w:rPr>
                            <m:t>Σ</m:t>
                          </w:ins>
                        </m:r>
                      </m:e>
                      <m:sub>
                        <m:r>
                          <w:ins w:id="412" w:author="Lewis.Barnett" w:date="2020-06-25T19:09:00Z">
                            <w:rPr>
                              <w:rFonts w:ascii="Cambria Math" w:hAnsi="Cambria Math"/>
                              <w:lang w:val="en-US"/>
                            </w:rPr>
                            <m:t>ζ</m:t>
                          </w:ins>
                        </m:r>
                      </m:sub>
                    </m:sSub>
                  </m:e>
                </m:d>
                <m:r>
                  <w:ins w:id="413" w:author="Lewis.Barnett" w:date="2020-06-25T19:09:00Z">
                    <w:rPr>
                      <w:rFonts w:ascii="Cambria Math" w:hAnsi="Cambria Math"/>
                      <w:lang w:val="en-US"/>
                    </w:rPr>
                    <m:t>,</m:t>
                  </w:ins>
                </m:r>
              </m:e>
            </m:mr>
          </m:m>
          <w:commentRangeEnd w:id="330"/>
          <m:r>
            <w:ins w:id="414" w:author="Lewis.Barnett" w:date="2020-06-25T19:36:00Z">
              <m:rPr>
                <m:sty m:val="p"/>
              </m:rPr>
              <w:rPr>
                <w:rStyle w:val="CommentReference"/>
                <w:rFonts w:asciiTheme="minorHAnsi" w:eastAsiaTheme="minorHAnsi" w:hAnsiTheme="minorHAnsi" w:cstheme="minorBidi"/>
                <w:lang w:val="en-US"/>
              </w:rPr>
              <w:commentReference w:id="330"/>
            </w:ins>
          </m:r>
        </m:oMath>
      </m:oMathPara>
    </w:p>
    <w:p w14:paraId="693C7D9C" w14:textId="263BD2ED" w:rsidR="00465A85" w:rsidRPr="00465A85" w:rsidRDefault="00465A85" w:rsidP="00465A85">
      <w:pPr>
        <w:spacing w:after="120" w:line="480" w:lineRule="auto"/>
        <w:rPr>
          <w:ins w:id="415" w:author="Lewis.Barnett" w:date="2020-06-25T19:09:00Z"/>
          <w:lang w:val="en-US"/>
        </w:rPr>
        <w:pPrChange w:id="416" w:author="Lewis.Barnett" w:date="2020-06-25T19:13:00Z">
          <w:pPr>
            <w:spacing w:after="120" w:line="480" w:lineRule="auto"/>
            <w:ind w:firstLine="720"/>
          </w:pPr>
        </w:pPrChange>
      </w:pPr>
      <w:proofErr w:type="gramStart"/>
      <w:ins w:id="417" w:author="Lewis.Barnett" w:date="2020-06-25T19:09:00Z">
        <w:r w:rsidRPr="00465A85">
          <w:rPr>
            <w:lang w:val="en-US"/>
          </w:rPr>
          <w:t>where</w:t>
        </w:r>
        <w:proofErr w:type="gramEnd"/>
        <w:r w:rsidRPr="00465A85">
          <w:rPr>
            <w:lang w:val="en-US"/>
          </w:rPr>
          <w:t xml:space="preserve"> </w:t>
        </w:r>
        <m:oMath>
          <m:r>
            <w:rPr>
              <w:rFonts w:ascii="Cambria Math" w:hAnsi="Cambria Math"/>
              <w:lang w:val="en-US"/>
            </w:rPr>
            <m:t>μ</m:t>
          </m:r>
        </m:oMath>
        <w:r w:rsidRPr="00465A85">
          <w:rPr>
            <w:lang w:val="en-US"/>
          </w:rPr>
          <w:t xml:space="preserve"> represents the mean, </w:t>
        </w:r>
        <m:oMath>
          <m:r>
            <w:rPr>
              <w:rFonts w:ascii="Cambria Math" w:hAnsi="Cambria Math"/>
              <w:lang w:val="en-US"/>
            </w:rPr>
            <m:t>p</m:t>
          </m:r>
        </m:oMath>
        <w:r w:rsidRPr="00465A85">
          <w:rPr>
            <w:lang w:val="en-US"/>
          </w:rPr>
          <w:t xml:space="preserve"> represents the power parameter, and </w:t>
        </w:r>
        <m:oMath>
          <m:r>
            <w:rPr>
              <w:rFonts w:ascii="Cambria Math" w:hAnsi="Cambria Math"/>
              <w:lang w:val="en-US"/>
            </w:rPr>
            <m:t>ϕ</m:t>
          </m:r>
        </m:oMath>
        <w:r w:rsidRPr="00465A85">
          <w:rPr>
            <w:lang w:val="en-US"/>
          </w:rPr>
          <w:t xml:space="preserve"> represents the dispersion parameter. The </w:t>
        </w:r>
        <m:oMath>
          <m:sSub>
            <m:sSubPr>
              <m:ctrlPr>
                <w:rPr>
                  <w:rFonts w:ascii="Cambria Math" w:hAnsi="Cambria Math"/>
                  <w:lang w:val="en-US"/>
                </w:rPr>
              </m:ctrlPr>
            </m:sSubPr>
            <m:e>
              <m:r>
                <w:rPr>
                  <w:rFonts w:ascii="Cambria Math" w:hAnsi="Cambria Math"/>
                  <w:lang w:val="en-US"/>
                </w:rPr>
                <m:t>α</m:t>
              </m:r>
            </m:e>
            <m:sub>
              <m:r>
                <w:rPr>
                  <w:rFonts w:ascii="Cambria Math" w:hAnsi="Cambria Math"/>
                  <w:lang w:val="en-US"/>
                </w:rPr>
                <m:t>t</m:t>
              </m:r>
            </m:sub>
          </m:sSub>
        </m:oMath>
        <w:r w:rsidRPr="00465A85">
          <w:rPr>
            <w:lang w:val="en-US"/>
          </w:rPr>
          <w:t xml:space="preserve"> parameters represent independent means estimated for each year, and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1</m:t>
              </m:r>
            </m:sub>
          </m:sSub>
        </m:oMath>
        <w:r w:rsidRPr="00465A85">
          <w:rPr>
            <w:lang w:val="en-US"/>
          </w:rPr>
          <w:t xml:space="preserve"> and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2</m:t>
              </m:r>
            </m:sub>
          </m:sSub>
        </m:oMath>
        <w:r w:rsidRPr="00465A85">
          <w:rPr>
            <w:lang w:val="en-US"/>
          </w:rPr>
          <w:t xml:space="preserve"> represent coefficients for log depth (</w:t>
        </w:r>
        <m:oMath>
          <m:r>
            <w:rPr>
              <w:rFonts w:ascii="Cambria Math" w:hAnsi="Cambria Math"/>
              <w:lang w:val="en-US"/>
            </w:rPr>
            <m:t>D</m:t>
          </m:r>
        </m:oMath>
        <w:r w:rsidRPr="00465A85">
          <w:rPr>
            <w:lang w:val="en-US"/>
          </w:rPr>
          <w:t>) and log depth squared (</w:t>
        </w:r>
        <m:oMath>
          <m:sSup>
            <m:sSupPr>
              <m:ctrlPr>
                <w:rPr>
                  <w:rFonts w:ascii="Cambria Math" w:hAnsi="Cambria Math"/>
                  <w:lang w:val="en-US"/>
                </w:rPr>
              </m:ctrlPr>
            </m:sSupPr>
            <m:e>
              <m:r>
                <w:rPr>
                  <w:rFonts w:ascii="Cambria Math" w:hAnsi="Cambria Math"/>
                  <w:lang w:val="en-US"/>
                </w:rPr>
                <m:t>D</m:t>
              </m:r>
            </m:e>
            <m:sup>
              <m:r>
                <w:rPr>
                  <w:rFonts w:ascii="Cambria Math" w:hAnsi="Cambria Math"/>
                  <w:lang w:val="en-US"/>
                </w:rPr>
                <m:t>2</m:t>
              </m:r>
            </m:sup>
          </m:sSup>
        </m:oMath>
        <w:r w:rsidRPr="00465A85">
          <w:rPr>
            <w:lang w:val="en-US"/>
          </w:rPr>
          <w:t xml:space="preserve">). The symbols </w:t>
        </w:r>
        <m:oMath>
          <m:sSub>
            <m:sSubPr>
              <m:ctrlPr>
                <w:rPr>
                  <w:rFonts w:ascii="Cambria Math" w:hAnsi="Cambria Math"/>
                  <w:lang w:val="en-US"/>
                </w:rPr>
              </m:ctrlPr>
            </m:sSubPr>
            <m:e>
              <m:r>
                <w:rPr>
                  <w:rFonts w:ascii="Cambria Math" w:hAnsi="Cambria Math"/>
                  <w:lang w:val="en-US"/>
                </w:rPr>
                <m:t>ω</m:t>
              </m:r>
            </m:e>
            <m:sub>
              <m:r>
                <w:rPr>
                  <w:rFonts w:ascii="Cambria Math" w:hAnsi="Cambria Math"/>
                  <w:lang w:val="en-US"/>
                </w:rPr>
                <m:t>s</m:t>
              </m:r>
            </m:sub>
          </m:sSub>
        </m:oMath>
        <w:r w:rsidRPr="00465A85">
          <w:rPr>
            <w:lang w:val="en-US"/>
          </w:rPr>
          <w:t xml:space="preserve"> and </w:t>
        </w:r>
        <m:oMath>
          <m:sSub>
            <m:sSubPr>
              <m:ctrlPr>
                <w:rPr>
                  <w:rFonts w:ascii="Cambria Math" w:hAnsi="Cambria Math"/>
                  <w:lang w:val="en-US"/>
                </w:rPr>
              </m:ctrlPr>
            </m:sSubPr>
            <m:e>
              <m:r>
                <w:rPr>
                  <w:rFonts w:ascii="Cambria Math" w:hAnsi="Cambria Math"/>
                  <w:lang w:val="en-US"/>
                </w:rPr>
                <m:t>ϵ</m:t>
              </m:r>
            </m:e>
            <m:sub>
              <m:r>
                <w:rPr>
                  <w:rFonts w:ascii="Cambria Math" w:hAnsi="Cambria Math"/>
                  <w:lang w:val="en-US"/>
                </w:rPr>
                <m:t>s,t</m:t>
              </m:r>
            </m:sub>
          </m:sSub>
        </m:oMath>
        <w:r w:rsidRPr="00465A85">
          <w:rPr>
            <w:lang w:val="en-US"/>
          </w:rPr>
          <w:t xml:space="preserve"> </w:t>
        </w:r>
        <w:r w:rsidRPr="00465A85">
          <w:rPr>
            <w:lang w:val="en-US"/>
          </w:rPr>
          <w:lastRenderedPageBreak/>
          <w:t xml:space="preserve">represent spatial and spatiotemporal random effects (respectively) drawn from Gaussian Markov random fields </w:t>
        </w:r>
      </w:ins>
      <w:ins w:id="418" w:author="Lewis.Barnett" w:date="2020-06-26T18:20:00Z">
        <w:r w:rsidR="00770736">
          <w:rPr>
            <w:lang w:val="en-US"/>
          </w:rPr>
          <w:fldChar w:fldCharType="begin"/>
        </w:r>
        <w:r w:rsidR="00770736">
          <w:rPr>
            <w:lang w:val="en-US"/>
          </w:rPr>
          <w:instrText xml:space="preserve"> ADDIN ZOTERO_ITEM CSL_CITATION {"citationID":"QE5ihScR","properties":{"formattedCitation":"(Cressie and Wikle 2011)","plainCitation":"(Cressie and Wikle 2011)","noteIndex":0},"citationItems":[{"id":6138,"uris":["http://zotero.org/users/6342351/items/9Y6SF8X6"],"uri":["http://zotero.org/users/6342351/items/9Y6SF8X6"],"itemData":{"id":6138,"type":"book","event-place":"Hoboken,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K."}],"issued":{"date-parts":[["2011"]]}}}],"schema":"https://github.com/citation-style-language/schema/raw/master/csl-citation.json"} </w:instrText>
        </w:r>
      </w:ins>
      <w:r w:rsidR="00770736">
        <w:rPr>
          <w:lang w:val="en-US"/>
        </w:rPr>
        <w:fldChar w:fldCharType="separate"/>
      </w:r>
      <w:ins w:id="419" w:author="Lewis.Barnett" w:date="2020-06-26T18:20:00Z">
        <w:r w:rsidR="00770736" w:rsidRPr="00770736">
          <w:t>(</w:t>
        </w:r>
        <w:proofErr w:type="spellStart"/>
        <w:r w:rsidR="00770736" w:rsidRPr="00770736">
          <w:t>Cressie</w:t>
        </w:r>
        <w:proofErr w:type="spellEnd"/>
        <w:r w:rsidR="00770736" w:rsidRPr="00770736">
          <w:t xml:space="preserve"> and </w:t>
        </w:r>
        <w:proofErr w:type="spellStart"/>
        <w:r w:rsidR="00770736" w:rsidRPr="00770736">
          <w:t>Wikle</w:t>
        </w:r>
        <w:proofErr w:type="spellEnd"/>
        <w:r w:rsidR="00770736" w:rsidRPr="00770736">
          <w:t xml:space="preserve"> 2011)</w:t>
        </w:r>
        <w:r w:rsidR="00770736">
          <w:rPr>
            <w:lang w:val="en-US"/>
          </w:rPr>
          <w:fldChar w:fldCharType="end"/>
        </w:r>
      </w:ins>
      <w:ins w:id="420" w:author="Lewis.Barnett" w:date="2020-06-25T19:09:00Z">
        <w:r w:rsidRPr="00465A85">
          <w:rPr>
            <w:lang w:val="en-US"/>
          </w:rPr>
          <w:t xml:space="preserve"> with covariance matrices </w:t>
        </w:r>
        <m:oMath>
          <m:sSub>
            <m:sSubPr>
              <m:ctrlPr>
                <w:rPr>
                  <w:rFonts w:ascii="Cambria Math" w:hAnsi="Cambria Math"/>
                  <w:lang w:val="en-US"/>
                </w:rPr>
              </m:ctrlPr>
            </m:sSubPr>
            <m:e>
              <m:r>
                <m:rPr>
                  <m:sty m:val="b"/>
                </m:rPr>
                <w:rPr>
                  <w:rFonts w:ascii="Cambria Math" w:hAnsi="Cambria Math"/>
                  <w:lang w:val="en-US"/>
                </w:rPr>
                <m:t>Σ</m:t>
              </m:r>
            </m:e>
            <m:sub>
              <m:r>
                <w:rPr>
                  <w:rFonts w:ascii="Cambria Math" w:hAnsi="Cambria Math"/>
                  <w:lang w:val="en-US"/>
                </w:rPr>
                <m:t>ϵ</m:t>
              </m:r>
            </m:sub>
          </m:sSub>
        </m:oMath>
        <w:r w:rsidRPr="00465A85">
          <w:rPr>
            <w:lang w:val="en-US"/>
          </w:rPr>
          <w:t xml:space="preserve"> and </w:t>
        </w:r>
        <m:oMath>
          <m:sSub>
            <m:sSubPr>
              <m:ctrlPr>
                <w:rPr>
                  <w:rFonts w:ascii="Cambria Math" w:hAnsi="Cambria Math"/>
                  <w:lang w:val="en-US"/>
                </w:rPr>
              </m:ctrlPr>
            </m:sSubPr>
            <m:e>
              <m:r>
                <m:rPr>
                  <m:sty m:val="b"/>
                </m:rPr>
                <w:rPr>
                  <w:rFonts w:ascii="Cambria Math" w:hAnsi="Cambria Math"/>
                  <w:lang w:val="en-US"/>
                </w:rPr>
                <m:t>Σ</m:t>
              </m:r>
            </m:e>
            <m:sub>
              <m:r>
                <w:rPr>
                  <w:rFonts w:ascii="Cambria Math" w:hAnsi="Cambria Math"/>
                  <w:lang w:val="en-US"/>
                </w:rPr>
                <m:t>ω</m:t>
              </m:r>
            </m:sub>
          </m:sSub>
        </m:oMath>
        <w:r w:rsidRPr="00465A85">
          <w:rPr>
            <w:lang w:val="en-US"/>
          </w:rPr>
          <w:t xml:space="preserve">. The symbol </w:t>
        </w:r>
        <w:bookmarkStart w:id="421" w:name="_Hlk43301182"/>
        <m:oMath>
          <m:sSub>
            <m:sSubPr>
              <m:ctrlPr>
                <w:rPr>
                  <w:rFonts w:ascii="Cambria Math" w:hAnsi="Cambria Math"/>
                  <w:lang w:val="en-US"/>
                </w:rPr>
              </m:ctrlPr>
            </m:sSubPr>
            <m:e>
              <m:r>
                <w:rPr>
                  <w:rFonts w:ascii="Cambria Math" w:hAnsi="Cambria Math"/>
                  <w:lang w:val="en-US"/>
                </w:rPr>
                <m:t>ζ</m:t>
              </m:r>
            </m:e>
            <m:sub>
              <m:r>
                <w:rPr>
                  <w:rFonts w:ascii="Cambria Math" w:hAnsi="Cambria Math"/>
                  <w:lang w:val="en-US"/>
                </w:rPr>
                <m:t>s</m:t>
              </m:r>
            </m:sub>
          </m:sSub>
        </m:oMath>
        <w:r w:rsidRPr="00465A85">
          <w:rPr>
            <w:lang w:val="en-US"/>
          </w:rPr>
          <w:t xml:space="preserve"> </w:t>
        </w:r>
        <w:bookmarkEnd w:id="421"/>
        <w:r w:rsidRPr="00465A85">
          <w:rPr>
            <w:lang w:val="en-US"/>
          </w:rPr>
          <w:t>represents the spatially varying coefficients that represent local trends through time</w:t>
        </w:r>
      </w:ins>
      <w:ins w:id="422" w:author="Lewis.Barnett" w:date="2020-06-25T19:32:00Z">
        <w:r w:rsidR="00AA3904">
          <w:rPr>
            <w:lang w:val="en-US"/>
          </w:rPr>
          <w:t>,</w:t>
        </w:r>
      </w:ins>
      <w:ins w:id="423" w:author="Lewis.Barnett" w:date="2020-06-25T19:09:00Z">
        <w:r w:rsidRPr="00465A85">
          <w:rPr>
            <w:lang w:val="en-US"/>
          </w:rPr>
          <w:t xml:space="preserve"> also drawn from Gaussian Markov </w:t>
        </w:r>
        <w:bookmarkStart w:id="424" w:name="_Hlk43300868"/>
        <w:r w:rsidRPr="00465A85">
          <w:rPr>
            <w:lang w:val="en-US"/>
          </w:rPr>
          <w:t>random fields.</w:t>
        </w:r>
        <w:bookmarkEnd w:id="424"/>
        <w:r w:rsidRPr="00465A85">
          <w:rPr>
            <w:lang w:val="en-US"/>
          </w:rPr>
          <w:t xml:space="preserve"> Time, </w:t>
        </w:r>
        <w:r w:rsidRPr="00465A85">
          <w:rPr>
            <w:i/>
            <w:iCs/>
            <w:lang w:val="en-US"/>
          </w:rPr>
          <w:t>t</w:t>
        </w:r>
        <w:r w:rsidRPr="00465A85">
          <w:rPr>
            <w:lang w:val="en-US"/>
          </w:rPr>
          <w:t xml:space="preserve">, is entered into the model for multiplication with </w:t>
        </w:r>
        <m:oMath>
          <m:sSub>
            <m:sSubPr>
              <m:ctrlPr>
                <w:rPr>
                  <w:rFonts w:ascii="Cambria Math" w:hAnsi="Cambria Math"/>
                  <w:lang w:val="en-US"/>
                </w:rPr>
              </m:ctrlPr>
            </m:sSubPr>
            <m:e>
              <m:r>
                <w:rPr>
                  <w:rFonts w:ascii="Cambria Math" w:hAnsi="Cambria Math"/>
                  <w:lang w:val="en-US"/>
                </w:rPr>
                <m:t>ζ</m:t>
              </m:r>
            </m:e>
            <m:sub>
              <m:r>
                <w:rPr>
                  <w:rFonts w:ascii="Cambria Math" w:hAnsi="Cambria Math"/>
                  <w:lang w:val="en-US"/>
                </w:rPr>
                <m:t>s</m:t>
              </m:r>
            </m:sub>
          </m:sSub>
        </m:oMath>
        <w:r w:rsidRPr="00465A85">
          <w:rPr>
            <w:lang w:val="en-US"/>
          </w:rPr>
          <w:t xml:space="preserve"> after centering it by its mean value. All three random fields have covariance matrices constrained by anisotropic </w:t>
        </w:r>
        <w:proofErr w:type="spellStart"/>
        <w:r>
          <w:rPr>
            <w:lang w:val="en-US"/>
          </w:rPr>
          <w:t>Matérn</w:t>
        </w:r>
        <w:proofErr w:type="spellEnd"/>
        <w:r>
          <w:rPr>
            <w:lang w:val="en-US"/>
          </w:rPr>
          <w:t xml:space="preserve"> covariance functions</w:t>
        </w:r>
        <w:r w:rsidRPr="00465A85">
          <w:rPr>
            <w:lang w:val="en-US"/>
          </w:rPr>
          <w:t xml:space="preserve"> with independent scales but shared </w:t>
        </w:r>
        <m:oMath>
          <m:r>
            <w:rPr>
              <w:rFonts w:ascii="Cambria Math" w:hAnsi="Cambria Math"/>
              <w:lang w:val="en-US"/>
            </w:rPr>
            <m:t>κ</m:t>
          </m:r>
        </m:oMath>
        <w:r w:rsidRPr="00465A85">
          <w:rPr>
            <w:lang w:val="en-US"/>
          </w:rPr>
          <w:t xml:space="preserve"> parameters controlling the rate of decay of sp</w:t>
        </w:r>
        <w:proofErr w:type="spellStart"/>
        <w:r w:rsidRPr="00465A85">
          <w:rPr>
            <w:lang w:val="en-US"/>
          </w:rPr>
          <w:t>atial</w:t>
        </w:r>
        <w:proofErr w:type="spellEnd"/>
        <w:r w:rsidRPr="00465A85">
          <w:rPr>
            <w:lang w:val="en-US"/>
          </w:rPr>
          <w:t xml:space="preserve"> correlation with distance </w:t>
        </w:r>
      </w:ins>
      <w:ins w:id="425" w:author="Lewis.Barnett" w:date="2020-06-26T18:20:00Z">
        <w:r w:rsidR="00770736">
          <w:rPr>
            <w:lang w:val="en-US"/>
          </w:rPr>
          <w:fldChar w:fldCharType="begin"/>
        </w:r>
      </w:ins>
      <w:ins w:id="426" w:author="Lewis.Barnett" w:date="2020-06-26T18:50:00Z">
        <w:r w:rsidR="00B923EE">
          <w:rPr>
            <w:lang w:val="en-US"/>
          </w:rPr>
          <w:instrText xml:space="preserve"> ADDIN ZOTERO_ITEM CSL_CITATION {"citationID":"DWMXSJd4","properties":{"formattedCitation":"(Cressie and Wikle 2011, Thorson et al. 2015)","plainCitation":"(Cressie and Wikle 2011, Thorson et al. 2015)","noteIndex":0},"citationItems":[{"id":6138,"uris":["http://zotero.org/users/6342351/items/9Y6SF8X6"],"uri":["http://zotero.org/users/6342351/items/9Y6SF8X6"],"itemData":{"id":6138,"type":"book","event-place":"Hoboken,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K."}],"issued":{"date-parts":[["2011"]]}}},{"id":"ZWhcxDBs/F4o93T2a","uris":["http://zotero.org/users/2529419/items/PCF4QQP6"],"uri":["http://zotero.org/users/2529419/items/PCF4QQP6"],"itemData":{"id":"0RKs0yPM/BQ2QgQFj","type":"article-journal","title":"Geostatistical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r w:rsidR="00770736">
        <w:rPr>
          <w:lang w:val="en-US"/>
        </w:rPr>
        <w:fldChar w:fldCharType="separate"/>
      </w:r>
      <w:ins w:id="427" w:author="Lewis.Barnett" w:date="2020-06-26T18:22:00Z">
        <w:r w:rsidR="00AF32CD" w:rsidRPr="00AF32CD">
          <w:t>(</w:t>
        </w:r>
        <w:proofErr w:type="spellStart"/>
        <w:r w:rsidR="00AF32CD" w:rsidRPr="00AF32CD">
          <w:t>Cressie</w:t>
        </w:r>
        <w:proofErr w:type="spellEnd"/>
        <w:r w:rsidR="00AF32CD" w:rsidRPr="00AF32CD">
          <w:t xml:space="preserve"> and </w:t>
        </w:r>
        <w:proofErr w:type="spellStart"/>
        <w:r w:rsidR="00AF32CD" w:rsidRPr="00AF32CD">
          <w:t>Wikle</w:t>
        </w:r>
        <w:proofErr w:type="spellEnd"/>
        <w:r w:rsidR="00AF32CD" w:rsidRPr="00AF32CD">
          <w:t xml:space="preserve"> 2011, Thorson et al. 2015)</w:t>
        </w:r>
      </w:ins>
      <w:ins w:id="428" w:author="Lewis.Barnett" w:date="2020-06-26T18:20:00Z">
        <w:r w:rsidR="00770736">
          <w:rPr>
            <w:lang w:val="en-US"/>
          </w:rPr>
          <w:fldChar w:fldCharType="end"/>
        </w:r>
      </w:ins>
      <w:ins w:id="429" w:author="Lewis.Barnett" w:date="2020-06-25T19:09:00Z">
        <w:r w:rsidRPr="00465A85">
          <w:rPr>
            <w:lang w:val="en-US"/>
          </w:rPr>
          <w:t xml:space="preserve">. </w:t>
        </w:r>
      </w:ins>
    </w:p>
    <w:p w14:paraId="42AEA335" w14:textId="4EBE1202" w:rsidR="00046B6F" w:rsidRDefault="00465A85" w:rsidP="00770736">
      <w:pPr>
        <w:spacing w:after="120" w:line="480" w:lineRule="auto"/>
        <w:ind w:firstLine="720"/>
        <w:rPr>
          <w:ins w:id="430" w:author="Lewis.Barnett" w:date="2020-06-25T19:20:00Z"/>
        </w:rPr>
      </w:pPr>
      <w:ins w:id="431" w:author="Lewis.Barnett" w:date="2020-06-25T19:09:00Z">
        <w:r w:rsidRPr="00465A85">
          <w:rPr>
            <w:lang w:val="en-US"/>
          </w:rPr>
          <w:t xml:space="preserve">We approximated the </w:t>
        </w:r>
      </w:ins>
      <w:ins w:id="432" w:author="Lewis.Barnett" w:date="2020-06-25T19:23:00Z">
        <w:r w:rsidR="00046B6F">
          <w:rPr>
            <w:lang w:val="en-US"/>
          </w:rPr>
          <w:t xml:space="preserve">continuous </w:t>
        </w:r>
      </w:ins>
      <w:ins w:id="433" w:author="Lewis.Barnett" w:date="2020-06-25T19:09:00Z">
        <w:r w:rsidRPr="00465A85">
          <w:rPr>
            <w:lang w:val="en-US"/>
          </w:rPr>
          <w:t xml:space="preserve">random fields using </w:t>
        </w:r>
      </w:ins>
      <w:ins w:id="434" w:author="Lewis.Barnett" w:date="2020-06-25T19:22:00Z">
        <w:r w:rsidR="00046B6F" w:rsidRPr="00BA2C9A">
          <w:t xml:space="preserve">a triangulated mesh with vertices at </w:t>
        </w:r>
      </w:ins>
      <w:ins w:id="435" w:author="Lewis.Barnett" w:date="2020-06-25T19:09:00Z">
        <w:r w:rsidRPr="00465A85">
          <w:rPr>
            <w:lang w:val="en-US"/>
          </w:rPr>
          <w:t xml:space="preserve">350 “knots” </w:t>
        </w:r>
      </w:ins>
      <w:ins w:id="436" w:author="Lewis.Barnett" w:date="2020-06-25T19:21:00Z">
        <w:r w:rsidR="00046B6F" w:rsidRPr="00BA2C9A">
          <w:fldChar w:fldCharType="begin"/>
        </w:r>
      </w:ins>
      <w:ins w:id="437" w:author="Lewis.Barnett" w:date="2020-06-26T18:50:00Z">
        <w:r w:rsidR="00B923EE">
          <w:instrText xml:space="preserve"> ADDIN ZOTERO_ITEM CSL_CITATION {"citationID":"gsD1r0XP","properties":{"formattedCitation":"(Rue et al. 2009, Lindgren et al. 2011)","plainCitation":"(Rue et al. 2009, Lindgren et al. 2011)","noteIndex":0},"citationItems":[{"id":"ZWhcxDBs/wIRvkHoB","uris":["http://zotero.org/users/2529419/items/JEVMTMK3"],"uri":["http://zotero.org/users/2529419/items/JEVMTMK3"],"itemData":{"id":"zS1tXkZa/AeWKhPCj","type":"article-journal","title":"Approximate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instrText>
        </w:r>
      </w:ins>
      <w:ins w:id="438" w:author="Lewis.Barnett" w:date="2020-06-25T19:21:00Z">
        <w:r w:rsidR="00046B6F" w:rsidRPr="00BA2C9A">
          <w:fldChar w:fldCharType="separate"/>
        </w:r>
        <w:r w:rsidR="00046B6F" w:rsidRPr="00BA2C9A">
          <w:t>(Rue et al. 2009, Lindgren et al. 2011)</w:t>
        </w:r>
        <w:r w:rsidR="00046B6F" w:rsidRPr="00BA2C9A">
          <w:fldChar w:fldCharType="end"/>
        </w:r>
      </w:ins>
      <w:ins w:id="439" w:author="Lewis.Barnett" w:date="2020-06-25T19:09:00Z">
        <w:r w:rsidRPr="00465A85">
          <w:rPr>
            <w:lang w:val="en-US"/>
          </w:rPr>
          <w:t xml:space="preserve"> as calculated with the INLA R package </w:t>
        </w:r>
      </w:ins>
      <w:ins w:id="440" w:author="Lewis.Barnett" w:date="2020-06-26T18:23:00Z">
        <w:r w:rsidR="00AF32CD" w:rsidRPr="00BA2C9A">
          <w:fldChar w:fldCharType="begin"/>
        </w:r>
      </w:ins>
      <w:ins w:id="441" w:author="Lewis.Barnett" w:date="2020-06-26T18:50:00Z">
        <w:r w:rsidR="00B923EE">
          <w:instrText xml:space="preserve"> ADDIN ZOTERO_ITEM CSL_CITATION {"citationID":"lx0bUsxn","properties":{"formattedCitation":"(Rue et al. 2009)","plainCitation":"(Rue et al. 2009)","noteIndex":0},"citationItems":[{"id":"ZWhcxDBs/wIRvkHoB","uris":["http://zotero.org/users/2529419/items/JEVMTMK3"],"uri":["http://zotero.org/users/2529419/items/JEVMTMK3"],"itemData":{"id":2725,"type":"article-journal","title":"Approximate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ins>
      <w:ins w:id="442" w:author="Lewis.Barnett" w:date="2020-06-26T18:23:00Z">
        <w:r w:rsidR="00AF32CD" w:rsidRPr="00BA2C9A">
          <w:fldChar w:fldCharType="separate"/>
        </w:r>
        <w:r w:rsidR="00AF32CD" w:rsidRPr="00BA2C9A">
          <w:rPr>
            <w:noProof/>
          </w:rPr>
          <w:t>(Rue et al. 2009)</w:t>
        </w:r>
        <w:r w:rsidR="00AF32CD" w:rsidRPr="00BA2C9A">
          <w:fldChar w:fldCharType="end"/>
        </w:r>
      </w:ins>
      <w:ins w:id="443" w:author="Lewis.Barnett" w:date="2020-06-25T19:09:00Z">
        <w:r w:rsidRPr="00465A85">
          <w:rPr>
            <w:lang w:val="en-US"/>
          </w:rPr>
          <w:t xml:space="preserve"> and used bilinear interpolation to predict at locations between the knots. We used the generalized delta-method to calculate standard errors. We found the minimum log likelihood using the R </w:t>
        </w:r>
        <w:proofErr w:type="spellStart"/>
        <w:r w:rsidRPr="00465A85">
          <w:rPr>
            <w:lang w:val="en-US"/>
          </w:rPr>
          <w:t>nlminb</w:t>
        </w:r>
        <w:proofErr w:type="spellEnd"/>
        <w:r w:rsidRPr="00465A85">
          <w:rPr>
            <w:lang w:val="en-US"/>
          </w:rPr>
          <w:t xml:space="preserve"> optimization routine with Template Model Builder implementing the Laplace approximation to the marginal likelihood. Specifically, we fit </w:t>
        </w:r>
      </w:ins>
      <w:ins w:id="444" w:author="Lewis.Barnett" w:date="2020-06-25T19:13:00Z">
        <w:r>
          <w:rPr>
            <w:lang w:val="en-US"/>
          </w:rPr>
          <w:t>all</w:t>
        </w:r>
      </w:ins>
      <w:ins w:id="445" w:author="Lewis.Barnett" w:date="2020-06-25T19:09:00Z">
        <w:r w:rsidRPr="00465A85">
          <w:rPr>
            <w:lang w:val="en-US"/>
          </w:rPr>
          <w:t xml:space="preserve"> models</w:t>
        </w:r>
      </w:ins>
      <w:ins w:id="446" w:author="Lewis.Barnett" w:date="2020-06-25T19:12:00Z">
        <w:r>
          <w:rPr>
            <w:lang w:val="en-US"/>
          </w:rPr>
          <w:t xml:space="preserve"> </w:t>
        </w:r>
      </w:ins>
      <w:del w:id="447" w:author="Lewis.Barnett" w:date="2020-06-25T19:09:00Z">
        <w:r w:rsidR="002C63FC" w:rsidRPr="00BA2C9A" w:rsidDel="00465A85">
          <w:delText xml:space="preserve">. </w:delText>
        </w:r>
      </w:del>
      <w:del w:id="448" w:author="Lewis.Barnett" w:date="2020-06-25T19:11:00Z">
        <w:r w:rsidR="002C63FC" w:rsidRPr="00BA2C9A" w:rsidDel="00465A85">
          <w:delText xml:space="preserve">All estimation was </w:delText>
        </w:r>
      </w:del>
      <w:del w:id="449" w:author="Lewis.Barnett" w:date="2020-06-25T19:06:00Z">
        <w:r w:rsidR="002C63FC" w:rsidRPr="00BA2C9A" w:rsidDel="00465A85">
          <w:delText xml:space="preserve">done </w:delText>
        </w:r>
      </w:del>
      <w:r w:rsidR="002C63FC" w:rsidRPr="00BA2C9A">
        <w:t xml:space="preserve">in </w:t>
      </w:r>
      <w:r w:rsidR="00527CF7" w:rsidRPr="00BA2C9A">
        <w:t>R</w:t>
      </w:r>
      <w:r w:rsidR="00DE7964" w:rsidRPr="00BA2C9A">
        <w:t xml:space="preserve"> version </w:t>
      </w:r>
      <w:r w:rsidR="00F10C90" w:rsidRPr="00BA2C9A">
        <w:t>3.5.3</w:t>
      </w:r>
      <w:r w:rsidR="00527CF7" w:rsidRPr="00BA2C9A">
        <w:t xml:space="preserve"> </w:t>
      </w:r>
      <w:r w:rsidR="00BD2EB1" w:rsidRPr="00BA2C9A">
        <w:fldChar w:fldCharType="begin"/>
      </w:r>
      <w:ins w:id="450" w:author="Lewis Barnett" w:date="2020-06-16T14:27:00Z">
        <w:r w:rsidR="003C0549">
          <w:instrText xml:space="preserve"> ADDIN ZOTERO_ITEM CSL_CITATION {"citationID":"dbAaeHNO","properties":{"formattedCitation":"(R Core Team 2019)","plainCitation":"(R Core Team 2019)","noteIndex":0},"citationItems":[{"id":1465,"uris":["http://zotero.org/users/6342351/items/RXHQHNWT"],"uri":["http://zotero.org/users/6342351/items/RXHQHNWT"],"itemData":{"id":1465,"type":"book","event-place":"Vienna, Austria","publisher":"R Foundation for Statistical Computing","publisher-place":"Vienna, Austria","title":"R: A Language and Environment for Statistical Computing","author":[{"literal":"R Core Team"}],"issued":{"date-parts":[["2019"]]}}}],"schema":"https://github.com/citation-style-language/schema/raw/master/csl-citation.json"} </w:instrText>
        </w:r>
      </w:ins>
      <w:del w:id="451" w:author="Lewis Barnett" w:date="2020-06-16T14:27:00Z">
        <w:r w:rsidR="00231A3B" w:rsidRPr="00BA2C9A" w:rsidDel="003C0549">
          <w:delInstrText xml:space="preserve"> ADDIN ZOTERO_ITEM CSL_CITATION {"citationID":"dbAaeHNO","properties":{"formattedCitation":"(R Core Team 2019)","plainCitation":"(R Core Team 2019)","noteIndex":0},"citationItems":[{"id":1465,"uris":["http://zotero.org/users/local/BQs8dIsK/items/RXHQHNWT"],"uri":["http://zotero.org/users/local/BQs8dIsK/items/RXHQHNWT"],"itemData":{"id":1465,"type":"book","title":"R: A Language and Environment for Statistical Computing","publisher":"R Foundation for Statistical Computing","publisher-place":"Vienna, Austria","event-place":"Vienna, Austria","author":[{"literal":"R Core Team"}],"issued":{"date-parts":[["2019"]]}}}],"schema":"https://github.com/citation-style-language/schema/raw/master/csl-citation.json"} </w:delInstrText>
        </w:r>
      </w:del>
      <w:r w:rsidR="00BD2EB1" w:rsidRPr="00BA2C9A">
        <w:fldChar w:fldCharType="separate"/>
      </w:r>
      <w:r w:rsidR="00231A3B" w:rsidRPr="00BA2C9A">
        <w:t>(R Core Team 2019)</w:t>
      </w:r>
      <w:r w:rsidR="00BD2EB1" w:rsidRPr="00BA2C9A">
        <w:fldChar w:fldCharType="end"/>
      </w:r>
      <w:r w:rsidR="00BD2EB1" w:rsidRPr="00BA2C9A">
        <w:t xml:space="preserve"> </w:t>
      </w:r>
      <w:r w:rsidR="00527CF7" w:rsidRPr="00BA2C9A">
        <w:t>in a</w:t>
      </w:r>
      <w:r w:rsidR="002C63FC" w:rsidRPr="00BA2C9A">
        <w:t xml:space="preserve"> maximum likelihood framework, using the package </w:t>
      </w:r>
      <w:proofErr w:type="spellStart"/>
      <w:r w:rsidR="002C63FC" w:rsidRPr="00BA2C9A">
        <w:t>sdmTMB</w:t>
      </w:r>
      <w:proofErr w:type="spellEnd"/>
      <w:r w:rsidR="002C63FC" w:rsidRPr="00BA2C9A">
        <w:t xml:space="preserve"> </w:t>
      </w:r>
      <w:r w:rsidR="00713757" w:rsidRPr="00BA2C9A">
        <w:fldChar w:fldCharType="begin"/>
      </w:r>
      <w:ins w:id="452" w:author="Lewis.Barnett" w:date="2020-06-26T18:47:00Z">
        <w:r w:rsidR="004D4D57">
          <w:instrText xml:space="preserve"> ADDIN ZOTERO_ITEM CSL_CITATION {"citationID":"RwTV7IPt","properties":{"formattedCitation":"(Anderson et al. 2019, 2020)","plainCitation":"(Anderson et al. 2019, 2020)","noteIndex":0},"citationItems":[{"id":16173,"uris":["http://zotero.org/users/6342351/items/K9UB9E6T"],"uri":["http://zotero.org/users/6342351/items/K9UB9E6T"],"itemData":{"id":16173,"type":"article-journal","container-title":"DFO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M."}],"issued":{"date-parts":[["2019"]]}}},{"id":16170,"uris":["http://zotero.org/users/6342351/items/5ZLELUYH"],"uri":["http://zotero.org/users/6342351/items/5ZLELUYH"],"itemData":{"id":16170,"type":"book","title":"sdmTMB: Spatiotemporal Species Distribution GLMMs with `TMB'","URL":"https://github.com/seananderson/sdmTMB","author":[{"family":"Anderson","given":"Sean C."},{"family":"English","given":"Philina A."},{"family":"Ward","given":"Eric J."}],"issued":{"date-parts":[["2020"]]}}}],"schema":"https://github.com/citation-style-language/schema/raw/master/csl-citation.json"} </w:instrText>
        </w:r>
      </w:ins>
      <w:ins w:id="453" w:author="Lewis Barnett" w:date="2020-06-16T14:27:00Z">
        <w:del w:id="454" w:author="Lewis.Barnett" w:date="2020-06-26T18:47:00Z">
          <w:r w:rsidR="003C0549" w:rsidDel="004D4D57">
            <w:delInstrText xml:space="preserve"> ADDIN ZOTERO_ITEM CSL_CITATION {"citationID":"Ekn3qy9M","properties":{"formattedCitation":"(Anderson et al. In press, Anderson 2019)","plainCitation":"(Anderson et al. In press, Anderson 2019)","noteIndex":0},"citationItems":[{"id":15899,"uris":["http://zotero.org/users/6342351/items/KUL34HRV"],"uri":["http://zotero.org/users/6342351/items/KUL34HRV"],"itemData":{"id":15899,"type":"report","collection-title":"DFO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press"}}},{"id":15900,"uris":["http://zotero.org/users/6342351/items/IFPSXAW2"],"uri":["http://zotero.org/users/6342351/items/IFPSXAW2"],"itemData":{"id":15900,"type":"book","title":"sdmTMB: An R package for spatial and spatiotemporal GLMMs with TMB","URL":"https://github.com/pbs-assess/sdmTMB","author":[{"family":"Anderson","given":"S.C."}],"issued":{"date-parts":[["2019"]]}}}],"schema":"https://github.com/citation-style-language/schema/raw/master/csl-citation.json"} </w:delInstrText>
          </w:r>
        </w:del>
      </w:ins>
      <w:del w:id="455" w:author="Lewis.Barnett" w:date="2020-06-26T18:47:00Z">
        <w:r w:rsidR="005B69DE" w:rsidRPr="00BA2C9A" w:rsidDel="004D4D57">
          <w:delInstrText xml:space="preserve"> ADDIN ZOTERO_ITEM CSL_CITATION {"citationID":"Ekn3qy9M","properties":{"formattedCitation":"(Anderson et al. In press, Anderson 2019)","plainCitation":"(Anderson et al. In press, Anderson 2019)","noteIndex":0},"citationItems":[{"id":15899,"uris":["http://zotero.org/users/local/BQs8dIsK/items/KUL34HRV"],"uri":["http://zotero.org/users/local/BQs8dIsK/items/KUL34HRV"],"itemData":{"id":15899,"type":"report","title":"A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press"}}},{"id":15900,"uris":["http://zotero.org/users/local/BQs8dIsK/items/IFPSXAW2"],"uri":["http://zotero.org/users/local/BQs8dIsK/items/IFPSXAW2"],"itemData":{"id":15900,"type":"book","title":"sdmTMB: An R package for spatial and spatiotemporal GLMMs with TMB","URL":"https://github.com/pbs-assess/sdmTMB","author":[{"family":"Anderson","given":"S.C."}],"issued":{"date-parts":[["2019"]]}}}],"schema":"https://github.com/citation-style-language/schema/raw/master/csl-citation.json"} </w:delInstrText>
        </w:r>
      </w:del>
      <w:r w:rsidR="00713757" w:rsidRPr="00BA2C9A">
        <w:fldChar w:fldCharType="separate"/>
      </w:r>
      <w:ins w:id="456" w:author="Lewis.Barnett" w:date="2020-06-26T18:47:00Z">
        <w:r w:rsidR="004D4D57" w:rsidRPr="004D4D57">
          <w:t>(Anderson et al. 2019, 2020)</w:t>
        </w:r>
      </w:ins>
      <w:del w:id="457" w:author="Lewis.Barnett" w:date="2020-06-26T18:47:00Z">
        <w:r w:rsidR="005B69DE" w:rsidRPr="004D4D57" w:rsidDel="004D4D57">
          <w:delText>(Anderson et al. In press, Anderson 2019)</w:delText>
        </w:r>
      </w:del>
      <w:r w:rsidR="00713757" w:rsidRPr="00BA2C9A">
        <w:fldChar w:fldCharType="end"/>
      </w:r>
      <w:r w:rsidR="002C63FC" w:rsidRPr="00BA2C9A">
        <w:t xml:space="preserve"> which interfaces automatic differentiation in Template Model Builder </w:t>
      </w:r>
      <w:r w:rsidR="00BF2CBC" w:rsidRPr="00BA2C9A">
        <w:fldChar w:fldCharType="begin"/>
      </w:r>
      <w:ins w:id="458" w:author="Lewis.Barnett" w:date="2020-06-26T18:50:00Z">
        <w:r w:rsidR="00B923EE">
          <w:instrText xml:space="preserve"> ADDIN ZOTERO_ITEM CSL_CITATION {"citationID":"8mEMQRrh","properties":{"formattedCitation":"(Kristensen et al. 2016)","plainCitation":"(Kristensen et al. 2016)","noteIndex":0},"citationItems":[{"id":"ZWhcxDBs/XM70sxCZ","uris":["http://zotero.org/users/2529419/items/6YXSVAKL"],"uri":["http://zotero.org/users/2529419/items/6YXSVAKL"],"itemData":{"id":2737,"type":"article-journal","title":"TMB: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ins>
      <w:ins w:id="459" w:author="Lewis Barnett" w:date="2020-06-16T14:27:00Z">
        <w:del w:id="460" w:author="Lewis.Barnett" w:date="2020-06-26T18:20:00Z">
          <w:r w:rsidR="003C0549" w:rsidDel="00770736">
            <w:delInstrText xml:space="preserve"> ADDIN ZOTERO_ITEM CSL_CITATION {"citationID":"8mEMQRrh","properties":{"formattedCitation":"(Kristensen et al. 2016)","plainCitation":"(Kristensen et al. 2016)","noteIndex":0},"citationItems":[{"id":"fxBrDx2O/PSXd4RFy","uris":["http://zotero.org/users/2529419/items/6YXSVAKL"],"uri":["http://zotero.org/users/2529419/items/6YXSVAKL"],"itemData":{"id":2737,"type":"article-journal","title":"TMB: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delInstrText>
          </w:r>
        </w:del>
      </w:ins>
      <w:del w:id="461" w:author="Lewis.Barnett" w:date="2020-06-26T18:20:00Z">
        <w:r w:rsidR="00D15182" w:rsidRPr="00BA2C9A" w:rsidDel="00770736">
          <w:delInstrText xml:space="preserve"> ADDIN ZOTERO_ITEM CSL_CITATION {"citationID":"8mEMQRrh","properties":{"formattedCitation":"(Kristensen et al. 2016)","plainCitation":"(Kristensen et al. 2016)","noteIndex":0},"citationItems":[{"id":"ZZmZn1OF/n2XW0T2s","uris":["http://zotero.org/users/2529419/items/6YXSVAKL"],"uri":["http://zotero.org/users/2529419/items/6YXSVAKL"],"itemData":{"id":2737,"type":"article-journal","title":"TMB: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delInstrText>
        </w:r>
      </w:del>
      <w:r w:rsidR="00BF2CBC" w:rsidRPr="00BA2C9A">
        <w:fldChar w:fldCharType="separate"/>
      </w:r>
      <w:r w:rsidR="00BF2CBC" w:rsidRPr="00BA2C9A">
        <w:rPr>
          <w:noProof/>
        </w:rPr>
        <w:t>(Kristensen et al. 2016)</w:t>
      </w:r>
      <w:r w:rsidR="00BF2CBC" w:rsidRPr="00BA2C9A">
        <w:fldChar w:fldCharType="end"/>
      </w:r>
      <w:r w:rsidR="002C63FC" w:rsidRPr="00BA2C9A">
        <w:t xml:space="preserve"> with </w:t>
      </w:r>
      <w:r w:rsidR="00234BE8" w:rsidRPr="00BA2C9A">
        <w:t>INLA</w:t>
      </w:r>
      <w:r w:rsidR="00BF2CBC" w:rsidRPr="00BA2C9A">
        <w:t xml:space="preserve"> </w:t>
      </w:r>
      <w:r w:rsidR="00BF2CBC" w:rsidRPr="00BA2C9A">
        <w:fldChar w:fldCharType="begin"/>
      </w:r>
      <w:ins w:id="462" w:author="Lewis.Barnett" w:date="2020-06-26T18:50:00Z">
        <w:r w:rsidR="00B923EE">
          <w:instrText xml:space="preserve"> ADDIN ZOTERO_ITEM CSL_CITATION {"citationID":"0VL5GuV1","properties":{"formattedCitation":"(Rue et al. 2009)","plainCitation":"(Rue et al. 2009)","noteIndex":0},"citationItems":[{"id":"ZWhcxDBs/wIRvkHoB","uris":["http://zotero.org/users/2529419/items/JEVMTMK3"],"uri":["http://zotero.org/users/2529419/items/JEVMTMK3"],"itemData":{"id":2725,"type":"article-journal","title":"Approximate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ins>
      <w:ins w:id="463" w:author="Lewis Barnett" w:date="2020-06-16T14:27:00Z">
        <w:del w:id="464" w:author="Lewis.Barnett" w:date="2020-06-26T18:20:00Z">
          <w:r w:rsidR="003C0549" w:rsidDel="00770736">
            <w:delInstrText xml:space="preserve"> ADDIN ZOTERO_ITEM CSL_CITATION {"citationID":"lx0bUsxn","properties":{"formattedCitation":"(Rue et al. 2009)","plainCitation":"(Rue et al. 2009)","noteIndex":0},"citationItems":[{"id":"fxBrDx2O/ZGSDlNDb","uris":["http://zotero.org/users/2529419/items/JEVMTMK3"],"uri":["http://zotero.org/users/2529419/items/JEVMTMK3"],"itemData":{"id":2725,"type":"article-journal","title":"Approximate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delInstrText>
          </w:r>
        </w:del>
      </w:ins>
      <w:del w:id="465" w:author="Lewis.Barnett" w:date="2020-06-26T18:20:00Z">
        <w:r w:rsidR="00D15182" w:rsidRPr="00BA2C9A" w:rsidDel="00770736">
          <w:delInstrText xml:space="preserve"> ADDIN ZOTERO_ITEM CSL_CITATION {"citationID":"lx0bUsxn","properties":{"formattedCitation":"(Rue et al. 2009)","plainCitation":"(Rue et al. 2009)","noteIndex":0},"citationItems":[{"id":"ZZmZn1OF/JH1Q9nQd","uris":["http://zotero.org/users/2529419/items/JEVMTMK3"],"uri":["http://zotero.org/users/2529419/items/JEVMTMK3"],"itemData":{"id":2725,"type":"article-journal","title":"Approximate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delInstrText>
        </w:r>
      </w:del>
      <w:r w:rsidR="00BF2CBC" w:rsidRPr="00BA2C9A">
        <w:fldChar w:fldCharType="separate"/>
      </w:r>
      <w:r w:rsidR="00BF2CBC" w:rsidRPr="00BA2C9A">
        <w:rPr>
          <w:noProof/>
        </w:rPr>
        <w:t>(Rue et al. 2009)</w:t>
      </w:r>
      <w:r w:rsidR="00BF2CBC" w:rsidRPr="00BA2C9A">
        <w:fldChar w:fldCharType="end"/>
      </w:r>
      <w:r w:rsidR="00527CF7" w:rsidRPr="00BA2C9A">
        <w:t xml:space="preserve">. </w:t>
      </w:r>
    </w:p>
    <w:p w14:paraId="1C5E7FBE" w14:textId="21B55E90" w:rsidR="009C4CF6" w:rsidRPr="00BA2C9A" w:rsidRDefault="00584268" w:rsidP="00770736">
      <w:pPr>
        <w:spacing w:after="120" w:line="480" w:lineRule="auto"/>
        <w:ind w:firstLine="720"/>
      </w:pPr>
      <w:del w:id="466" w:author="Lewis.Barnett" w:date="2020-06-25T19:34:00Z">
        <w:r w:rsidRPr="00BA2C9A" w:rsidDel="00AA3904">
          <w:delText>Because we were interested in comparing</w:delText>
        </w:r>
      </w:del>
      <w:ins w:id="467" w:author="Lewis.Barnett" w:date="2020-06-25T19:34:00Z">
        <w:r w:rsidR="00AA3904">
          <w:t>To compare</w:t>
        </w:r>
      </w:ins>
      <w:r w:rsidRPr="00BA2C9A">
        <w:t xml:space="preserve"> models with different random effect structure</w:t>
      </w:r>
      <w:r w:rsidR="00306407" w:rsidRPr="00BA2C9A">
        <w:t xml:space="preserve">s (with and without the </w:t>
      </w:r>
      <w:del w:id="468" w:author="Lewis.Barnett" w:date="2020-06-27T16:51:00Z">
        <w:r w:rsidR="00306407" w:rsidRPr="00BA2C9A" w:rsidDel="00C25EE2">
          <w:delText>spatial-</w:delText>
        </w:r>
        <w:r w:rsidRPr="00BA2C9A" w:rsidDel="00C25EE2">
          <w:delText>trend</w:delText>
        </w:r>
      </w:del>
      <w:ins w:id="469" w:author="Lewis.Barnett" w:date="2020-06-27T16:51:00Z">
        <w:r w:rsidR="00C25EE2">
          <w:t>local trend</w:t>
        </w:r>
      </w:ins>
      <w:r w:rsidRPr="00BA2C9A">
        <w:t xml:space="preserve"> field), we used restricted maximum likelihood </w:t>
      </w:r>
      <w:r w:rsidR="007B6B70" w:rsidRPr="00BA2C9A">
        <w:fldChar w:fldCharType="begin"/>
      </w:r>
      <w:ins w:id="470" w:author="Lewis Barnett" w:date="2020-06-16T14:27:00Z">
        <w:r w:rsidR="003C0549">
          <w:instrText xml:space="preserve"> ADDIN ZOTERO_ITEM CSL_CITATION {"citationID":"oSVEFhix","properties":{"formattedCitation":"(REML, Zuur et al. 2009)","plainCitation":"(REML, Zuur et al. 2009)","noteIndex":0},"citationItems":[{"id":7709,"uris":["http://zotero.org/users/6342351/items/L5UCLLFF"],"uri":["http://zotero.org/users/6342351/items/L5UCLLFF"],"itemData":{"id":7709,"type":"book","event-place":"New York","ISBN":"0-387-87457-7","number-of-pages":"552","publisher":"Springer","publisher-place":"New York","source":"Amazon.com","title":"Mixed Effects Models and Extensions in Ecology with R, 1st edition","URL":"http://www.amazon.com/dp/0387874577","author":[{"family":"Zuur","given":"Alain F."},{"family":"Ieno","given":"Elena N."},{"family":"Walker","given":"Neil"},{"family":"Saveliev","given":"Anatoly A."},{"family":"Smith","given":"Graham M."}],"issued":{"date-parts":[["2009",3,12]]}},"prefix":"REML, "}],"schema":"https://github.com/citation-style-language/schema/raw/master/csl-citation.json"} </w:instrText>
        </w:r>
      </w:ins>
      <w:del w:id="471" w:author="Lewis Barnett" w:date="2020-06-16T14:27:00Z">
        <w:r w:rsidR="007B6B70" w:rsidRPr="00BA2C9A" w:rsidDel="003C0549">
          <w:delInstrText xml:space="preserve"> ADDIN ZOTERO_ITEM CSL_CITATION {"citationID":"oSVEFhix","properties":{"formattedCitation":"(REML, Zuur et al. 2009)","plainCitation":"(REML, Zuur et al. 2009)","noteIndex":0},"citationItems":[{"id":7709,"uris":["http://zotero.org/users/local/BQs8dIsK/items/L5UCLLFF"],"uri":["http://zotero.org/users/local/BQs8dIsK/items/L5UCLLFF"],"itemData":{"id":7709,"type":"book","title":"Mixed Effects Models and Extensions in Ecology with R, 1st edition","publisher":"Springer","publisher-place":"New York","number-of-pages":"552","source":"Amazon.com","event-place":"New York","URL":"http://www.amazon.com/dp/0387874577","ISBN":"0-387-87457-7","author":[{"family":"Zuur","given":"Alain F."},{"family":"Ieno","given":"Elena N."},{"family":"Walker","given":"Neil"},{"family":"Saveliev","given":"Anatoly A."},{"family":"Smith","given":"Graham M."}],"issued":{"date-parts":[["2009",3,12]]}},"prefix":"REML, "}],"schema":"https://github.com/citation-style-language/schema/raw/master/csl-citation.json"} </w:delInstrText>
        </w:r>
      </w:del>
      <w:r w:rsidR="007B6B70" w:rsidRPr="00BA2C9A">
        <w:fldChar w:fldCharType="separate"/>
      </w:r>
      <w:r w:rsidR="007B6B70" w:rsidRPr="00BA2C9A">
        <w:t>(REML, Zuur et al. 2009)</w:t>
      </w:r>
      <w:r w:rsidR="007B6B70" w:rsidRPr="00BA2C9A">
        <w:fldChar w:fldCharType="end"/>
      </w:r>
      <w:r w:rsidRPr="00BA2C9A">
        <w:t xml:space="preserve"> to generate </w:t>
      </w:r>
      <w:proofErr w:type="spellStart"/>
      <w:r w:rsidRPr="00BA2C9A">
        <w:rPr>
          <w:rFonts w:eastAsiaTheme="minorEastAsia"/>
        </w:rPr>
        <w:t>Akaike’s</w:t>
      </w:r>
      <w:proofErr w:type="spellEnd"/>
      <w:r w:rsidRPr="00BA2C9A">
        <w:rPr>
          <w:rFonts w:eastAsiaTheme="minorEastAsia"/>
        </w:rPr>
        <w:t xml:space="preserve"> Information Criterion values for each </w:t>
      </w:r>
      <w:r w:rsidR="005B0DAC" w:rsidRPr="00BA2C9A">
        <w:rPr>
          <w:rFonts w:eastAsiaTheme="minorEastAsia"/>
        </w:rPr>
        <w:t xml:space="preserve">model </w:t>
      </w:r>
      <w:r w:rsidRPr="00BA2C9A">
        <w:rPr>
          <w:rFonts w:eastAsiaTheme="minorEastAsia"/>
        </w:rPr>
        <w:fldChar w:fldCharType="begin"/>
      </w:r>
      <w:ins w:id="472" w:author="Lewis.Barnett" w:date="2020-06-26T18:50:00Z">
        <w:r w:rsidR="00B923EE">
          <w:rPr>
            <w:rFonts w:eastAsiaTheme="minorEastAsia"/>
          </w:rPr>
          <w:instrText xml:space="preserve"> ADDIN ZOTERO_ITEM CSL_CITATION {"citationID":"QiXuCFfF","properties":{"formattedCitation":"(AIC, Akaike 1973)","plainCitation":"(AIC, Akaike 1973)","noteIndex":0},"citationItems":[{"id":"ZWhcxDBs/DIFZnq12","uris":["http://zotero.org/users/2529419/items/UWLWJGZZ"],"uri":["http://zotero.org/users/2529419/items/UWLWJGZZ"],"itemData":{"id":2742,"type":"paper-conference","title":"Information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instrText>
        </w:r>
      </w:ins>
      <w:ins w:id="473" w:author="Lewis Barnett" w:date="2020-06-16T14:27:00Z">
        <w:del w:id="474" w:author="Lewis.Barnett" w:date="2020-06-26T18:20:00Z">
          <w:r w:rsidR="003C0549" w:rsidDel="00770736">
            <w:rPr>
              <w:rFonts w:eastAsiaTheme="minorEastAsia"/>
            </w:rPr>
            <w:delInstrText xml:space="preserve"> ADDIN ZOTERO_ITEM CSL_CITATION {"citationID":"QiXuCFfF","properties":{"formattedCitation":"(AIC, Akaike 1973)","plainCitation":"(AIC, Akaike 1973)","noteIndex":0},"citationItems":[{"id":"fxBrDx2O/2yfKO3iQ","uris":["http://zotero.org/users/2529419/items/UWLWJGZZ"],"uri":["http://zotero.org/users/2529419/items/UWLWJGZZ"],"itemData":{"id":2742,"type":"paper-conference","title":"Information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delInstrText>
          </w:r>
        </w:del>
      </w:ins>
      <w:del w:id="475" w:author="Lewis.Barnett" w:date="2020-06-26T18:20:00Z">
        <w:r w:rsidR="00D15182" w:rsidRPr="00BA2C9A" w:rsidDel="00770736">
          <w:rPr>
            <w:rFonts w:eastAsiaTheme="minorEastAsia"/>
          </w:rPr>
          <w:delInstrText xml:space="preserve"> ADDIN ZOTERO_ITEM CSL_CITATION {"citationID":"QiXuCFfF","properties":{"formattedCitation":"(AIC, Akaike 1973)","plainCitation":"(AIC, Akaike 1973)","noteIndex":0},"citationItems":[{"id":"ZZmZn1OF/bdkhmxBx","uris":["http://zotero.org/users/2529419/items/UWLWJGZZ"],"uri":["http://zotero.org/users/2529419/items/UWLWJGZZ"],"itemData":{"id":2742,"type":"paper-conference","title":"Information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delInstrText>
        </w:r>
      </w:del>
      <w:r w:rsidRPr="00BA2C9A">
        <w:rPr>
          <w:rFonts w:eastAsiaTheme="minorEastAsia"/>
        </w:rPr>
        <w:fldChar w:fldCharType="separate"/>
      </w:r>
      <w:r w:rsidR="004A4795" w:rsidRPr="00BA2C9A">
        <w:rPr>
          <w:rFonts w:eastAsiaTheme="minorEastAsia"/>
        </w:rPr>
        <w:t>(AIC, Akaike 1973)</w:t>
      </w:r>
      <w:r w:rsidRPr="00BA2C9A">
        <w:rPr>
          <w:rFonts w:eastAsiaTheme="minorEastAsia"/>
        </w:rPr>
        <w:fldChar w:fldCharType="end"/>
      </w:r>
      <w:r w:rsidRPr="00BA2C9A">
        <w:t xml:space="preserve">. </w:t>
      </w:r>
      <w:r w:rsidR="001C43CD" w:rsidRPr="00BA2C9A">
        <w:t xml:space="preserve">AIC is a relative measure of </w:t>
      </w:r>
      <w:r w:rsidR="00AF73A8" w:rsidRPr="00BA2C9A">
        <w:t xml:space="preserve">goodness-of-fit </w:t>
      </w:r>
      <w:r w:rsidR="001C43CD" w:rsidRPr="00BA2C9A">
        <w:t xml:space="preserve">that is penalized by the number of model parameters. </w:t>
      </w:r>
      <w:r w:rsidRPr="00BA2C9A">
        <w:t xml:space="preserve">Using AIC as a model screening tool, we found </w:t>
      </w:r>
      <w:r w:rsidRPr="00BA2C9A">
        <w:lastRenderedPageBreak/>
        <w:t xml:space="preserve">broad support for the inclusion of the </w:t>
      </w:r>
      <w:del w:id="476" w:author="Lewis.Barnett" w:date="2020-06-23T15:00:00Z">
        <w:r w:rsidRPr="00BA2C9A" w:rsidDel="00087449">
          <w:delText>spatial trend</w:delText>
        </w:r>
      </w:del>
      <w:ins w:id="477" w:author="Lewis.Barnett" w:date="2020-06-23T15:00:00Z">
        <w:r w:rsidR="00087449">
          <w:t>local trend</w:t>
        </w:r>
      </w:ins>
      <w:r w:rsidRPr="00BA2C9A">
        <w:t xml:space="preserve"> for these </w:t>
      </w:r>
      <w:r w:rsidR="006F0B46" w:rsidRPr="00BA2C9A">
        <w:t>19</w:t>
      </w:r>
      <w:r w:rsidRPr="00BA2C9A">
        <w:t xml:space="preserve"> species, with the trend model generating lower AIC values in 1</w:t>
      </w:r>
      <w:r w:rsidR="006F0B46" w:rsidRPr="00BA2C9A">
        <w:t>7</w:t>
      </w:r>
      <w:r w:rsidRPr="00BA2C9A">
        <w:t xml:space="preserve"> of the </w:t>
      </w:r>
      <w:r w:rsidR="006F0B46" w:rsidRPr="00BA2C9A">
        <w:t>19</w:t>
      </w:r>
      <w:r w:rsidRPr="00BA2C9A">
        <w:t xml:space="preserve"> cases</w:t>
      </w:r>
      <w:r w:rsidR="006F0B46" w:rsidRPr="00BA2C9A">
        <w:t xml:space="preserve">, and AIC scores </w:t>
      </w:r>
      <w:r w:rsidR="005B0DAC" w:rsidRPr="00BA2C9A">
        <w:t xml:space="preserve">differing </w:t>
      </w:r>
      <w:r w:rsidR="006F0B46" w:rsidRPr="00BA2C9A">
        <w:t xml:space="preserve">by less than </w:t>
      </w:r>
      <w:r w:rsidR="005B0DAC" w:rsidRPr="00BA2C9A">
        <w:t>two</w:t>
      </w:r>
      <w:r w:rsidR="006F0B46" w:rsidRPr="00BA2C9A">
        <w:t xml:space="preserve"> in the remaining </w:t>
      </w:r>
      <w:r w:rsidR="005B0DAC" w:rsidRPr="00BA2C9A">
        <w:t>two</w:t>
      </w:r>
      <w:r w:rsidR="006F0B46" w:rsidRPr="00BA2C9A">
        <w:t xml:space="preserve"> cases </w:t>
      </w:r>
      <w:r w:rsidRPr="00BA2C9A">
        <w:t xml:space="preserve">(Table </w:t>
      </w:r>
      <w:r w:rsidR="00574E5B" w:rsidRPr="00BA2C9A">
        <w:t>S3</w:t>
      </w:r>
      <w:r w:rsidRPr="00BA2C9A">
        <w:t>).</w:t>
      </w:r>
      <w:ins w:id="478" w:author="Lewis.Barnett" w:date="2020-06-27T16:47:00Z">
        <w:r w:rsidR="0043104E">
          <w:t xml:space="preserve"> </w:t>
        </w:r>
      </w:ins>
      <w:ins w:id="479" w:author="Lewis.Barnett" w:date="2020-06-27T16:48:00Z">
        <w:r w:rsidR="0043104E">
          <w:t xml:space="preserve">To verify that AIC was effective </w:t>
        </w:r>
      </w:ins>
      <w:ins w:id="480" w:author="Lewis.Barnett" w:date="2020-06-27T16:49:00Z">
        <w:r w:rsidR="00C25EE2">
          <w:t>at</w:t>
        </w:r>
      </w:ins>
      <w:ins w:id="481" w:author="Lewis.Barnett" w:date="2020-06-27T16:48:00Z">
        <w:r w:rsidR="0043104E">
          <w:t xml:space="preserve"> selecting the model most consistent with the data-generating process, we </w:t>
        </w:r>
      </w:ins>
      <w:ins w:id="482" w:author="Lewis.Barnett" w:date="2020-06-27T16:49:00Z">
        <w:r w:rsidR="00C25EE2">
          <w:t xml:space="preserve">performed parallel contrasts </w:t>
        </w:r>
      </w:ins>
      <w:ins w:id="483" w:author="Lewis.Barnett" w:date="2020-06-27T16:54:00Z">
        <w:r w:rsidR="008F4A4B">
          <w:t>(</w:t>
        </w:r>
      </w:ins>
      <w:ins w:id="484" w:author="Lewis.Barnett" w:date="2020-06-27T16:49:00Z">
        <w:r w:rsidR="00C25EE2">
          <w:t xml:space="preserve">between models with and without the </w:t>
        </w:r>
      </w:ins>
      <w:ins w:id="485" w:author="Lewis.Barnett" w:date="2020-06-27T16:54:00Z">
        <w:r w:rsidR="008F4A4B">
          <w:t>local trend) using simulated data.</w:t>
        </w:r>
      </w:ins>
    </w:p>
    <w:p w14:paraId="6E391888" w14:textId="5D4AE592" w:rsidR="00437DE9" w:rsidRPr="00BA2C9A" w:rsidRDefault="00D12954" w:rsidP="00D26510">
      <w:pPr>
        <w:spacing w:after="120" w:line="480" w:lineRule="auto"/>
        <w:ind w:firstLine="720"/>
      </w:pPr>
      <w:r w:rsidRPr="00BA2C9A">
        <w:t xml:space="preserve">Given the evidence supporting the </w:t>
      </w:r>
      <w:del w:id="486" w:author="Lewis.Barnett" w:date="2020-06-27T16:53:00Z">
        <w:r w:rsidR="00306407" w:rsidRPr="00BA2C9A" w:rsidDel="00C25EE2">
          <w:delText>spatial-trend</w:delText>
        </w:r>
      </w:del>
      <w:ins w:id="487" w:author="Lewis.Barnett" w:date="2020-06-27T16:53:00Z">
        <w:r w:rsidR="00C25EE2">
          <w:t>local trend</w:t>
        </w:r>
      </w:ins>
      <w:r w:rsidR="00306407" w:rsidRPr="00BA2C9A">
        <w:t xml:space="preserve"> model</w:t>
      </w:r>
      <w:r w:rsidRPr="00BA2C9A">
        <w:t xml:space="preserve"> as the most parsimonious model, we used this model structure to evaluate changes in species density distributions over time</w:t>
      </w:r>
      <w:r w:rsidR="00527CF7" w:rsidRPr="00BA2C9A">
        <w:t>.</w:t>
      </w:r>
      <w:r w:rsidRPr="00BA2C9A">
        <w:t xml:space="preserve"> </w:t>
      </w:r>
      <w:r w:rsidR="00647FFB" w:rsidRPr="00BA2C9A">
        <w:t xml:space="preserve">To obtain a smooth surface of predicted </w:t>
      </w:r>
      <w:r w:rsidR="00C13CC1" w:rsidRPr="00BA2C9A">
        <w:t>density</w:t>
      </w:r>
      <w:r w:rsidR="00D766A8" w:rsidRPr="00BA2C9A">
        <w:t xml:space="preserve"> </w:t>
      </w:r>
      <w:r w:rsidR="00647FFB" w:rsidRPr="00BA2C9A">
        <w:t>across the footprint of the survey area</w:t>
      </w:r>
      <w:r w:rsidRPr="00BA2C9A">
        <w:t xml:space="preserve"> (Fig. 2)</w:t>
      </w:r>
      <w:r w:rsidR="00647FFB" w:rsidRPr="00BA2C9A">
        <w:t xml:space="preserve">, we predicted </w:t>
      </w:r>
      <w:r w:rsidRPr="00BA2C9A">
        <w:t>density</w:t>
      </w:r>
      <w:r w:rsidR="00D766A8" w:rsidRPr="00BA2C9A">
        <w:t xml:space="preserve"> </w:t>
      </w:r>
      <w:r w:rsidR="00647FFB" w:rsidRPr="00BA2C9A">
        <w:t xml:space="preserve">using </w:t>
      </w:r>
      <w:r w:rsidRPr="00BA2C9A">
        <w:t xml:space="preserve">a </w:t>
      </w:r>
      <w:r w:rsidR="00AF73A8" w:rsidRPr="00BA2C9A">
        <w:t xml:space="preserve">composite of </w:t>
      </w:r>
      <w:r w:rsidR="00647FFB" w:rsidRPr="00BA2C9A">
        <w:t xml:space="preserve">depth </w:t>
      </w:r>
      <w:r w:rsidRPr="00BA2C9A">
        <w:t>layer</w:t>
      </w:r>
      <w:r w:rsidR="00AF73A8" w:rsidRPr="00BA2C9A">
        <w:t>s</w:t>
      </w:r>
      <w:r w:rsidRPr="00BA2C9A">
        <w:t xml:space="preserve"> </w:t>
      </w:r>
      <w:r w:rsidR="00647FFB" w:rsidRPr="00BA2C9A">
        <w:t>defined by NOAA bathymetry data (https://www.ngdc</w:t>
      </w:r>
      <w:r w:rsidR="00AF73A8" w:rsidRPr="00BA2C9A">
        <w:t>.noaa.gov/mgg/coastal/crm.html).</w:t>
      </w:r>
      <w:r w:rsidR="00647FFB" w:rsidRPr="00BA2C9A">
        <w:t xml:space="preserve"> </w:t>
      </w:r>
      <w:r w:rsidR="00AF73A8" w:rsidRPr="00BA2C9A">
        <w:t xml:space="preserve">These data were spatially aggregated using </w:t>
      </w:r>
      <w:r w:rsidR="00F37160" w:rsidRPr="00BA2C9A">
        <w:t>bilinear interpolation</w:t>
      </w:r>
      <w:r w:rsidR="00AF73A8" w:rsidRPr="00BA2C9A">
        <w:t xml:space="preserve"> </w:t>
      </w:r>
      <w:r w:rsidR="00647FFB" w:rsidRPr="00BA2C9A">
        <w:t>to match the resolution of the survey sampling grid (~2.8 x 3.7 km), which is the spatial resolution we used for all analyses</w:t>
      </w:r>
      <w:r w:rsidR="00A37B6E" w:rsidRPr="00BA2C9A">
        <w:t xml:space="preserve">. A number of diagnostics </w:t>
      </w:r>
      <w:r w:rsidR="00373951" w:rsidRPr="00BA2C9A">
        <w:t>were</w:t>
      </w:r>
      <w:r w:rsidR="00A37B6E" w:rsidRPr="00BA2C9A">
        <w:t xml:space="preserve"> </w:t>
      </w:r>
      <w:r w:rsidR="00C13CC1" w:rsidRPr="00BA2C9A">
        <w:t>implemented</w:t>
      </w:r>
      <w:r w:rsidR="00A37B6E" w:rsidRPr="00BA2C9A">
        <w:t xml:space="preserve"> </w:t>
      </w:r>
      <w:r w:rsidR="00373951" w:rsidRPr="00BA2C9A">
        <w:t xml:space="preserve">using spot checks </w:t>
      </w:r>
      <w:r w:rsidR="00C13CC1" w:rsidRPr="00BA2C9A">
        <w:t>on</w:t>
      </w:r>
      <w:r w:rsidR="00A37B6E" w:rsidRPr="00BA2C9A">
        <w:t xml:space="preserve"> these predictions </w:t>
      </w:r>
      <w:r w:rsidR="00373951" w:rsidRPr="00BA2C9A">
        <w:t>and</w:t>
      </w:r>
      <w:r w:rsidR="00A37B6E" w:rsidRPr="00BA2C9A">
        <w:t xml:space="preserve"> model fits to </w:t>
      </w:r>
      <w:r w:rsidR="0089470C" w:rsidRPr="00BA2C9A">
        <w:t xml:space="preserve">further </w:t>
      </w:r>
      <w:r w:rsidR="00C13CC1" w:rsidRPr="00BA2C9A">
        <w:t>analyze</w:t>
      </w:r>
      <w:r w:rsidR="00A37B6E" w:rsidRPr="00BA2C9A">
        <w:t xml:space="preserve"> whether a </w:t>
      </w:r>
      <w:del w:id="488" w:author="Lewis.Barnett" w:date="2020-06-23T15:00:00Z">
        <w:r w:rsidR="00A37B6E" w:rsidRPr="00BA2C9A" w:rsidDel="00087449">
          <w:delText>spatial trend</w:delText>
        </w:r>
      </w:del>
      <w:ins w:id="489" w:author="Lewis.Barnett" w:date="2020-06-23T15:00:00Z">
        <w:r w:rsidR="00087449">
          <w:t>local trend</w:t>
        </w:r>
      </w:ins>
      <w:r w:rsidR="00A37B6E" w:rsidRPr="00BA2C9A">
        <w:t xml:space="preserve"> </w:t>
      </w:r>
      <w:r w:rsidR="00373951" w:rsidRPr="00BA2C9A">
        <w:t>was</w:t>
      </w:r>
      <w:r w:rsidR="00A37B6E" w:rsidRPr="00BA2C9A">
        <w:t xml:space="preserve"> appropriate</w:t>
      </w:r>
      <w:r w:rsidR="00373951" w:rsidRPr="00BA2C9A">
        <w:t xml:space="preserve"> (e.g.,</w:t>
      </w:r>
      <w:r w:rsidR="00A37B6E" w:rsidRPr="00BA2C9A">
        <w:t xml:space="preserve"> </w:t>
      </w:r>
      <w:r w:rsidR="00774334" w:rsidRPr="00BA2C9A">
        <w:t xml:space="preserve">examining spatial patterns in residuals </w:t>
      </w:r>
      <w:r w:rsidR="00373951" w:rsidRPr="00BA2C9A">
        <w:t>and</w:t>
      </w:r>
      <w:r w:rsidR="00774334" w:rsidRPr="00BA2C9A">
        <w:t xml:space="preserve"> the estimated spatiotemporal component</w:t>
      </w:r>
      <w:r w:rsidR="00373951" w:rsidRPr="00BA2C9A">
        <w:t>)</w:t>
      </w:r>
      <w:r w:rsidR="00584268" w:rsidRPr="00BA2C9A">
        <w:t>.</w:t>
      </w:r>
      <w:r w:rsidR="00774334" w:rsidRPr="00BA2C9A">
        <w:t xml:space="preserve"> </w:t>
      </w:r>
    </w:p>
    <w:p w14:paraId="15E2051D" w14:textId="77777777" w:rsidR="00DE5153" w:rsidRPr="00BA2C9A" w:rsidRDefault="00DE5153" w:rsidP="00D26510">
      <w:pPr>
        <w:spacing w:after="120" w:line="480" w:lineRule="auto"/>
        <w:ind w:firstLine="720"/>
        <w:rPr>
          <w:rFonts w:eastAsiaTheme="minorEastAsia"/>
        </w:rPr>
      </w:pPr>
    </w:p>
    <w:p w14:paraId="46946D59" w14:textId="428ABF26" w:rsidR="00986655" w:rsidRPr="00BA2C9A" w:rsidRDefault="00437DE9" w:rsidP="00D26510">
      <w:pPr>
        <w:spacing w:after="120" w:line="480" w:lineRule="auto"/>
        <w:rPr>
          <w:i/>
        </w:rPr>
      </w:pPr>
      <w:r w:rsidRPr="00BA2C9A">
        <w:rPr>
          <w:i/>
        </w:rPr>
        <w:t xml:space="preserve">Using </w:t>
      </w:r>
      <w:del w:id="490" w:author="Lewis.Barnett" w:date="2020-06-23T15:00:00Z">
        <w:r w:rsidRPr="00BA2C9A" w:rsidDel="00087449">
          <w:rPr>
            <w:i/>
          </w:rPr>
          <w:delText>spatial trend</w:delText>
        </w:r>
      </w:del>
      <w:ins w:id="491" w:author="Lewis.Barnett" w:date="2020-06-23T15:00:00Z">
        <w:r w:rsidR="00087449">
          <w:rPr>
            <w:i/>
          </w:rPr>
          <w:t>local trend</w:t>
        </w:r>
      </w:ins>
      <w:r w:rsidRPr="00BA2C9A">
        <w:rPr>
          <w:i/>
        </w:rPr>
        <w:t>s as indicators of change</w:t>
      </w:r>
    </w:p>
    <w:p w14:paraId="43D39E36" w14:textId="131359BB" w:rsidR="002D6DFC" w:rsidRPr="00BA2C9A" w:rsidRDefault="007B4559" w:rsidP="00D26510">
      <w:pPr>
        <w:pStyle w:val="Bibliography"/>
        <w:spacing w:after="120"/>
        <w:ind w:left="0" w:firstLine="0"/>
        <w:rPr>
          <w:rFonts w:ascii="Times New Roman" w:hAnsi="Times New Roman" w:cs="Times New Roman"/>
        </w:rPr>
      </w:pPr>
      <w:r w:rsidRPr="00BA2C9A">
        <w:rPr>
          <w:rFonts w:ascii="Times New Roman" w:hAnsi="Times New Roman" w:cs="Times New Roman"/>
        </w:rPr>
        <w:t xml:space="preserve">We </w:t>
      </w:r>
      <w:r w:rsidR="004C533C" w:rsidRPr="00BA2C9A">
        <w:rPr>
          <w:rFonts w:ascii="Times New Roman" w:hAnsi="Times New Roman" w:cs="Times New Roman"/>
        </w:rPr>
        <w:t>compare</w:t>
      </w:r>
      <w:r w:rsidR="00032B0B" w:rsidRPr="00BA2C9A">
        <w:rPr>
          <w:rFonts w:ascii="Times New Roman" w:hAnsi="Times New Roman" w:cs="Times New Roman"/>
        </w:rPr>
        <w:t>d</w:t>
      </w:r>
      <w:r w:rsidR="004C533C" w:rsidRPr="00BA2C9A">
        <w:rPr>
          <w:rFonts w:ascii="Times New Roman" w:hAnsi="Times New Roman" w:cs="Times New Roman"/>
        </w:rPr>
        <w:t xml:space="preserve"> </w:t>
      </w:r>
      <w:r w:rsidR="00032B0B" w:rsidRPr="00BA2C9A">
        <w:rPr>
          <w:rFonts w:ascii="Times New Roman" w:hAnsi="Times New Roman" w:cs="Times New Roman"/>
        </w:rPr>
        <w:t>inferences</w:t>
      </w:r>
      <w:r w:rsidR="004C533C" w:rsidRPr="00BA2C9A">
        <w:rPr>
          <w:rFonts w:ascii="Times New Roman" w:hAnsi="Times New Roman" w:cs="Times New Roman"/>
        </w:rPr>
        <w:t xml:space="preserve"> of changes in </w:t>
      </w:r>
      <w:r w:rsidR="00032B0B" w:rsidRPr="00BA2C9A">
        <w:rPr>
          <w:rFonts w:ascii="Times New Roman" w:hAnsi="Times New Roman" w:cs="Times New Roman"/>
        </w:rPr>
        <w:t>species density distributions obtained from metrics calculated on a spectrum of spatial resolution</w:t>
      </w:r>
      <w:r w:rsidRPr="00BA2C9A">
        <w:rPr>
          <w:rFonts w:ascii="Times New Roman" w:hAnsi="Times New Roman" w:cs="Times New Roman"/>
        </w:rPr>
        <w:t xml:space="preserve"> to demonstrate the utility of understanding fine-scale temporal trends</w:t>
      </w:r>
      <w:r w:rsidR="00032B0B" w:rsidRPr="00BA2C9A">
        <w:rPr>
          <w:rFonts w:ascii="Times New Roman" w:hAnsi="Times New Roman" w:cs="Times New Roman"/>
        </w:rPr>
        <w:t xml:space="preserve">. </w:t>
      </w:r>
      <w:r w:rsidR="00674524" w:rsidRPr="00BA2C9A">
        <w:rPr>
          <w:rFonts w:ascii="Times New Roman" w:hAnsi="Times New Roman" w:cs="Times New Roman"/>
        </w:rPr>
        <w:t xml:space="preserve">Quantifying change at multiple spatial scales has implications for the management of marine fishes, and has utility as a spatial indicator within the California Current ecosystem. </w:t>
      </w:r>
      <w:r w:rsidR="00032B0B" w:rsidRPr="00BA2C9A">
        <w:rPr>
          <w:rFonts w:ascii="Times New Roman" w:hAnsi="Times New Roman" w:cs="Times New Roman"/>
        </w:rPr>
        <w:t xml:space="preserve">Specifically, we compared the fine-scale interpretation of the </w:t>
      </w:r>
      <w:del w:id="492" w:author="Lewis.Barnett" w:date="2020-06-23T15:00:00Z">
        <w:r w:rsidR="00032B0B" w:rsidRPr="00BA2C9A" w:rsidDel="00087449">
          <w:rPr>
            <w:rFonts w:ascii="Times New Roman" w:hAnsi="Times New Roman" w:cs="Times New Roman"/>
          </w:rPr>
          <w:delText>spatial trend</w:delText>
        </w:r>
      </w:del>
      <w:ins w:id="493" w:author="Lewis.Barnett" w:date="2020-06-23T15:00:00Z">
        <w:r w:rsidR="00087449">
          <w:rPr>
            <w:rFonts w:ascii="Times New Roman" w:hAnsi="Times New Roman" w:cs="Times New Roman"/>
          </w:rPr>
          <w:t>local trend</w:t>
        </w:r>
      </w:ins>
      <w:r w:rsidR="00032B0B" w:rsidRPr="00BA2C9A">
        <w:rPr>
          <w:rFonts w:ascii="Times New Roman" w:hAnsi="Times New Roman" w:cs="Times New Roman"/>
        </w:rPr>
        <w:t xml:space="preserve"> </w:t>
      </w:r>
      <w:r w:rsidR="00C63E8E" w:rsidRPr="00BA2C9A">
        <w:rPr>
          <w:rFonts w:ascii="Times New Roman" w:hAnsi="Times New Roman" w:cs="Times New Roman"/>
        </w:rPr>
        <w:t xml:space="preserve">and mean predicted density </w:t>
      </w:r>
      <w:proofErr w:type="spellStart"/>
      <w:r w:rsidR="00C63E8E" w:rsidRPr="00BA2C9A">
        <w:rPr>
          <w:rFonts w:ascii="Times New Roman" w:hAnsi="Times New Roman" w:cs="Times New Roman"/>
        </w:rPr>
        <w:t xml:space="preserve">over </w:t>
      </w:r>
      <w:r w:rsidR="005209B4" w:rsidRPr="00BA2C9A">
        <w:rPr>
          <w:rFonts w:ascii="Times New Roman" w:hAnsi="Times New Roman" w:cs="Times New Roman"/>
        </w:rPr>
        <w:t>all</w:t>
      </w:r>
      <w:proofErr w:type="spellEnd"/>
      <w:r w:rsidR="005209B4" w:rsidRPr="00BA2C9A">
        <w:rPr>
          <w:rFonts w:ascii="Times New Roman" w:hAnsi="Times New Roman" w:cs="Times New Roman"/>
        </w:rPr>
        <w:t xml:space="preserve"> years</w:t>
      </w:r>
      <w:r w:rsidR="00C63E8E" w:rsidRPr="00BA2C9A">
        <w:rPr>
          <w:rFonts w:ascii="Times New Roman" w:hAnsi="Times New Roman" w:cs="Times New Roman"/>
        </w:rPr>
        <w:t xml:space="preserve"> to</w:t>
      </w:r>
      <w:r w:rsidR="00032B0B" w:rsidRPr="00BA2C9A">
        <w:rPr>
          <w:rFonts w:ascii="Times New Roman" w:hAnsi="Times New Roman" w:cs="Times New Roman"/>
        </w:rPr>
        <w:t xml:space="preserve"> </w:t>
      </w:r>
      <w:r w:rsidR="00C63E8E" w:rsidRPr="00BA2C9A">
        <w:rPr>
          <w:rFonts w:ascii="Times New Roman" w:hAnsi="Times New Roman" w:cs="Times New Roman"/>
        </w:rPr>
        <w:t>coarse</w:t>
      </w:r>
      <w:r w:rsidR="00032B0B" w:rsidRPr="00BA2C9A">
        <w:rPr>
          <w:rFonts w:ascii="Times New Roman" w:hAnsi="Times New Roman" w:cs="Times New Roman"/>
        </w:rPr>
        <w:t xml:space="preserve">-scale </w:t>
      </w:r>
      <w:r w:rsidR="00C63E8E" w:rsidRPr="00BA2C9A">
        <w:rPr>
          <w:rFonts w:ascii="Times New Roman" w:hAnsi="Times New Roman" w:cs="Times New Roman"/>
        </w:rPr>
        <w:t xml:space="preserve">interpretations of: 1) the </w:t>
      </w:r>
      <w:del w:id="494" w:author="Lewis.Barnett" w:date="2020-06-23T15:00:00Z">
        <w:r w:rsidR="00C63E8E" w:rsidRPr="00BA2C9A" w:rsidDel="00087449">
          <w:rPr>
            <w:rFonts w:ascii="Times New Roman" w:hAnsi="Times New Roman" w:cs="Times New Roman"/>
          </w:rPr>
          <w:delText xml:space="preserve">spatial </w:delText>
        </w:r>
        <w:r w:rsidR="00C63E8E" w:rsidRPr="00BA2C9A" w:rsidDel="00087449">
          <w:rPr>
            <w:rFonts w:ascii="Times New Roman" w:hAnsi="Times New Roman" w:cs="Times New Roman"/>
          </w:rPr>
          <w:lastRenderedPageBreak/>
          <w:delText>trend</w:delText>
        </w:r>
      </w:del>
      <w:ins w:id="495" w:author="Lewis.Barnett" w:date="2020-06-23T15:00:00Z">
        <w:r w:rsidR="00087449">
          <w:rPr>
            <w:rFonts w:ascii="Times New Roman" w:hAnsi="Times New Roman" w:cs="Times New Roman"/>
          </w:rPr>
          <w:t>local trend</w:t>
        </w:r>
      </w:ins>
      <w:r w:rsidR="00C63E8E" w:rsidRPr="00BA2C9A">
        <w:rPr>
          <w:rFonts w:ascii="Times New Roman" w:hAnsi="Times New Roman" w:cs="Times New Roman"/>
        </w:rPr>
        <w:t xml:space="preserve">, 2) </w:t>
      </w:r>
      <w:r w:rsidR="00032B0B" w:rsidRPr="00BA2C9A">
        <w:rPr>
          <w:rFonts w:ascii="Times New Roman" w:hAnsi="Times New Roman" w:cs="Times New Roman"/>
        </w:rPr>
        <w:t xml:space="preserve">regional </w:t>
      </w:r>
      <w:r w:rsidR="00032437" w:rsidRPr="00BA2C9A">
        <w:rPr>
          <w:rFonts w:ascii="Times New Roman" w:hAnsi="Times New Roman" w:cs="Times New Roman"/>
        </w:rPr>
        <w:t xml:space="preserve">COGs </w:t>
      </w:r>
      <w:r w:rsidR="00032B0B" w:rsidRPr="00BA2C9A">
        <w:rPr>
          <w:rFonts w:ascii="Times New Roman" w:hAnsi="Times New Roman" w:cs="Times New Roman"/>
        </w:rPr>
        <w:t xml:space="preserve">and </w:t>
      </w:r>
      <w:r w:rsidR="00C63E8E" w:rsidRPr="00BA2C9A">
        <w:rPr>
          <w:rFonts w:ascii="Times New Roman" w:hAnsi="Times New Roman" w:cs="Times New Roman"/>
        </w:rPr>
        <w:t xml:space="preserve">3) </w:t>
      </w:r>
      <w:proofErr w:type="spellStart"/>
      <w:r w:rsidR="00032B0B" w:rsidRPr="00BA2C9A">
        <w:rPr>
          <w:rFonts w:ascii="Times New Roman" w:hAnsi="Times New Roman" w:cs="Times New Roman"/>
        </w:rPr>
        <w:t>coastwide</w:t>
      </w:r>
      <w:proofErr w:type="spellEnd"/>
      <w:r w:rsidR="00032B0B" w:rsidRPr="00BA2C9A">
        <w:rPr>
          <w:rFonts w:ascii="Times New Roman" w:hAnsi="Times New Roman" w:cs="Times New Roman"/>
        </w:rPr>
        <w:t xml:space="preserve"> COG calculated from predicted densities</w:t>
      </w:r>
      <w:r w:rsidR="00A62F88" w:rsidRPr="00BA2C9A">
        <w:rPr>
          <w:rFonts w:ascii="Times New Roman" w:hAnsi="Times New Roman" w:cs="Times New Roman"/>
        </w:rPr>
        <w:t xml:space="preserve"> </w:t>
      </w:r>
      <m:oMath>
        <m:r>
          <w:ins w:id="496" w:author="Lewis.Barnett" w:date="2020-06-25T19:38:00Z">
            <w:rPr>
              <w:rFonts w:ascii="Cambria Math" w:hAnsi="Cambria Math"/>
            </w:rPr>
            <m:t>y</m:t>
          </w:ins>
        </m:r>
        <m:r>
          <w:del w:id="497" w:author="Lewis.Barnett" w:date="2020-06-25T19:38:00Z">
            <w:rPr>
              <w:rFonts w:ascii="Cambria Math" w:hAnsi="Cambria Math" w:cs="Times New Roman"/>
            </w:rPr>
            <m:t>u</m:t>
          </w:del>
        </m:r>
      </m:oMath>
      <w:r w:rsidR="00A62F88" w:rsidRPr="00BA2C9A">
        <w:rPr>
          <w:rFonts w:ascii="Times New Roman" w:eastAsiaTheme="minorEastAsia" w:hAnsi="Times New Roman" w:cs="Times New Roman"/>
        </w:rPr>
        <w:t xml:space="preserve"> for each location </w:t>
      </w:r>
      <w:r w:rsidR="00A62F88" w:rsidRPr="00BA2C9A">
        <w:rPr>
          <w:rFonts w:ascii="Times New Roman" w:eastAsiaTheme="minorEastAsia" w:hAnsi="Times New Roman" w:cs="Times New Roman"/>
          <w:i/>
        </w:rPr>
        <w:t xml:space="preserve">s </w:t>
      </w:r>
      <w:r w:rsidR="00A62F88" w:rsidRPr="00BA2C9A">
        <w:rPr>
          <w:rFonts w:ascii="Times New Roman" w:eastAsiaTheme="minorEastAsia" w:hAnsi="Times New Roman" w:cs="Times New Roman"/>
        </w:rPr>
        <w:t xml:space="preserve">and time </w:t>
      </w:r>
      <w:r w:rsidR="00A62F88" w:rsidRPr="00BA2C9A">
        <w:rPr>
          <w:rFonts w:ascii="Times New Roman" w:eastAsiaTheme="minorEastAsia" w:hAnsi="Times New Roman" w:cs="Times New Roman"/>
          <w:i/>
        </w:rPr>
        <w:t>t</w:t>
      </w:r>
      <w:r w:rsidR="00A62F88" w:rsidRPr="00BA2C9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COG</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ins w:id="498" w:author="Lewis.Barnett" w:date="2020-06-25T19:38:00Z">
                        <w:rPr>
                          <w:rFonts w:ascii="Cambria Math" w:hAnsi="Cambria Math"/>
                        </w:rPr>
                        <m:t>y</m:t>
                      </w:ins>
                    </m:r>
                    <m:r>
                      <w:del w:id="499" w:author="Lewis.Barnett" w:date="2020-06-25T19:38:00Z">
                        <w:rPr>
                          <w:rFonts w:ascii="Cambria Math" w:hAnsi="Cambria Math" w:cs="Times New Roman"/>
                        </w:rPr>
                        <m:t>u</m:t>
                      </w:del>
                    </m:r>
                  </m:e>
                  <m:sub>
                    <m:r>
                      <w:rPr>
                        <w:rFonts w:ascii="Cambria Math" w:hAnsi="Cambria Math" w:cs="Times New Roman"/>
                      </w:rPr>
                      <m:t>s,t</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ins w:id="500" w:author="Lewis.Barnett" w:date="2020-06-25T19:38:00Z">
                        <w:rPr>
                          <w:rFonts w:ascii="Cambria Math" w:hAnsi="Cambria Math"/>
                        </w:rPr>
                        <m:t>y</m:t>
                      </w:ins>
                    </m:r>
                    <m:r>
                      <w:del w:id="501" w:author="Lewis.Barnett" w:date="2020-06-25T19:38:00Z">
                        <w:rPr>
                          <w:rFonts w:ascii="Cambria Math" w:hAnsi="Cambria Math" w:cs="Times New Roman"/>
                        </w:rPr>
                        <m:t>u</m:t>
                      </w:del>
                    </m:r>
                  </m:e>
                  <m:sub>
                    <m:r>
                      <w:rPr>
                        <w:rFonts w:ascii="Cambria Math" w:hAnsi="Cambria Math" w:cs="Times New Roman"/>
                      </w:rPr>
                      <m:t>s,t</m:t>
                    </m:r>
                  </m:sub>
                </m:sSub>
              </m:e>
            </m:nary>
          </m:den>
        </m:f>
      </m:oMath>
      <w:r w:rsidR="00A62F88" w:rsidRPr="00BA2C9A">
        <w:rPr>
          <w:rFonts w:ascii="Times New Roman" w:eastAsiaTheme="minorEastAsia"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A62F88" w:rsidRPr="00BA2C9A">
        <w:rPr>
          <w:rFonts w:ascii="Times New Roman" w:eastAsiaTheme="minorEastAsia" w:hAnsi="Times New Roman" w:cs="Times New Roman"/>
        </w:rPr>
        <w:t xml:space="preserve"> is the </w:t>
      </w:r>
      <w:r w:rsidR="00A62F88" w:rsidRPr="00BA2C9A">
        <w:rPr>
          <w:rFonts w:ascii="Times New Roman" w:eastAsiaTheme="minorEastAsia" w:hAnsi="Times New Roman" w:cs="Times New Roman"/>
          <w:i/>
        </w:rPr>
        <w:t>y</w:t>
      </w:r>
      <w:r w:rsidR="00A62F88" w:rsidRPr="00BA2C9A">
        <w:rPr>
          <w:rFonts w:ascii="Times New Roman" w:eastAsiaTheme="minorEastAsia" w:hAnsi="Times New Roman" w:cs="Times New Roman"/>
        </w:rPr>
        <w:t xml:space="preserve"> coordinate of location </w:t>
      </w:r>
      <w:r w:rsidR="00A62F88" w:rsidRPr="00BA2C9A">
        <w:rPr>
          <w:rFonts w:ascii="Times New Roman" w:eastAsiaTheme="minorEastAsia" w:hAnsi="Times New Roman" w:cs="Times New Roman"/>
          <w:i/>
        </w:rPr>
        <w:t>s</w:t>
      </w:r>
      <w:r w:rsidR="00A62F88" w:rsidRPr="00BA2C9A">
        <w:rPr>
          <w:rFonts w:ascii="Times New Roman" w:hAnsi="Times New Roman" w:cs="Times New Roman"/>
        </w:rPr>
        <w:t>)</w:t>
      </w:r>
      <w:r w:rsidR="00032B0B" w:rsidRPr="00BA2C9A">
        <w:rPr>
          <w:rFonts w:ascii="Times New Roman" w:hAnsi="Times New Roman" w:cs="Times New Roman"/>
        </w:rPr>
        <w:t>.</w:t>
      </w:r>
      <w:r w:rsidR="00D4616B" w:rsidRPr="00BA2C9A">
        <w:rPr>
          <w:rFonts w:ascii="Times New Roman" w:hAnsi="Times New Roman" w:cs="Times New Roman"/>
        </w:rPr>
        <w:t xml:space="preserve"> </w:t>
      </w:r>
      <w:commentRangeStart w:id="502"/>
      <w:r w:rsidR="00D4616B" w:rsidRPr="00BA2C9A">
        <w:rPr>
          <w:rFonts w:ascii="Times New Roman" w:hAnsi="Times New Roman" w:cs="Times New Roman"/>
        </w:rPr>
        <w:t>Furthermore, we evaluate</w:t>
      </w:r>
      <w:r w:rsidR="0007109D" w:rsidRPr="00BA2C9A">
        <w:rPr>
          <w:rFonts w:ascii="Times New Roman" w:hAnsi="Times New Roman" w:cs="Times New Roman"/>
        </w:rPr>
        <w:t>d</w:t>
      </w:r>
      <w:r w:rsidR="00D4616B" w:rsidRPr="00BA2C9A">
        <w:rPr>
          <w:rFonts w:ascii="Times New Roman" w:hAnsi="Times New Roman" w:cs="Times New Roman"/>
        </w:rPr>
        <w:t xml:space="preserve"> whether </w:t>
      </w:r>
      <w:del w:id="503" w:author="Lewis.Barnett" w:date="2020-06-27T16:53:00Z">
        <w:r w:rsidR="00D4616B" w:rsidRPr="00BA2C9A" w:rsidDel="00C25EE2">
          <w:rPr>
            <w:rFonts w:ascii="Times New Roman" w:hAnsi="Times New Roman" w:cs="Times New Roman"/>
          </w:rPr>
          <w:delText>s</w:delText>
        </w:r>
        <w:r w:rsidR="00306407" w:rsidRPr="00BA2C9A" w:rsidDel="00C25EE2">
          <w:rPr>
            <w:rFonts w:ascii="Times New Roman" w:hAnsi="Times New Roman" w:cs="Times New Roman"/>
          </w:rPr>
          <w:delText>patial-</w:delText>
        </w:r>
        <w:r w:rsidR="0089470C" w:rsidRPr="00BA2C9A" w:rsidDel="00C25EE2">
          <w:rPr>
            <w:rFonts w:ascii="Times New Roman" w:hAnsi="Times New Roman" w:cs="Times New Roman"/>
          </w:rPr>
          <w:delText>trend</w:delText>
        </w:r>
      </w:del>
      <w:ins w:id="504" w:author="Lewis.Barnett" w:date="2020-06-27T16:53:00Z">
        <w:r w:rsidR="00C25EE2">
          <w:rPr>
            <w:rFonts w:ascii="Times New Roman" w:hAnsi="Times New Roman" w:cs="Times New Roman"/>
          </w:rPr>
          <w:t>local trend</w:t>
        </w:r>
      </w:ins>
      <w:r w:rsidR="0089470C" w:rsidRPr="00BA2C9A">
        <w:rPr>
          <w:rFonts w:ascii="Times New Roman" w:hAnsi="Times New Roman" w:cs="Times New Roman"/>
        </w:rPr>
        <w:t xml:space="preserve"> estimates from our model can be used to identify discrete areas of change</w:t>
      </w:r>
      <w:r w:rsidR="00D4616B" w:rsidRPr="00BA2C9A">
        <w:rPr>
          <w:rFonts w:ascii="Times New Roman" w:hAnsi="Times New Roman" w:cs="Times New Roman"/>
        </w:rPr>
        <w:t xml:space="preserve"> that may reflect stock structure</w:t>
      </w:r>
      <w:r w:rsidR="0089470C" w:rsidRPr="00BA2C9A">
        <w:rPr>
          <w:rFonts w:ascii="Times New Roman" w:hAnsi="Times New Roman" w:cs="Times New Roman"/>
        </w:rPr>
        <w:t xml:space="preserve">. One approach for doing this is to apply post-hoc cluster analyses to model outputs or covariates; for our </w:t>
      </w:r>
      <w:proofErr w:type="spellStart"/>
      <w:r w:rsidR="0089470C" w:rsidRPr="00BA2C9A">
        <w:rPr>
          <w:rFonts w:ascii="Times New Roman" w:hAnsi="Times New Roman" w:cs="Times New Roman"/>
        </w:rPr>
        <w:t>groundfish</w:t>
      </w:r>
      <w:proofErr w:type="spellEnd"/>
      <w:r w:rsidR="0089470C" w:rsidRPr="00BA2C9A">
        <w:rPr>
          <w:rFonts w:ascii="Times New Roman" w:hAnsi="Times New Roman" w:cs="Times New Roman"/>
        </w:rPr>
        <w:t xml:space="preserve"> application, we </w:t>
      </w:r>
      <w:r w:rsidR="00E14054" w:rsidRPr="00BA2C9A">
        <w:rPr>
          <w:rFonts w:ascii="Times New Roman" w:hAnsi="Times New Roman" w:cs="Times New Roman"/>
        </w:rPr>
        <w:t xml:space="preserve">used the partitioning around </w:t>
      </w:r>
      <w:proofErr w:type="spellStart"/>
      <w:r w:rsidR="00E14054" w:rsidRPr="00BA2C9A">
        <w:rPr>
          <w:rFonts w:ascii="Times New Roman" w:hAnsi="Times New Roman" w:cs="Times New Roman"/>
        </w:rPr>
        <w:t>medo</w:t>
      </w:r>
      <w:r w:rsidR="0007109D" w:rsidRPr="00BA2C9A">
        <w:rPr>
          <w:rFonts w:ascii="Times New Roman" w:hAnsi="Times New Roman" w:cs="Times New Roman"/>
        </w:rPr>
        <w:t>i</w:t>
      </w:r>
      <w:r w:rsidR="00E14054" w:rsidRPr="00BA2C9A">
        <w:rPr>
          <w:rFonts w:ascii="Times New Roman" w:hAnsi="Times New Roman" w:cs="Times New Roman"/>
        </w:rPr>
        <w:t>ds</w:t>
      </w:r>
      <w:proofErr w:type="spellEnd"/>
      <w:r w:rsidR="00E14054" w:rsidRPr="00BA2C9A">
        <w:rPr>
          <w:rFonts w:ascii="Times New Roman" w:hAnsi="Times New Roman" w:cs="Times New Roman"/>
        </w:rPr>
        <w:t xml:space="preserve"> </w:t>
      </w:r>
      <w:r w:rsidR="005B0DAC" w:rsidRPr="00BA2C9A">
        <w:rPr>
          <w:rFonts w:ascii="Times New Roman" w:hAnsi="Times New Roman" w:cs="Times New Roman"/>
        </w:rPr>
        <w:t xml:space="preserve">(PAM) </w:t>
      </w:r>
      <w:r w:rsidR="00E14054" w:rsidRPr="00BA2C9A">
        <w:rPr>
          <w:rFonts w:ascii="Times New Roman" w:hAnsi="Times New Roman" w:cs="Times New Roman"/>
        </w:rPr>
        <w:t>algorithm</w:t>
      </w:r>
      <w:r w:rsidR="008D64D9" w:rsidRPr="00BA2C9A">
        <w:rPr>
          <w:rFonts w:ascii="Times New Roman" w:hAnsi="Times New Roman" w:cs="Times New Roman"/>
        </w:rPr>
        <w:t xml:space="preserve"> with estimation of the number of clusters</w:t>
      </w:r>
      <w:r w:rsidR="00106AF8" w:rsidRPr="00BA2C9A">
        <w:rPr>
          <w:rFonts w:ascii="Times New Roman" w:hAnsi="Times New Roman" w:cs="Times New Roman"/>
        </w:rPr>
        <w:t xml:space="preserve"> </w:t>
      </w:r>
      <w:r w:rsidR="00106AF8" w:rsidRPr="00BA2C9A">
        <w:rPr>
          <w:rFonts w:ascii="Times New Roman" w:hAnsi="Times New Roman" w:cs="Times New Roman"/>
        </w:rPr>
        <w:fldChar w:fldCharType="begin"/>
      </w:r>
      <w:ins w:id="505" w:author="Lewis Barnett" w:date="2020-06-16T14:27:00Z">
        <w:r w:rsidR="003C0549">
          <w:rPr>
            <w:rFonts w:ascii="Times New Roman" w:hAnsi="Times New Roman" w:cs="Times New Roman"/>
          </w:rPr>
          <w: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2019)","noteIndex":0},"citationItems":[{"id":15917,"uris":["http://zotero.org/users/6342351/items/PQBPKU66"],"uri":["http://zotero.org/users/6342351/items/PQBPKU66"],"itemData":{"id":15917,"type":"book","title":"fpc: Flexible Procedures for Clustering","URL":"https://CRAN.R-project.org/package=fpc","version":"R package version 2.2-1","author":[{"family":"Hennig","given":"Christian"}],"issued":{"date-parts":[["2019"]]}},"prefix":"implemented with R packages “fpc” and “cluster”, "},{"id":15901,"uris":["http://zotero.org/users/6342351/items/DSVQUM5V"],"uri":["http://zotero.org/users/6342351/items/DSVQUM5V"],"itemData":{"id":15901,"type":"book","title":"cluster: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instrText>
        </w:r>
      </w:ins>
      <w:del w:id="506" w:author="Lewis Barnett" w:date="2020-06-16T14:27:00Z">
        <w:r w:rsidR="00106AF8" w:rsidRPr="00BA2C9A" w:rsidDel="003C0549">
          <w:rPr>
            <w:rFonts w:ascii="Times New Roman" w:hAnsi="Times New Roman" w:cs="Times New Roman"/>
          </w:rPr>
          <w:del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2019)","noteIndex":0},"citationItems":[{"id":15917,"uris":["http://zotero.org/users/local/BQs8dIsK/items/PQBPKU66"],"uri":["http://zotero.org/users/local/BQs8dIsK/items/PQBPKU66"],"itemData":{"id":15917,"type":"book","title":"fpc: Flexible Procedures for Clustering","version":"R package version 2.2-1","URL":"https://CRAN.R-project.org/package=fpc","author":[{"family":"Hennig","given":"Christian"}],"issued":{"date-parts":[["2019"]]}},"prefix":"implemented with R packages “fpc” and “cluster”, "},{"id":15901,"uris":["http://zotero.org/users/local/BQs8dIsK/items/DSVQUM5V"],"uri":["http://zotero.org/users/local/BQs8dIsK/items/DSVQUM5V"],"itemData":{"id":15901,"type":"book","title":"cluster: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delInstrText>
        </w:r>
      </w:del>
      <w:r w:rsidR="00106AF8" w:rsidRPr="00BA2C9A">
        <w:rPr>
          <w:rFonts w:ascii="Times New Roman" w:hAnsi="Times New Roman" w:cs="Times New Roman"/>
        </w:rPr>
        <w:fldChar w:fldCharType="separate"/>
      </w:r>
      <w:r w:rsidR="00106AF8" w:rsidRPr="00BA2C9A">
        <w:rPr>
          <w:rFonts w:ascii="Times New Roman" w:hAnsi="Times New Roman" w:cs="Times New Roman"/>
        </w:rPr>
        <w:t>(implemented with R packages “fpc” and “cluster”, Hennig 2019, Maechler et al. 2019)</w:t>
      </w:r>
      <w:r w:rsidR="00106AF8" w:rsidRPr="00BA2C9A">
        <w:rPr>
          <w:rFonts w:ascii="Times New Roman" w:hAnsi="Times New Roman" w:cs="Times New Roman"/>
        </w:rPr>
        <w:fldChar w:fldCharType="end"/>
      </w:r>
      <w:r w:rsidR="0089470C" w:rsidRPr="00BA2C9A">
        <w:rPr>
          <w:rFonts w:ascii="Times New Roman" w:hAnsi="Times New Roman" w:cs="Times New Roman"/>
        </w:rPr>
        <w:t xml:space="preserve">. </w:t>
      </w:r>
      <w:r w:rsidR="006B08B7" w:rsidRPr="00BA2C9A">
        <w:rPr>
          <w:rFonts w:ascii="Times New Roman" w:hAnsi="Times New Roman" w:cs="Times New Roman"/>
        </w:rPr>
        <w:t xml:space="preserve">PAM is a robust clustering algorithm that minimizes the sum of </w:t>
      </w:r>
      <w:r w:rsidR="002463AD" w:rsidRPr="00BA2C9A">
        <w:rPr>
          <w:rFonts w:ascii="Times New Roman" w:hAnsi="Times New Roman" w:cs="Times New Roman"/>
        </w:rPr>
        <w:t xml:space="preserve">Euclidean </w:t>
      </w:r>
      <w:r w:rsidR="006B08B7" w:rsidRPr="00BA2C9A">
        <w:rPr>
          <w:rFonts w:ascii="Times New Roman" w:hAnsi="Times New Roman" w:cs="Times New Roman"/>
        </w:rPr>
        <w:t>dissimilarities</w:t>
      </w:r>
      <w:r w:rsidR="002463AD" w:rsidRPr="00BA2C9A">
        <w:rPr>
          <w:rFonts w:ascii="Times New Roman" w:hAnsi="Times New Roman" w:cs="Times New Roman"/>
        </w:rPr>
        <w:t xml:space="preserve"> (root of sum-of-squares of differences</w:t>
      </w:r>
      <w:r w:rsidR="00A12419" w:rsidRPr="00BA2C9A">
        <w:rPr>
          <w:rFonts w:ascii="Times New Roman" w:hAnsi="Times New Roman" w:cs="Times New Roman"/>
        </w:rPr>
        <w:t>) between observations and cluster values</w:t>
      </w:r>
      <w:r w:rsidR="001E0AAE" w:rsidRPr="00BA2C9A">
        <w:rPr>
          <w:rFonts w:ascii="Times New Roman" w:hAnsi="Times New Roman" w:cs="Times New Roman"/>
        </w:rPr>
        <w:t xml:space="preserve"> </w:t>
      </w:r>
      <w:r w:rsidR="001E0AAE" w:rsidRPr="00BA2C9A">
        <w:rPr>
          <w:rFonts w:ascii="Times New Roman" w:hAnsi="Times New Roman" w:cs="Times New Roman"/>
        </w:rPr>
        <w:fldChar w:fldCharType="begin"/>
      </w:r>
      <w:ins w:id="507" w:author="Lewis Barnett" w:date="2020-06-16T14:27:00Z">
        <w:r w:rsidR="003C0549">
          <w:rPr>
            <w:rFonts w:ascii="Times New Roman" w:hAnsi="Times New Roman" w:cs="Times New Roman"/>
          </w:rPr>
          <w:instrText xml:space="preserve"> ADDIN ZOTERO_ITEM CSL_CITATION {"citationID":"rSYoH2fs","properties":{"formattedCitation":"(Reynolds et al. 2006, Kaufman and Rousseeuw 2009)","plainCitation":"(Reynolds et al. 2006, Kaufman and Rousseeuw 2009)","noteIndex":0},"citationItems":[{"id":15903,"uris":["http://zotero.org/users/6342351/items/UDRN744I"],"uri":["http://zotero.org/users/6342351/items/UDRN744I"],"itemData":{"id":15903,"type":"article-journal","abstract":"Previous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data.","container-title":"Journal of Mathematical Modelling and Algorithms","DOI":"10.1007/s10852-005-9022-1","ISSN":"1570-1166, 1572-9214","issue":"4","journalAbbreviation":"J Math Model Algor","language":"en","page":"475-504","source":"DOI.org (Crossref)","title":"Clustering Rules: A Comparison of Partitioning and Hierarchical Clustering Algorithms","title-short":"Clustering Rules","volume":"5","author":[{"family":"Reynolds","given":"A. P."},{"family":"Richards","given":"G."},{"family":"Iglesia","given":"B.","non-dropping-particle":"de la"},{"family":"Rayward-Smith","given":"V. J."}],"issued":{"date-parts":[["2006",12]]}}},{"id":15916,"uris":["http://zotero.org/users/6342351/items/ZMY5T2SJ"],"uri":["http://zotero.org/users/6342351/items/ZMY5T2SJ"],"itemData":{"id":15916,"type":"book","ISBN":"0-470-31748-5","publisher":"John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508" w:author="Lewis Barnett" w:date="2020-06-16T14:27:00Z">
        <w:r w:rsidR="00106AF8" w:rsidRPr="00BA2C9A" w:rsidDel="003C0549">
          <w:rPr>
            <w:rFonts w:ascii="Times New Roman" w:hAnsi="Times New Roman" w:cs="Times New Roman"/>
          </w:rPr>
          <w:delInstrText xml:space="preserve"> ADDIN ZOTERO_ITEM CSL_CITATION {"citationID":"rSYoH2fs","properties":{"formattedCitation":"(Reynolds et al. 2006, Kaufman and Rousseeuw 2009)","plainCitation":"(Reynolds et al. 2006, Kaufman and Rousseeuw 2009)","noteIndex":0},"citationItems":[{"id":15903,"uris":["http://zotero.org/users/local/BQs8dIsK/items/UDRN744I"],"uri":["http://zotero.org/users/local/BQs8dIsK/items/UDRN744I"],"itemData":{"id":15903,"type":"article-journal","title":"Clustering Rules: A Comparison of Partitioning and Hierarchical Clustering Algorithms","container-title":"Journal of Mathematical Modelling and Algorithms","page":"475-504","volume":"5","issue":"4","source":"DOI.org (Crossref)","abstract":"Previous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data.","DOI":"10.1007/s10852-005-9022-1","ISSN":"1570-1166, 1572-9214","title-short":"Clustering Rules","journalAbbreviation":"J Math Model Algor","language":"en","author":[{"family":"Reynolds","given":"A. P."},{"family":"Richards","given":"G."},{"family":"Iglesia","given":"B.","non-dropping-particle":"de la"},{"family":"Rayward-Smith","given":"V. J."}],"issued":{"date-parts":[["2006",12]]}}},{"id":15916,"uris":["http://zotero.org/users/local/BQs8dIsK/items/ZMY5T2SJ"],"uri":["http://zotero.org/users/local/BQs8dIsK/items/ZMY5T2SJ"],"itemData":{"id":15916,"type":"book","title":"Finding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1E0AAE" w:rsidRPr="00BA2C9A">
        <w:rPr>
          <w:rFonts w:ascii="Times New Roman" w:hAnsi="Times New Roman" w:cs="Times New Roman"/>
        </w:rPr>
        <w:fldChar w:fldCharType="separate"/>
      </w:r>
      <w:r w:rsidR="00106AF8" w:rsidRPr="00BA2C9A">
        <w:rPr>
          <w:rFonts w:ascii="Times New Roman" w:hAnsi="Times New Roman" w:cs="Times New Roman"/>
        </w:rPr>
        <w:t>(Reynolds et al. 2006, Kaufman and Rousseeuw 2009)</w:t>
      </w:r>
      <w:r w:rsidR="001E0AAE" w:rsidRPr="00BA2C9A">
        <w:rPr>
          <w:rFonts w:ascii="Times New Roman" w:hAnsi="Times New Roman" w:cs="Times New Roman"/>
        </w:rPr>
        <w:fldChar w:fldCharType="end"/>
      </w:r>
      <w:r w:rsidR="006B08B7" w:rsidRPr="00BA2C9A">
        <w:rPr>
          <w:rFonts w:ascii="Times New Roman" w:hAnsi="Times New Roman" w:cs="Times New Roman"/>
        </w:rPr>
        <w:t xml:space="preserve">. </w:t>
      </w:r>
      <w:commentRangeEnd w:id="502"/>
      <w:r w:rsidR="00730BC2">
        <w:rPr>
          <w:rStyle w:val="CommentReference"/>
        </w:rPr>
        <w:commentReference w:id="502"/>
      </w:r>
      <w:r w:rsidR="005B0DAC" w:rsidRPr="00BA2C9A">
        <w:rPr>
          <w:rFonts w:ascii="Times New Roman" w:hAnsi="Times New Roman" w:cs="Times New Roman"/>
        </w:rPr>
        <w:t>We used l</w:t>
      </w:r>
      <w:r w:rsidR="0089470C" w:rsidRPr="00BA2C9A">
        <w:rPr>
          <w:rFonts w:ascii="Times New Roman" w:hAnsi="Times New Roman" w:cs="Times New Roman"/>
        </w:rPr>
        <w:t xml:space="preserve">atitude and the predicted </w:t>
      </w:r>
      <w:del w:id="509" w:author="Lewis.Barnett" w:date="2020-06-23T15:00:00Z">
        <w:r w:rsidR="0089470C" w:rsidRPr="00BA2C9A" w:rsidDel="00087449">
          <w:rPr>
            <w:rFonts w:ascii="Times New Roman" w:hAnsi="Times New Roman" w:cs="Times New Roman"/>
          </w:rPr>
          <w:delText>spatial trend</w:delText>
        </w:r>
      </w:del>
      <w:ins w:id="510" w:author="Lewis.Barnett" w:date="2020-06-23T15:00:00Z">
        <w:r w:rsidR="00087449">
          <w:rPr>
            <w:rFonts w:ascii="Times New Roman" w:hAnsi="Times New Roman" w:cs="Times New Roman"/>
          </w:rPr>
          <w:t>local trend</w:t>
        </w:r>
      </w:ins>
      <w:r w:rsidR="0089470C" w:rsidRPr="00BA2C9A">
        <w:rPr>
          <w:rFonts w:ascii="Times New Roman" w:hAnsi="Times New Roman" w:cs="Times New Roman"/>
        </w:rPr>
        <w:t xml:space="preserve">s as clustering variables </w:t>
      </w:r>
      <w:r w:rsidR="00E14054" w:rsidRPr="00BA2C9A">
        <w:rPr>
          <w:rFonts w:ascii="Times New Roman" w:hAnsi="Times New Roman" w:cs="Times New Roman"/>
        </w:rPr>
        <w:t>given that the majority of the contrast in dynamics along the U</w:t>
      </w:r>
      <w:r w:rsidR="00234BE8" w:rsidRPr="00BA2C9A">
        <w:rPr>
          <w:rFonts w:ascii="Times New Roman" w:hAnsi="Times New Roman" w:cs="Times New Roman"/>
        </w:rPr>
        <w:t>S</w:t>
      </w:r>
      <w:r w:rsidR="00E14054" w:rsidRPr="00BA2C9A">
        <w:rPr>
          <w:rFonts w:ascii="Times New Roman" w:hAnsi="Times New Roman" w:cs="Times New Roman"/>
        </w:rPr>
        <w:t xml:space="preserve"> </w:t>
      </w:r>
      <w:r w:rsidR="00860B19" w:rsidRPr="00BA2C9A">
        <w:rPr>
          <w:rFonts w:ascii="Times New Roman" w:hAnsi="Times New Roman" w:cs="Times New Roman"/>
        </w:rPr>
        <w:t>W</w:t>
      </w:r>
      <w:r w:rsidR="00E14054" w:rsidRPr="00BA2C9A">
        <w:rPr>
          <w:rFonts w:ascii="Times New Roman" w:hAnsi="Times New Roman" w:cs="Times New Roman"/>
        </w:rPr>
        <w:t xml:space="preserve">est </w:t>
      </w:r>
      <w:r w:rsidR="00860B19" w:rsidRPr="00BA2C9A">
        <w:rPr>
          <w:rFonts w:ascii="Times New Roman" w:hAnsi="Times New Roman" w:cs="Times New Roman"/>
        </w:rPr>
        <w:t>C</w:t>
      </w:r>
      <w:r w:rsidR="00E14054" w:rsidRPr="00BA2C9A">
        <w:rPr>
          <w:rFonts w:ascii="Times New Roman" w:hAnsi="Times New Roman" w:cs="Times New Roman"/>
        </w:rPr>
        <w:t xml:space="preserve">oast is in the latitudinal direction. </w:t>
      </w:r>
      <w:commentRangeStart w:id="511"/>
      <w:r w:rsidR="00373951" w:rsidRPr="00BA2C9A">
        <w:rPr>
          <w:rFonts w:ascii="Times New Roman" w:hAnsi="Times New Roman" w:cs="Times New Roman"/>
        </w:rPr>
        <w:t>For other applications, additional</w:t>
      </w:r>
      <w:r w:rsidR="00E14054" w:rsidRPr="00BA2C9A">
        <w:rPr>
          <w:rFonts w:ascii="Times New Roman" w:hAnsi="Times New Roman" w:cs="Times New Roman"/>
        </w:rPr>
        <w:t xml:space="preserve"> metrics could also be included in clustering including </w:t>
      </w:r>
      <w:r w:rsidR="00186508" w:rsidRPr="00BA2C9A">
        <w:rPr>
          <w:rFonts w:ascii="Times New Roman" w:hAnsi="Times New Roman" w:cs="Times New Roman"/>
        </w:rPr>
        <w:t xml:space="preserve">longitude, </w:t>
      </w:r>
      <w:r w:rsidR="00E14054" w:rsidRPr="00BA2C9A">
        <w:rPr>
          <w:rFonts w:ascii="Times New Roman" w:hAnsi="Times New Roman" w:cs="Times New Roman"/>
        </w:rPr>
        <w:t xml:space="preserve">habitat features, </w:t>
      </w:r>
      <w:r w:rsidR="00186508" w:rsidRPr="00BA2C9A">
        <w:rPr>
          <w:rFonts w:ascii="Times New Roman" w:hAnsi="Times New Roman" w:cs="Times New Roman"/>
        </w:rPr>
        <w:t>environmental covariates, or hum</w:t>
      </w:r>
      <w:r w:rsidR="00E81ACF" w:rsidRPr="00BA2C9A">
        <w:rPr>
          <w:rFonts w:ascii="Times New Roman" w:hAnsi="Times New Roman" w:cs="Times New Roman"/>
        </w:rPr>
        <w:t xml:space="preserve">an impacts such as </w:t>
      </w:r>
      <w:r w:rsidR="0089470C" w:rsidRPr="00BA2C9A">
        <w:rPr>
          <w:rFonts w:ascii="Times New Roman" w:hAnsi="Times New Roman" w:cs="Times New Roman"/>
        </w:rPr>
        <w:t xml:space="preserve">fisheries </w:t>
      </w:r>
      <w:r w:rsidR="00E81ACF" w:rsidRPr="00BA2C9A">
        <w:rPr>
          <w:rFonts w:ascii="Times New Roman" w:hAnsi="Times New Roman" w:cs="Times New Roman"/>
        </w:rPr>
        <w:t>removals.</w:t>
      </w:r>
      <w:r w:rsidR="009534B5" w:rsidRPr="00BA2C9A">
        <w:rPr>
          <w:rFonts w:ascii="Times New Roman" w:hAnsi="Times New Roman" w:cs="Times New Roman"/>
        </w:rPr>
        <w:t xml:space="preserve"> We chose the number of clusters </w:t>
      </w:r>
      <w:r w:rsidR="008D2423" w:rsidRPr="00BA2C9A">
        <w:rPr>
          <w:rFonts w:ascii="Times New Roman" w:hAnsi="Times New Roman" w:cs="Times New Roman"/>
        </w:rPr>
        <w:t xml:space="preserve">(constrained between 2 and 10) </w:t>
      </w:r>
      <w:r w:rsidR="00DE4D0D" w:rsidRPr="00BA2C9A">
        <w:rPr>
          <w:rFonts w:ascii="Times New Roman" w:hAnsi="Times New Roman" w:cs="Times New Roman"/>
        </w:rPr>
        <w:t xml:space="preserve">that </w:t>
      </w:r>
      <w:r w:rsidR="00E95A46" w:rsidRPr="00BA2C9A">
        <w:rPr>
          <w:rFonts w:ascii="Times New Roman" w:hAnsi="Times New Roman" w:cs="Times New Roman"/>
        </w:rPr>
        <w:t>maximized</w:t>
      </w:r>
      <w:r w:rsidR="00DE4D0D" w:rsidRPr="00BA2C9A">
        <w:rPr>
          <w:rFonts w:ascii="Times New Roman" w:hAnsi="Times New Roman" w:cs="Times New Roman"/>
        </w:rPr>
        <w:t xml:space="preserve"> the average silhouette width</w:t>
      </w:r>
      <w:r w:rsidR="00E95A46" w:rsidRPr="00BA2C9A">
        <w:rPr>
          <w:rFonts w:ascii="Times New Roman" w:hAnsi="Times New Roman" w:cs="Times New Roman"/>
        </w:rPr>
        <w:t xml:space="preserve"> across all predictions for a given species </w:t>
      </w:r>
      <w:r w:rsidR="00E95A46" w:rsidRPr="00BA2C9A">
        <w:rPr>
          <w:rFonts w:ascii="Times New Roman" w:hAnsi="Times New Roman" w:cs="Times New Roman"/>
        </w:rPr>
        <w:fldChar w:fldCharType="begin"/>
      </w:r>
      <w:ins w:id="512" w:author="Lewis Barnett" w:date="2020-06-16T14:27:00Z">
        <w:r w:rsidR="003C0549">
          <w:rPr>
            <w:rFonts w:ascii="Times New Roman" w:hAnsi="Times New Roman" w:cs="Times New Roman"/>
          </w:rPr>
          <w:instrText xml:space="preserve"> ADDIN ZOTERO_ITEM CSL_CITATION {"citationID":"SWFlJSy2","properties":{"formattedCitation":"(Kaufman and Rousseeuw 2009)","plainCitation":"(Kaufman and Rousseeuw 2009)","noteIndex":0},"citationItems":[{"id":15916,"uris":["http://zotero.org/users/6342351/items/ZMY5T2SJ"],"uri":["http://zotero.org/users/6342351/items/ZMY5T2SJ"],"itemData":{"id":15916,"type":"book","ISBN":"0-470-31748-5","publisher":"John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513" w:author="Lewis Barnett" w:date="2020-06-16T14:27:00Z">
        <w:r w:rsidR="00E95A46" w:rsidRPr="00BA2C9A" w:rsidDel="003C0549">
          <w:rPr>
            <w:rFonts w:ascii="Times New Roman" w:hAnsi="Times New Roman" w:cs="Times New Roman"/>
          </w:rPr>
          <w:delInstrText xml:space="preserve"> ADDIN ZOTERO_ITEM CSL_CITATION {"citationID":"SWFlJSy2","properties":{"formattedCitation":"(Kaufman and Rousseeuw 2009)","plainCitation":"(Kaufman and Rousseeuw 2009)","noteIndex":0},"citationItems":[{"id":15916,"uris":["http://zotero.org/users/local/BQs8dIsK/items/ZMY5T2SJ"],"uri":["http://zotero.org/users/local/BQs8dIsK/items/ZMY5T2SJ"],"itemData":{"id":15916,"type":"book","title":"Finding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E95A46" w:rsidRPr="00BA2C9A">
        <w:rPr>
          <w:rFonts w:ascii="Times New Roman" w:hAnsi="Times New Roman" w:cs="Times New Roman"/>
        </w:rPr>
        <w:fldChar w:fldCharType="separate"/>
      </w:r>
      <w:r w:rsidR="00E95A46" w:rsidRPr="00BA2C9A">
        <w:rPr>
          <w:rFonts w:ascii="Times New Roman" w:hAnsi="Times New Roman" w:cs="Times New Roman"/>
        </w:rPr>
        <w:t>(Kaufman and Rousseeuw 2009)</w:t>
      </w:r>
      <w:r w:rsidR="00E95A46" w:rsidRPr="00BA2C9A">
        <w:rPr>
          <w:rFonts w:ascii="Times New Roman" w:hAnsi="Times New Roman" w:cs="Times New Roman"/>
        </w:rPr>
        <w:fldChar w:fldCharType="end"/>
      </w:r>
      <w:r w:rsidR="00DE4D0D" w:rsidRPr="00BA2C9A">
        <w:rPr>
          <w:rFonts w:ascii="Times New Roman" w:hAnsi="Times New Roman" w:cs="Times New Roman"/>
        </w:rPr>
        <w:t>.</w:t>
      </w:r>
      <w:commentRangeEnd w:id="511"/>
      <w:r w:rsidR="00730BC2">
        <w:rPr>
          <w:rStyle w:val="CommentReference"/>
        </w:rPr>
        <w:commentReference w:id="511"/>
      </w:r>
      <w:ins w:id="514" w:author="Lewis.Barnett" w:date="2020-06-25T18:55:00Z">
        <w:r w:rsidR="00C047E1" w:rsidRPr="00C047E1">
          <w:rPr>
            <w:rFonts w:ascii="Times New Roman" w:eastAsia="Times New Roman" w:hAnsi="Times New Roman" w:cs="Times New Roman"/>
            <w:lang w:val="en-CA"/>
          </w:rPr>
          <w:t xml:space="preserve"> </w:t>
        </w:r>
        <w:r w:rsidR="00C047E1" w:rsidRPr="00C047E1">
          <w:rPr>
            <w:rFonts w:ascii="Times New Roman" w:hAnsi="Times New Roman" w:cs="Times New Roman"/>
            <w:lang w:val="en-CA"/>
          </w:rPr>
          <w:t xml:space="preserve">Code and data necessary to replicate all </w:t>
        </w:r>
        <w:r w:rsidR="00C047E1">
          <w:rPr>
            <w:rFonts w:ascii="Times New Roman" w:hAnsi="Times New Roman" w:cs="Times New Roman"/>
            <w:lang w:val="en-CA"/>
          </w:rPr>
          <w:t xml:space="preserve">above </w:t>
        </w:r>
        <w:r w:rsidR="00C047E1" w:rsidRPr="00C047E1">
          <w:rPr>
            <w:rFonts w:ascii="Times New Roman" w:hAnsi="Times New Roman" w:cs="Times New Roman"/>
            <w:lang w:val="en-CA"/>
          </w:rPr>
          <w:t>analyses are included in the repository for this project (</w:t>
        </w:r>
        <w:r w:rsidR="00C047E1" w:rsidRPr="00C047E1">
          <w:rPr>
            <w:rFonts w:ascii="Times New Roman" w:hAnsi="Times New Roman" w:cs="Times New Roman"/>
            <w:lang w:val="en-CA"/>
          </w:rPr>
          <w:fldChar w:fldCharType="begin"/>
        </w:r>
        <w:r w:rsidR="00C047E1" w:rsidRPr="00C047E1">
          <w:rPr>
            <w:rFonts w:ascii="Times New Roman" w:hAnsi="Times New Roman" w:cs="Times New Roman"/>
            <w:lang w:val="en-CA"/>
          </w:rPr>
          <w:instrText xml:space="preserve"> HYPERLINK "https://github.com/fate-spatialindicators/spatial-trend" </w:instrText>
        </w:r>
        <w:r w:rsidR="00C047E1" w:rsidRPr="00C047E1">
          <w:rPr>
            <w:rFonts w:ascii="Times New Roman" w:hAnsi="Times New Roman" w:cs="Times New Roman"/>
            <w:lang w:val="en-CA"/>
          </w:rPr>
          <w:fldChar w:fldCharType="separate"/>
        </w:r>
        <w:r w:rsidR="00C047E1" w:rsidRPr="00C047E1">
          <w:rPr>
            <w:rStyle w:val="Hyperlink"/>
            <w:rFonts w:ascii="Times New Roman" w:hAnsi="Times New Roman" w:cs="Times New Roman"/>
            <w:lang w:val="en-CA"/>
          </w:rPr>
          <w:t>https://github.com/fate-spatialindicators/spatial-trend</w:t>
        </w:r>
        <w:r w:rsidR="00C047E1" w:rsidRPr="00C047E1">
          <w:rPr>
            <w:rFonts w:ascii="Times New Roman" w:hAnsi="Times New Roman" w:cs="Times New Roman"/>
          </w:rPr>
          <w:fldChar w:fldCharType="end"/>
        </w:r>
        <w:r w:rsidR="00C047E1" w:rsidRPr="00C047E1">
          <w:rPr>
            <w:rFonts w:ascii="Times New Roman" w:hAnsi="Times New Roman" w:cs="Times New Roman"/>
            <w:lang w:val="en-CA"/>
          </w:rPr>
          <w:t>).</w:t>
        </w:r>
      </w:ins>
    </w:p>
    <w:p w14:paraId="2E55AA28" w14:textId="77777777" w:rsidR="00C86EB2" w:rsidRPr="00BA2C9A" w:rsidRDefault="00C86EB2" w:rsidP="00D26510">
      <w:pPr>
        <w:spacing w:after="120" w:line="480" w:lineRule="auto"/>
        <w:rPr>
          <w:b/>
        </w:rPr>
      </w:pPr>
    </w:p>
    <w:p w14:paraId="24CE921F" w14:textId="226596C4" w:rsidR="00454BC9" w:rsidRPr="00454BC9" w:rsidRDefault="00454BC9" w:rsidP="00D26510">
      <w:pPr>
        <w:spacing w:after="120" w:line="480" w:lineRule="auto"/>
        <w:rPr>
          <w:b/>
        </w:rPr>
      </w:pPr>
      <w:r w:rsidRPr="00454BC9">
        <w:rPr>
          <w:b/>
        </w:rPr>
        <w:t>Results</w:t>
      </w:r>
    </w:p>
    <w:p w14:paraId="23C86FED" w14:textId="77777777" w:rsidR="00454BC9" w:rsidRPr="00454BC9" w:rsidRDefault="00454BC9" w:rsidP="00D26510">
      <w:pPr>
        <w:spacing w:after="120" w:line="480" w:lineRule="auto"/>
        <w:rPr>
          <w:i/>
        </w:rPr>
      </w:pPr>
      <w:r w:rsidRPr="00454BC9">
        <w:rPr>
          <w:i/>
        </w:rPr>
        <w:t>Simulation testing</w:t>
      </w:r>
    </w:p>
    <w:p w14:paraId="0B7B6907" w14:textId="18CDF9AB" w:rsidR="00454BC9" w:rsidRDefault="001F7F7D" w:rsidP="00D26510">
      <w:pPr>
        <w:spacing w:after="120" w:line="480" w:lineRule="auto"/>
      </w:pPr>
      <w:r>
        <w:lastRenderedPageBreak/>
        <w:t>Results from our simulation indicated that</w:t>
      </w:r>
      <w:r w:rsidR="00D234E0">
        <w:t>,</w:t>
      </w:r>
      <w:r>
        <w:t xml:space="preserve"> as expected, both observation error variation and spatiotemporal variation degraded our ability to estimate the true </w:t>
      </w:r>
      <w:del w:id="515" w:author="Lewis.Barnett" w:date="2020-06-23T15:00:00Z">
        <w:r w:rsidDel="00087449">
          <w:delText>spatial trend</w:delText>
        </w:r>
      </w:del>
      <w:ins w:id="516" w:author="Lewis.Barnett" w:date="2020-06-23T15:00:00Z">
        <w:r w:rsidR="00087449">
          <w:t>local trend</w:t>
        </w:r>
      </w:ins>
      <w:r>
        <w:t xml:space="preserve"> (Fig. </w:t>
      </w:r>
      <w:r w:rsidR="00246658">
        <w:t>3</w:t>
      </w:r>
      <w:r>
        <w:t>). When both variance parameters are small, estimates are precisely estimated and unbiased</w:t>
      </w:r>
      <w:r w:rsidR="00F613C1">
        <w:t>;</w:t>
      </w:r>
      <w:r>
        <w:t xml:space="preserve"> however</w:t>
      </w:r>
      <w:r w:rsidR="00F613C1">
        <w:t>,</w:t>
      </w:r>
      <w:r>
        <w:t xml:space="preserve"> large values of either can </w:t>
      </w:r>
      <w:r w:rsidR="007D0BC4">
        <w:t xml:space="preserve">limit </w:t>
      </w:r>
      <w:r>
        <w:t xml:space="preserve">the ability to recover the trend (Fig. </w:t>
      </w:r>
      <w:r w:rsidR="00246658">
        <w:t>3</w:t>
      </w:r>
      <w:r>
        <w:t xml:space="preserve">). </w:t>
      </w:r>
      <w:ins w:id="517" w:author="Lewis.Barnett" w:date="2020-06-25T19:46:00Z">
        <w:r w:rsidR="00096F4A">
          <w:t>Results of further sensitivity analysis were also as expected</w:t>
        </w:r>
      </w:ins>
      <w:ins w:id="518" w:author="Lewis.Barnett" w:date="2020-06-25T19:55:00Z">
        <w:r w:rsidR="00FA2C87">
          <w:t xml:space="preserve"> (Fig. S2)</w:t>
        </w:r>
      </w:ins>
      <w:ins w:id="519" w:author="Lewis.Barnett" w:date="2020-06-25T19:46:00Z">
        <w:r w:rsidR="00096F4A">
          <w:t>, with spatia</w:t>
        </w:r>
      </w:ins>
      <w:ins w:id="520" w:author="Lewis.Barnett" w:date="2020-06-25T19:47:00Z">
        <w:r w:rsidR="00096F4A">
          <w:t>l variation having no effect</w:t>
        </w:r>
      </w:ins>
      <w:ins w:id="521" w:author="Lewis.Barnett" w:date="2020-06-25T19:53:00Z">
        <w:r w:rsidR="00D53C0B">
          <w:t xml:space="preserve"> on local trend estimates</w:t>
        </w:r>
      </w:ins>
      <w:ins w:id="522" w:author="Lewis.Barnett" w:date="2020-06-25T19:51:00Z">
        <w:r w:rsidR="00D53C0B">
          <w:t xml:space="preserve">, while </w:t>
        </w:r>
      </w:ins>
      <w:ins w:id="523" w:author="Lewis.Barnett" w:date="2020-06-25T19:53:00Z">
        <w:r w:rsidR="00D53C0B">
          <w:t xml:space="preserve">estimates of the local trend were </w:t>
        </w:r>
      </w:ins>
      <w:ins w:id="524" w:author="Lewis.Barnett" w:date="2020-06-25T19:54:00Z">
        <w:r w:rsidR="00D53C0B">
          <w:t xml:space="preserve">only poor when </w:t>
        </w:r>
      </w:ins>
      <w:ins w:id="525" w:author="Lewis.Barnett" w:date="2020-06-25T19:52:00Z">
        <w:r w:rsidR="00D53C0B">
          <w:t>the variation</w:t>
        </w:r>
      </w:ins>
      <w:ins w:id="526" w:author="Lewis.Barnett" w:date="2020-06-25T19:51:00Z">
        <w:r w:rsidR="00D53C0B">
          <w:t xml:space="preserve"> of the local trend </w:t>
        </w:r>
      </w:ins>
      <w:ins w:id="527" w:author="Lewis.Barnett" w:date="2020-06-25T19:52:00Z">
        <w:r w:rsidR="00D53C0B">
          <w:t xml:space="preserve">field </w:t>
        </w:r>
      </w:ins>
      <w:ins w:id="528" w:author="Lewis.Barnett" w:date="2020-06-25T19:54:00Z">
        <w:r w:rsidR="00D53C0B">
          <w:t>was extremely low (i.e., the signal was barely present</w:t>
        </w:r>
      </w:ins>
      <w:ins w:id="529" w:author="Lewis.Barnett" w:date="2020-06-27T16:28:00Z">
        <w:r w:rsidR="00D711E2">
          <w:t xml:space="preserve"> and obscured by variation in other </w:t>
        </w:r>
      </w:ins>
      <w:ins w:id="530" w:author="Lewis.Barnett" w:date="2020-06-27T16:29:00Z">
        <w:r w:rsidR="00D711E2">
          <w:t>components</w:t>
        </w:r>
      </w:ins>
      <w:ins w:id="531" w:author="Lewis.Barnett" w:date="2020-06-25T19:59:00Z">
        <w:r w:rsidR="00FA2C87">
          <w:t>, causing low correlation between estimated and true local trend</w:t>
        </w:r>
      </w:ins>
      <w:ins w:id="532" w:author="Lewis.Barnett" w:date="2020-06-25T19:58:00Z">
        <w:r w:rsidR="00FA2C87">
          <w:t>; Fig. S2f</w:t>
        </w:r>
      </w:ins>
      <w:ins w:id="533" w:author="Lewis.Barnett" w:date="2020-06-25T19:54:00Z">
        <w:r w:rsidR="00D53C0B">
          <w:t>)</w:t>
        </w:r>
      </w:ins>
      <w:ins w:id="534" w:author="Lewis.Barnett" w:date="2020-06-25T19:47:00Z">
        <w:r w:rsidR="00096F4A">
          <w:t xml:space="preserve">. </w:t>
        </w:r>
      </w:ins>
      <w:r>
        <w:t xml:space="preserve">The performance of these models is also conditional on additional parameters </w:t>
      </w:r>
      <w:r w:rsidR="0054003B">
        <w:t xml:space="preserve">and structure </w:t>
      </w:r>
      <w:r>
        <w:t>not included in our sensitivity analysis (</w:t>
      </w:r>
      <w:r w:rsidR="0089470C">
        <w:t>e.g.</w:t>
      </w:r>
      <w:r w:rsidR="00F613C1">
        <w:t>,</w:t>
      </w:r>
      <w:r w:rsidR="0089470C">
        <w:t xml:space="preserve"> </w:t>
      </w:r>
      <w:r>
        <w:t>spatial decay</w:t>
      </w:r>
      <w:del w:id="535" w:author="Lewis.Barnett" w:date="2020-06-25T19:45:00Z">
        <w:r w:rsidDel="00096F4A">
          <w:delText xml:space="preserve"> and </w:delText>
        </w:r>
        <w:r w:rsidR="00FE293C" w:rsidDel="00096F4A">
          <w:delText xml:space="preserve">spatial </w:delText>
        </w:r>
        <w:r w:rsidDel="00096F4A">
          <w:delText>variation parameters</w:delText>
        </w:r>
      </w:del>
      <w:r>
        <w:t>)</w:t>
      </w:r>
      <w:r w:rsidR="00F613C1">
        <w:t>;</w:t>
      </w:r>
      <w:r>
        <w:t xml:space="preserve"> however</w:t>
      </w:r>
      <w:r w:rsidR="00F613C1">
        <w:t>,</w:t>
      </w:r>
      <w:r>
        <w:t xml:space="preserve"> </w:t>
      </w:r>
      <w:r w:rsidR="001A7D16">
        <w:t xml:space="preserve">these results </w:t>
      </w:r>
      <w:r w:rsidR="00D234E0">
        <w:t>indicate</w:t>
      </w:r>
      <w:r w:rsidR="001A7D16">
        <w:t xml:space="preserve"> </w:t>
      </w:r>
      <w:r w:rsidR="0054003B">
        <w:t xml:space="preserve">that spatiotemporal variation </w:t>
      </w:r>
      <w:r w:rsidR="00E95A46">
        <w:t>and observation error have</w:t>
      </w:r>
      <w:r w:rsidR="0054003B">
        <w:t xml:space="preserve"> </w:t>
      </w:r>
      <w:r w:rsidR="00E95A46">
        <w:t>similar</w:t>
      </w:r>
      <w:r w:rsidR="0054003B">
        <w:t xml:space="preserve"> effect</w:t>
      </w:r>
      <w:r w:rsidR="00E95A46">
        <w:t>s</w:t>
      </w:r>
      <w:r w:rsidR="0054003B">
        <w:t xml:space="preserve"> on our ability to recover trends (</w:t>
      </w:r>
      <w:r w:rsidR="0089470C">
        <w:t xml:space="preserve">comparison of rows in </w:t>
      </w:r>
      <w:r w:rsidR="0054003B">
        <w:t xml:space="preserve">Fig. </w:t>
      </w:r>
      <w:r w:rsidR="00246658">
        <w:t>3</w:t>
      </w:r>
      <w:r w:rsidR="0054003B">
        <w:t xml:space="preserve">). </w:t>
      </w:r>
      <w:ins w:id="536" w:author="Lewis.Barnett" w:date="2020-06-27T16:31:00Z">
        <w:r w:rsidR="00D711E2">
          <w:t xml:space="preserve">Furthermore, we found that the correct model (the model including the local trend) was </w:t>
        </w:r>
      </w:ins>
      <w:ins w:id="537" w:author="Lewis.Barnett" w:date="2020-06-27T16:38:00Z">
        <w:r w:rsidR="00D711E2">
          <w:t>easily distinguished</w:t>
        </w:r>
      </w:ins>
      <w:ins w:id="538" w:author="Lewis.Barnett" w:date="2020-06-27T16:31:00Z">
        <w:r w:rsidR="00D711E2">
          <w:t xml:space="preserve"> by model selection using AIC except </w:t>
        </w:r>
      </w:ins>
      <w:ins w:id="539" w:author="Lewis.Barnett" w:date="2020-06-27T16:38:00Z">
        <w:r w:rsidR="00D711E2">
          <w:t xml:space="preserve">when </w:t>
        </w:r>
      </w:ins>
      <w:ins w:id="540" w:author="Lewis.Barnett" w:date="2020-06-27T16:39:00Z">
        <w:r w:rsidR="0043104E">
          <w:t>observation error or spatiotemporal variation was extremely high, or when the local trend variance was extremely low (Fig. S3).</w:t>
        </w:r>
      </w:ins>
    </w:p>
    <w:p w14:paraId="7D5F123F" w14:textId="77777777" w:rsidR="009F6418" w:rsidRDefault="009F6418" w:rsidP="00D26510">
      <w:pPr>
        <w:spacing w:after="120" w:line="480" w:lineRule="auto"/>
        <w:rPr>
          <w:i/>
        </w:rPr>
      </w:pPr>
    </w:p>
    <w:p w14:paraId="1878F4FB" w14:textId="19700DFE" w:rsidR="00454BC9" w:rsidRPr="00454BC9" w:rsidRDefault="00454BC9" w:rsidP="00D26510">
      <w:pPr>
        <w:keepNext/>
        <w:spacing w:after="120" w:line="480" w:lineRule="auto"/>
        <w:rPr>
          <w:i/>
        </w:rPr>
      </w:pPr>
      <w:r w:rsidRPr="00454BC9">
        <w:rPr>
          <w:i/>
        </w:rPr>
        <w:t xml:space="preserve">West </w:t>
      </w:r>
      <w:r w:rsidR="00860B19">
        <w:rPr>
          <w:i/>
        </w:rPr>
        <w:t>C</w:t>
      </w:r>
      <w:r w:rsidRPr="00454BC9">
        <w:rPr>
          <w:i/>
        </w:rPr>
        <w:t xml:space="preserve">oast </w:t>
      </w:r>
      <w:proofErr w:type="spellStart"/>
      <w:r w:rsidRPr="00454BC9">
        <w:rPr>
          <w:i/>
        </w:rPr>
        <w:t>groundfish</w:t>
      </w:r>
      <w:proofErr w:type="spellEnd"/>
      <w:r w:rsidRPr="00454BC9">
        <w:rPr>
          <w:i/>
        </w:rPr>
        <w:t xml:space="preserve"> </w:t>
      </w:r>
      <w:r w:rsidR="0089470C">
        <w:rPr>
          <w:i/>
        </w:rPr>
        <w:t>application</w:t>
      </w:r>
    </w:p>
    <w:p w14:paraId="1BF5074F" w14:textId="52A1CE0B" w:rsidR="005B5CB5" w:rsidRDefault="00B21799" w:rsidP="00D26510">
      <w:pPr>
        <w:keepNext/>
        <w:spacing w:after="120" w:line="480" w:lineRule="auto"/>
      </w:pPr>
      <w:r>
        <w:t>Predictions of the spatially</w:t>
      </w:r>
      <w:r w:rsidR="00A04BCB">
        <w:t xml:space="preserve"> </w:t>
      </w:r>
      <w:r>
        <w:t xml:space="preserve">explicit </w:t>
      </w:r>
      <w:ins w:id="541" w:author="Lewis.Barnett" w:date="2020-06-27T16:51:00Z">
        <w:r w:rsidR="00C25EE2">
          <w:t xml:space="preserve">temporal </w:t>
        </w:r>
      </w:ins>
      <w:r>
        <w:t xml:space="preserve">trend from the </w:t>
      </w:r>
      <w:del w:id="542" w:author="Lewis.Barnett" w:date="2020-06-27T16:51:00Z">
        <w:r w:rsidR="00306407" w:rsidDel="00C25EE2">
          <w:delText>spatial-</w:delText>
        </w:r>
      </w:del>
      <w:ins w:id="543" w:author="Lewis.Barnett" w:date="2020-06-27T16:51:00Z">
        <w:r w:rsidR="00C25EE2">
          <w:t xml:space="preserve">local </w:t>
        </w:r>
      </w:ins>
      <w:r w:rsidR="00306407">
        <w:t>trend model</w:t>
      </w:r>
      <w:r w:rsidR="0089470C">
        <w:t xml:space="preserve"> </w:t>
      </w:r>
      <w:r>
        <w:t xml:space="preserve">revealed intricate fine-scale spatial structure and </w:t>
      </w:r>
      <w:r w:rsidR="0089470C">
        <w:t xml:space="preserve">rates of change of species in the </w:t>
      </w:r>
      <w:r w:rsidR="00860B19">
        <w:t>W</w:t>
      </w:r>
      <w:r>
        <w:t xml:space="preserve">est </w:t>
      </w:r>
      <w:r w:rsidR="00860B19">
        <w:t>C</w:t>
      </w:r>
      <w:r>
        <w:t xml:space="preserve">oast </w:t>
      </w:r>
      <w:proofErr w:type="spellStart"/>
      <w:r>
        <w:t>groundfish</w:t>
      </w:r>
      <w:proofErr w:type="spellEnd"/>
      <w:r>
        <w:t xml:space="preserve"> </w:t>
      </w:r>
      <w:r w:rsidR="0089470C">
        <w:t>community</w:t>
      </w:r>
      <w:r>
        <w:t xml:space="preserve">. </w:t>
      </w:r>
      <w:r w:rsidR="0089470C">
        <w:t xml:space="preserve">Our cluster analysis of the estimated </w:t>
      </w:r>
      <w:del w:id="544" w:author="Lewis.Barnett" w:date="2020-06-23T15:00:00Z">
        <w:r w:rsidR="0089470C" w:rsidDel="00087449">
          <w:delText>spatial trend</w:delText>
        </w:r>
      </w:del>
      <w:ins w:id="545" w:author="Lewis.Barnett" w:date="2020-06-23T15:00:00Z">
        <w:r w:rsidR="00087449">
          <w:t>local trend</w:t>
        </w:r>
      </w:ins>
      <w:r w:rsidR="0089470C">
        <w:t xml:space="preserve"> and latitude</w:t>
      </w:r>
      <w:r>
        <w:t xml:space="preserve"> helped </w:t>
      </w:r>
      <w:r w:rsidR="002826D7">
        <w:t xml:space="preserve">to </w:t>
      </w:r>
      <w:r>
        <w:t xml:space="preserve">delineate areas with the greatest relative rate of change in </w:t>
      </w:r>
      <w:r w:rsidR="00DD4113">
        <w:t>density</w:t>
      </w:r>
      <w:r>
        <w:t xml:space="preserve"> over time. </w:t>
      </w:r>
      <w:r w:rsidR="005B5CB5">
        <w:t xml:space="preserve">Among all </w:t>
      </w:r>
      <w:r w:rsidR="0089470C">
        <w:t>19 species</w:t>
      </w:r>
      <w:r w:rsidR="005B5CB5">
        <w:t xml:space="preserve">, typically at least one of the breaks between clusters occurred at a latitude corresponding to </w:t>
      </w:r>
      <w:r w:rsidR="0089470C">
        <w:t>a recognized</w:t>
      </w:r>
      <w:r w:rsidR="005B5CB5">
        <w:t xml:space="preserve"> biogeographic break (Fig. 4). These locations of similarity betw</w:t>
      </w:r>
      <w:r w:rsidR="00306407">
        <w:t xml:space="preserve">een the </w:t>
      </w:r>
      <w:r w:rsidR="002826D7">
        <w:lastRenderedPageBreak/>
        <w:t>boundaries</w:t>
      </w:r>
      <w:r w:rsidR="00306407">
        <w:t xml:space="preserve"> of the </w:t>
      </w:r>
      <w:del w:id="546" w:author="Lewis.Barnett" w:date="2020-06-27T16:51:00Z">
        <w:r w:rsidR="00306407" w:rsidDel="00C25EE2">
          <w:delText>spatial</w:delText>
        </w:r>
      </w:del>
      <w:ins w:id="547" w:author="Lewis.Barnett" w:date="2020-06-27T16:51:00Z">
        <w:r w:rsidR="00C25EE2">
          <w:t xml:space="preserve">local </w:t>
        </w:r>
      </w:ins>
      <w:del w:id="548" w:author="Lewis.Barnett" w:date="2020-06-27T16:51:00Z">
        <w:r w:rsidR="00306407" w:rsidDel="00C25EE2">
          <w:delText>-</w:delText>
        </w:r>
      </w:del>
      <w:r w:rsidR="005B5CB5">
        <w:t>trend clusters occurred most often near Point Conception in southern California and Cape Mendocino in northern California. Approximately 14-15 species had cluster boundaries near Cape Mendocino, with roughly 6-7 near Point Conception</w:t>
      </w:r>
      <w:r w:rsidR="002826D7">
        <w:t>.</w:t>
      </w:r>
      <w:r w:rsidR="005B5CB5">
        <w:t xml:space="preserve"> </w:t>
      </w:r>
      <w:r w:rsidR="002826D7">
        <w:t>N</w:t>
      </w:r>
      <w:r w:rsidR="005B5CB5">
        <w:t xml:space="preserve">early all major cluster breaks occurred within latitudes between Cape Mendocino and Point Conception. However, there was </w:t>
      </w:r>
      <w:r w:rsidR="0089470C">
        <w:t xml:space="preserve">some </w:t>
      </w:r>
      <w:r w:rsidR="005B5CB5">
        <w:t xml:space="preserve">variability among species in the precise location of the boundary of the </w:t>
      </w:r>
      <w:del w:id="549" w:author="Lewis.Barnett" w:date="2020-06-27T16:52:00Z">
        <w:r w:rsidR="005B5CB5" w:rsidDel="00C25EE2">
          <w:delText>spatial</w:delText>
        </w:r>
        <w:r w:rsidR="00306407" w:rsidDel="00C25EE2">
          <w:delText>-</w:delText>
        </w:r>
      </w:del>
      <w:ins w:id="550" w:author="Lewis.Barnett" w:date="2020-06-27T16:52:00Z">
        <w:r w:rsidR="00C25EE2">
          <w:t xml:space="preserve">local </w:t>
        </w:r>
      </w:ins>
      <w:r w:rsidR="005B5CB5">
        <w:t>trend cluster. Given the general proximity between trend cluster breaks and the established biogeographic boundaries, we chose to evaluate the latitudinal center of gravity (COG) within each biogeographic region</w:t>
      </w:r>
      <w:r w:rsidR="00606D49">
        <w:t xml:space="preserve"> (rather than within each species-specific trend cluster)</w:t>
      </w:r>
      <w:r w:rsidR="005B5CB5">
        <w:t xml:space="preserve"> to compare with the </w:t>
      </w:r>
      <w:proofErr w:type="spellStart"/>
      <w:r w:rsidR="005B5CB5">
        <w:t>coastwide</w:t>
      </w:r>
      <w:proofErr w:type="spellEnd"/>
      <w:r w:rsidR="005B5CB5">
        <w:t xml:space="preserve"> COG.</w:t>
      </w:r>
      <w:r w:rsidR="00DC32E2">
        <w:t xml:space="preserve"> </w:t>
      </w:r>
    </w:p>
    <w:p w14:paraId="2E6C10B8" w14:textId="51BA191A" w:rsidR="00B21799" w:rsidRDefault="00B21799" w:rsidP="00D26510">
      <w:pPr>
        <w:spacing w:after="120" w:line="480" w:lineRule="auto"/>
        <w:ind w:firstLine="720"/>
      </w:pPr>
      <w:r>
        <w:t>W</w:t>
      </w:r>
      <w:r w:rsidR="002D6DFC">
        <w:t>e highlight</w:t>
      </w:r>
      <w:r w:rsidR="003D219B">
        <w:t xml:space="preserve"> </w:t>
      </w:r>
      <w:r w:rsidR="002D6DFC">
        <w:t xml:space="preserve">results for </w:t>
      </w:r>
      <w:r>
        <w:t>six</w:t>
      </w:r>
      <w:r w:rsidR="003D219B">
        <w:t xml:space="preserve"> </w:t>
      </w:r>
      <w:proofErr w:type="spellStart"/>
      <w:r w:rsidR="0089470C">
        <w:t>groundfish</w:t>
      </w:r>
      <w:proofErr w:type="spellEnd"/>
      <w:r w:rsidR="0089470C">
        <w:t xml:space="preserve"> </w:t>
      </w:r>
      <w:r w:rsidR="003D219B">
        <w:t xml:space="preserve">species </w:t>
      </w:r>
      <w:r w:rsidR="0089470C">
        <w:t>with</w:t>
      </w:r>
      <w:r w:rsidR="003D219B">
        <w:t xml:space="preserve"> unique </w:t>
      </w:r>
      <w:r w:rsidR="002D6DFC">
        <w:t>distributional responses (</w:t>
      </w:r>
      <w:r w:rsidR="005B5CB5">
        <w:t>Fig. 5</w:t>
      </w:r>
      <w:r w:rsidR="00CF6BCC">
        <w:t>; see Fig</w:t>
      </w:r>
      <w:r w:rsidR="00815BD5">
        <w:t xml:space="preserve">. </w:t>
      </w:r>
      <w:del w:id="551" w:author="Lewis.Barnett" w:date="2020-06-25T19:44:00Z">
        <w:r w:rsidR="00623C01" w:rsidDel="00096F4A">
          <w:delText>S2</w:delText>
        </w:r>
      </w:del>
      <w:ins w:id="552" w:author="Lewis.Barnett" w:date="2020-06-25T19:44:00Z">
        <w:r w:rsidR="00096F4A">
          <w:t>S4</w:t>
        </w:r>
      </w:ins>
      <w:r w:rsidR="00623C01">
        <w:t xml:space="preserve"> </w:t>
      </w:r>
      <w:r w:rsidR="00815BD5">
        <w:t xml:space="preserve">for results from </w:t>
      </w:r>
      <w:r w:rsidR="00CF6BCC">
        <w:t xml:space="preserve">additional species and Fig. </w:t>
      </w:r>
      <w:del w:id="553" w:author="Lewis.Barnett" w:date="2020-06-25T19:44:00Z">
        <w:r w:rsidR="00CF6BCC" w:rsidDel="00096F4A">
          <w:delText>S</w:delText>
        </w:r>
        <w:r w:rsidR="00623C01" w:rsidDel="00096F4A">
          <w:delText>3</w:delText>
        </w:r>
      </w:del>
      <w:ins w:id="554" w:author="Lewis.Barnett" w:date="2020-06-25T19:44:00Z">
        <w:r w:rsidR="00096F4A">
          <w:t>S5</w:t>
        </w:r>
      </w:ins>
      <w:r w:rsidR="00CF6BCC">
        <w:t xml:space="preserve"> for predicted density distributions for </w:t>
      </w:r>
      <w:r w:rsidR="00815BD5">
        <w:t xml:space="preserve">all </w:t>
      </w:r>
      <w:r w:rsidR="005F2BA0">
        <w:t>19</w:t>
      </w:r>
      <w:r w:rsidR="00815BD5">
        <w:t xml:space="preserve"> species</w:t>
      </w:r>
      <w:r w:rsidR="002D6DFC">
        <w:t xml:space="preserve">). </w:t>
      </w:r>
      <w:r>
        <w:t xml:space="preserve">Within each of </w:t>
      </w:r>
      <w:r w:rsidR="0089470C">
        <w:t xml:space="preserve">the </w:t>
      </w:r>
      <w:r>
        <w:t xml:space="preserve">six species, there was support for 2-3 </w:t>
      </w:r>
      <w:r w:rsidR="0089470C">
        <w:t>trend</w:t>
      </w:r>
      <w:r w:rsidR="00C41D9E">
        <w:t>s</w:t>
      </w:r>
      <w:r w:rsidR="0089470C">
        <w:t xml:space="preserve"> </w:t>
      </w:r>
      <w:r>
        <w:t xml:space="preserve">(Fig. 5; second column). Comparison of the </w:t>
      </w:r>
      <w:del w:id="555" w:author="Lewis.Barnett" w:date="2020-06-27T16:52:00Z">
        <w:r w:rsidDel="00C25EE2">
          <w:delText>spatial</w:delText>
        </w:r>
        <w:r w:rsidR="00306407" w:rsidDel="00C25EE2">
          <w:delText>-</w:delText>
        </w:r>
        <w:r w:rsidDel="00C25EE2">
          <w:delText>trend</w:delText>
        </w:r>
      </w:del>
      <w:ins w:id="556" w:author="Lewis.Barnett" w:date="2020-06-27T16:52:00Z">
        <w:r w:rsidR="00C25EE2">
          <w:t>local trend</w:t>
        </w:r>
      </w:ins>
      <w:r>
        <w:t xml:space="preserve"> predictions and clusters (Fig. 5; first two columns) and the mean </w:t>
      </w:r>
      <w:r w:rsidR="00DD4113">
        <w:t>density</w:t>
      </w:r>
      <w:r w:rsidR="00FA378B">
        <w:t xml:space="preserve"> </w:t>
      </w:r>
      <w:r>
        <w:t>from the full model (Fig. 5; third column) revealed ho</w:t>
      </w:r>
      <w:r w:rsidR="00FD7790">
        <w:t xml:space="preserve">w several unique patterns of </w:t>
      </w:r>
      <w:r>
        <w:t xml:space="preserve">regional relationships can contribute to nuanced and difficult to detect broad-scale distributional changes including northward, southward, and bi-directional </w:t>
      </w:r>
      <w:r w:rsidR="001C05F4">
        <w:t xml:space="preserve">(convergent or divergent) density </w:t>
      </w:r>
      <w:r>
        <w:t xml:space="preserve">shifts, in addition to localized offshore shifts. Furthermore, the interpretation of the distributional change often varied between spatial scales of </w:t>
      </w:r>
      <w:r w:rsidR="00B06BF9">
        <w:t xml:space="preserve">metrics. </w:t>
      </w:r>
      <w:r w:rsidR="00F664D4">
        <w:t>Typically, inference</w:t>
      </w:r>
      <w:r w:rsidR="00B06BF9">
        <w:t xml:space="preserve"> differed the most between the fine-scale </w:t>
      </w:r>
      <w:r w:rsidR="00F664D4">
        <w:t xml:space="preserve">map-based interpretation of the </w:t>
      </w:r>
      <w:del w:id="557" w:author="Lewis.Barnett" w:date="2020-06-23T15:00:00Z">
        <w:r w:rsidR="00F664D4" w:rsidDel="00087449">
          <w:delText>spatial trend</w:delText>
        </w:r>
      </w:del>
      <w:ins w:id="558" w:author="Lewis.Barnett" w:date="2020-06-23T15:00:00Z">
        <w:r w:rsidR="00087449">
          <w:t>local trend</w:t>
        </w:r>
      </w:ins>
      <w:r w:rsidR="00F664D4">
        <w:t xml:space="preserve"> and the </w:t>
      </w:r>
      <w:proofErr w:type="spellStart"/>
      <w:r w:rsidR="00F664D4">
        <w:t>coastwide</w:t>
      </w:r>
      <w:proofErr w:type="spellEnd"/>
      <w:r w:rsidR="00F664D4">
        <w:t xml:space="preserve"> COG. </w:t>
      </w:r>
      <w:r w:rsidR="005C2A54">
        <w:t>T</w:t>
      </w:r>
      <w:r w:rsidR="006B1E39">
        <w:t xml:space="preserve">he map of </w:t>
      </w:r>
      <w:r w:rsidR="0089470C">
        <w:t xml:space="preserve">estimated </w:t>
      </w:r>
      <w:r w:rsidR="005C2A54">
        <w:t xml:space="preserve">mean </w:t>
      </w:r>
      <w:r w:rsidR="00DD4113">
        <w:t>density</w:t>
      </w:r>
      <w:r w:rsidR="0000736B">
        <w:t xml:space="preserve"> </w:t>
      </w:r>
      <w:r w:rsidR="005C2A54">
        <w:t>allows one to</w:t>
      </w:r>
      <w:r w:rsidR="00306407">
        <w:t xml:space="preserve"> visually weight the </w:t>
      </w:r>
      <w:del w:id="559" w:author="Lewis.Barnett" w:date="2020-06-27T16:52:00Z">
        <w:r w:rsidR="00306407" w:rsidDel="00C25EE2">
          <w:delText>spatial-</w:delText>
        </w:r>
        <w:r w:rsidR="006B1E39" w:rsidDel="00C25EE2">
          <w:delText>trend</w:delText>
        </w:r>
      </w:del>
      <w:ins w:id="560" w:author="Lewis.Barnett" w:date="2020-06-27T16:52:00Z">
        <w:r w:rsidR="00C25EE2">
          <w:t>local trend</w:t>
        </w:r>
      </w:ins>
      <w:r w:rsidR="006B1E39">
        <w:t xml:space="preserve"> map to better understand where absolute changes in </w:t>
      </w:r>
      <w:r w:rsidR="00DD4113">
        <w:t>density</w:t>
      </w:r>
      <w:r w:rsidR="0000736B">
        <w:t xml:space="preserve"> </w:t>
      </w:r>
      <w:r w:rsidR="006B1E39">
        <w:t>are greatest.</w:t>
      </w:r>
    </w:p>
    <w:p w14:paraId="055F0A67" w14:textId="7E788383" w:rsidR="00386DC1" w:rsidRDefault="000631C2" w:rsidP="00D26510">
      <w:pPr>
        <w:spacing w:after="120" w:line="480" w:lineRule="auto"/>
      </w:pPr>
      <w:r>
        <w:lastRenderedPageBreak/>
        <w:tab/>
      </w:r>
      <w:r w:rsidR="0089470C">
        <w:t>Examining the</w:t>
      </w:r>
      <w:r>
        <w:t xml:space="preserve"> predictions of the </w:t>
      </w:r>
      <w:del w:id="561" w:author="Lewis.Barnett" w:date="2020-06-23T15:00:00Z">
        <w:r w:rsidDel="00087449">
          <w:delText>spatial trend</w:delText>
        </w:r>
      </w:del>
      <w:ins w:id="562" w:author="Lewis.Barnett" w:date="2020-06-23T15:00:00Z">
        <w:r w:rsidR="00087449">
          <w:t>local trend</w:t>
        </w:r>
      </w:ins>
      <w:r>
        <w:t xml:space="preserve"> </w:t>
      </w:r>
      <w:r w:rsidR="006B1E39">
        <w:t xml:space="preserve">and </w:t>
      </w:r>
      <w:r w:rsidR="00DD4113">
        <w:t>density</w:t>
      </w:r>
      <w:r w:rsidR="0000736B">
        <w:t xml:space="preserve"> </w:t>
      </w:r>
      <w:r>
        <w:t xml:space="preserve">indicated that </w:t>
      </w:r>
      <w:proofErr w:type="spellStart"/>
      <w:r>
        <w:t>arrowtooth</w:t>
      </w:r>
      <w:proofErr w:type="spellEnd"/>
      <w:r>
        <w:t xml:space="preserve"> flounder </w:t>
      </w:r>
      <w:r w:rsidR="00D93BDD">
        <w:t>(</w:t>
      </w:r>
      <w:proofErr w:type="spellStart"/>
      <w:r w:rsidR="00D93BDD" w:rsidRPr="00D766A8">
        <w:rPr>
          <w:i/>
          <w:iCs/>
        </w:rPr>
        <w:t>Atheresthes</w:t>
      </w:r>
      <w:proofErr w:type="spellEnd"/>
      <w:r w:rsidR="00D93BDD" w:rsidRPr="00D766A8">
        <w:rPr>
          <w:i/>
          <w:iCs/>
        </w:rPr>
        <w:t xml:space="preserve"> </w:t>
      </w:r>
      <w:proofErr w:type="spellStart"/>
      <w:r w:rsidR="00D93BDD" w:rsidRPr="00D766A8">
        <w:rPr>
          <w:i/>
          <w:iCs/>
        </w:rPr>
        <w:t>stom</w:t>
      </w:r>
      <w:r w:rsidR="00D66A11">
        <w:rPr>
          <w:i/>
          <w:iCs/>
        </w:rPr>
        <w:t>i</w:t>
      </w:r>
      <w:r w:rsidR="00D93BDD" w:rsidRPr="00D766A8">
        <w:rPr>
          <w:i/>
          <w:iCs/>
        </w:rPr>
        <w:t>as</w:t>
      </w:r>
      <w:proofErr w:type="spellEnd"/>
      <w:r w:rsidR="00D93BDD">
        <w:t xml:space="preserve">) </w:t>
      </w:r>
      <w:r w:rsidR="00A349C7">
        <w:t xml:space="preserve">had a southward </w:t>
      </w:r>
      <w:r w:rsidR="001C05F4">
        <w:t>density</w:t>
      </w:r>
      <w:r w:rsidR="00A349C7">
        <w:t xml:space="preserve"> shift </w:t>
      </w:r>
      <w:r>
        <w:t xml:space="preserve">and </w:t>
      </w:r>
      <w:bookmarkStart w:id="563" w:name="_Hlk27058813"/>
      <w:proofErr w:type="spellStart"/>
      <w:r>
        <w:t>shortspine</w:t>
      </w:r>
      <w:proofErr w:type="spellEnd"/>
      <w:r>
        <w:t xml:space="preserve"> </w:t>
      </w:r>
      <w:proofErr w:type="spellStart"/>
      <w:r>
        <w:t>thornyh</w:t>
      </w:r>
      <w:bookmarkEnd w:id="563"/>
      <w:r>
        <w:t>ead</w:t>
      </w:r>
      <w:proofErr w:type="spellEnd"/>
      <w:r>
        <w:t xml:space="preserve"> </w:t>
      </w:r>
      <w:r w:rsidR="003D16A7">
        <w:t>(</w:t>
      </w:r>
      <w:proofErr w:type="spellStart"/>
      <w:r w:rsidR="003D16A7" w:rsidRPr="00D766A8">
        <w:rPr>
          <w:i/>
          <w:iCs/>
        </w:rPr>
        <w:t>Sebastolobus</w:t>
      </w:r>
      <w:proofErr w:type="spellEnd"/>
      <w:r w:rsidR="003D16A7" w:rsidRPr="00D766A8">
        <w:rPr>
          <w:i/>
          <w:iCs/>
        </w:rPr>
        <w:t xml:space="preserve"> </w:t>
      </w:r>
      <w:proofErr w:type="spellStart"/>
      <w:r w:rsidR="003D16A7" w:rsidRPr="00D766A8">
        <w:rPr>
          <w:i/>
          <w:iCs/>
        </w:rPr>
        <w:t>alascanus</w:t>
      </w:r>
      <w:proofErr w:type="spellEnd"/>
      <w:r w:rsidR="003D16A7">
        <w:t xml:space="preserve">) </w:t>
      </w:r>
      <w:r>
        <w:t xml:space="preserve">had </w:t>
      </w:r>
      <w:r w:rsidR="00A349C7">
        <w:t>a northward</w:t>
      </w:r>
      <w:r>
        <w:t xml:space="preserve"> s</w:t>
      </w:r>
      <w:r w:rsidR="00A349C7">
        <w:t>hift</w:t>
      </w:r>
      <w:r>
        <w:t xml:space="preserve">, yet the COG inferences differed to some degree between species. </w:t>
      </w:r>
      <w:r w:rsidR="0089470C">
        <w:t>T</w:t>
      </w:r>
      <w:r w:rsidR="00BD4BEF">
        <w:t xml:space="preserve">he predicted </w:t>
      </w:r>
      <w:r w:rsidR="00DD4113">
        <w:t>density</w:t>
      </w:r>
      <w:r w:rsidR="0000736B" w:rsidDel="0000736B">
        <w:t xml:space="preserve"> </w:t>
      </w:r>
      <w:r w:rsidR="0089470C">
        <w:t xml:space="preserve">indicated that the majority of </w:t>
      </w:r>
      <w:proofErr w:type="spellStart"/>
      <w:r w:rsidR="00BD4BEF">
        <w:t>arrowtooth</w:t>
      </w:r>
      <w:proofErr w:type="spellEnd"/>
      <w:r w:rsidR="00BD4BEF">
        <w:t xml:space="preserve"> flounder </w:t>
      </w:r>
      <w:r w:rsidR="003D16A7">
        <w:t xml:space="preserve">(Fig. 5, first row) </w:t>
      </w:r>
      <w:r w:rsidR="0089470C">
        <w:t>was in the northern region</w:t>
      </w:r>
      <w:r w:rsidR="003D16A7">
        <w:t xml:space="preserve">, </w:t>
      </w:r>
      <w:r w:rsidR="00306407">
        <w:t xml:space="preserve">yet the </w:t>
      </w:r>
      <w:del w:id="564" w:author="Lewis.Barnett" w:date="2020-06-27T16:52:00Z">
        <w:r w:rsidR="00306407" w:rsidDel="00C25EE2">
          <w:delText>spatial-</w:delText>
        </w:r>
        <w:r w:rsidR="00BD4BEF" w:rsidDel="00C25EE2">
          <w:delText>trend</w:delText>
        </w:r>
      </w:del>
      <w:ins w:id="565" w:author="Lewis.Barnett" w:date="2020-06-27T16:52:00Z">
        <w:r w:rsidR="00C25EE2">
          <w:t>local trend</w:t>
        </w:r>
      </w:ins>
      <w:r w:rsidR="00BD4BEF">
        <w:t xml:space="preserve"> pattern indicates that their </w:t>
      </w:r>
      <w:r w:rsidR="00DD4113">
        <w:t>density</w:t>
      </w:r>
      <w:r w:rsidR="0000736B">
        <w:t xml:space="preserve"> </w:t>
      </w:r>
      <w:r w:rsidR="00BD4BEF">
        <w:t>is increasing at the highest rate in the central region</w:t>
      </w:r>
      <w:r w:rsidR="0089470C">
        <w:t xml:space="preserve">. Combined, these regional results suggest a </w:t>
      </w:r>
      <w:r w:rsidR="00BD4BEF">
        <w:t xml:space="preserve">southward </w:t>
      </w:r>
      <w:r w:rsidR="001C05F4">
        <w:t>shift</w:t>
      </w:r>
      <w:r w:rsidR="00812679">
        <w:t xml:space="preserve"> </w:t>
      </w:r>
      <w:r w:rsidR="001C05F4">
        <w:t>driven by</w:t>
      </w:r>
      <w:r w:rsidR="00812679">
        <w:t xml:space="preserve"> </w:t>
      </w:r>
      <w:r w:rsidR="001C05F4">
        <w:t>increases at the southern</w:t>
      </w:r>
      <w:r w:rsidR="00812679">
        <w:t xml:space="preserve"> range edge</w:t>
      </w:r>
      <w:r w:rsidR="001C05F4">
        <w:t>, similar to the traveling wave pattern demonstrated by many species invasions</w:t>
      </w:r>
      <w:r w:rsidR="00BD4BEF">
        <w:t>.</w:t>
      </w:r>
      <w:r w:rsidR="00812679">
        <w:t xml:space="preserve"> The </w:t>
      </w:r>
      <w:r w:rsidR="00897D80">
        <w:t xml:space="preserve">time series of the </w:t>
      </w:r>
      <w:r w:rsidR="00812679">
        <w:t>coast</w:t>
      </w:r>
      <w:r w:rsidR="00D66A11">
        <w:t>-</w:t>
      </w:r>
      <w:r w:rsidR="00812679">
        <w:t xml:space="preserve">wide </w:t>
      </w:r>
      <w:r w:rsidR="00204EAD">
        <w:t>COG</w:t>
      </w:r>
      <w:r w:rsidR="00812679">
        <w:t xml:space="preserve"> (</w:t>
      </w:r>
      <w:r w:rsidR="006B1E39">
        <w:t>black line</w:t>
      </w:r>
      <w:r w:rsidR="00812679">
        <w:t xml:space="preserve"> in last column</w:t>
      </w:r>
      <w:r w:rsidR="00897D80">
        <w:t xml:space="preserve"> of </w:t>
      </w:r>
      <w:r w:rsidR="005B5CB5">
        <w:t>Fig. 5</w:t>
      </w:r>
      <w:r w:rsidR="00812679">
        <w:t xml:space="preserve">) </w:t>
      </w:r>
      <w:r w:rsidR="0089470C">
        <w:t xml:space="preserve">is in agreement of a </w:t>
      </w:r>
      <w:r w:rsidR="00812679">
        <w:t xml:space="preserve">southward shift, yet the </w:t>
      </w:r>
      <w:r w:rsidR="008D10BD">
        <w:t>interpretation</w:t>
      </w:r>
      <w:r w:rsidR="00812679">
        <w:t xml:space="preserve"> is not as clear </w:t>
      </w:r>
      <w:r w:rsidR="00897D80">
        <w:t>because</w:t>
      </w:r>
      <w:r w:rsidR="00812679">
        <w:t xml:space="preserve"> the coast</w:t>
      </w:r>
      <w:r w:rsidR="00D66A11">
        <w:t>-</w:t>
      </w:r>
      <w:r w:rsidR="00812679">
        <w:t xml:space="preserve">wide pattern is heavily weighted by the high densities in the </w:t>
      </w:r>
      <w:r w:rsidR="00897D80">
        <w:t xml:space="preserve">far northern portion of the study area. </w:t>
      </w:r>
      <w:r w:rsidR="0089470C">
        <w:t>W</w:t>
      </w:r>
      <w:r w:rsidR="00897D80">
        <w:t>hen the COG</w:t>
      </w:r>
      <w:r w:rsidR="0089470C">
        <w:t xml:space="preserve"> from each biogeographic region</w:t>
      </w:r>
      <w:r w:rsidR="00897D80">
        <w:t xml:space="preserve"> </w:t>
      </w:r>
      <w:r w:rsidR="0089470C">
        <w:t>is calculated</w:t>
      </w:r>
      <w:r w:rsidR="00897D80">
        <w:t xml:space="preserve"> (colored lines in last column of </w:t>
      </w:r>
      <w:r w:rsidR="005B5CB5">
        <w:t>Fig. 5</w:t>
      </w:r>
      <w:r w:rsidR="00897D80">
        <w:t xml:space="preserve">), </w:t>
      </w:r>
      <w:r w:rsidR="00A349C7" w:rsidRPr="00A349C7">
        <w:t>we can see that coast</w:t>
      </w:r>
      <w:r w:rsidR="00D66A11">
        <w:t>-</w:t>
      </w:r>
      <w:r w:rsidR="00A349C7" w:rsidRPr="00A349C7">
        <w:t xml:space="preserve">wide COG has been driven further south </w:t>
      </w:r>
      <w:r w:rsidR="009367A8" w:rsidRPr="00A349C7">
        <w:t>in</w:t>
      </w:r>
      <w:r w:rsidR="009367A8">
        <w:t xml:space="preserve"> the </w:t>
      </w:r>
      <w:r w:rsidR="009367A8" w:rsidRPr="00A349C7">
        <w:t>latter half</w:t>
      </w:r>
      <w:r w:rsidR="009367A8">
        <w:t xml:space="preserve"> of the </w:t>
      </w:r>
      <w:r w:rsidR="009367A8" w:rsidRPr="00A349C7">
        <w:t>time series</w:t>
      </w:r>
      <w:r w:rsidR="009367A8">
        <w:t xml:space="preserve"> </w:t>
      </w:r>
      <w:r w:rsidR="00A349C7" w:rsidRPr="00A349C7">
        <w:t>by decreases in</w:t>
      </w:r>
      <w:r w:rsidR="00897D80">
        <w:t xml:space="preserve"> the </w:t>
      </w:r>
      <w:r w:rsidR="00A349C7" w:rsidRPr="00A349C7">
        <w:t xml:space="preserve">COG in the central region </w:t>
      </w:r>
      <w:r w:rsidR="009367A8">
        <w:t>while the northern COG had almost no trend</w:t>
      </w:r>
      <w:r w:rsidR="0089470C">
        <w:t>,</w:t>
      </w:r>
      <w:r w:rsidR="00897D80">
        <w:t xml:space="preserve"> provid</w:t>
      </w:r>
      <w:r w:rsidR="0089470C">
        <w:t xml:space="preserve">ing </w:t>
      </w:r>
      <w:r w:rsidR="00897D80">
        <w:t xml:space="preserve">additional </w:t>
      </w:r>
      <w:r w:rsidR="00A349C7">
        <w:t xml:space="preserve">support </w:t>
      </w:r>
      <w:r w:rsidR="00CA5103">
        <w:t xml:space="preserve">for </w:t>
      </w:r>
      <w:r w:rsidR="00A349C7">
        <w:t>the possibility</w:t>
      </w:r>
      <w:r w:rsidR="00CA5103">
        <w:t xml:space="preserve"> </w:t>
      </w:r>
      <w:r w:rsidR="0089470C">
        <w:t>that the</w:t>
      </w:r>
      <w:r w:rsidR="00897D80">
        <w:t xml:space="preserve"> change is due to increased </w:t>
      </w:r>
      <w:r w:rsidR="00DD4113">
        <w:t>density</w:t>
      </w:r>
      <w:r w:rsidR="0000736B">
        <w:t xml:space="preserve"> </w:t>
      </w:r>
      <w:r w:rsidR="00A349C7">
        <w:t xml:space="preserve">or southward shifts </w:t>
      </w:r>
      <w:r w:rsidR="00897D80">
        <w:t>in the central region.</w:t>
      </w:r>
      <w:r w:rsidR="004F2DA7">
        <w:t xml:space="preserve"> </w:t>
      </w:r>
    </w:p>
    <w:p w14:paraId="06262984" w14:textId="5BD18FCE" w:rsidR="00812679" w:rsidRDefault="004F2DA7" w:rsidP="00D26510">
      <w:pPr>
        <w:spacing w:after="120" w:line="480" w:lineRule="auto"/>
        <w:ind w:firstLine="720"/>
      </w:pPr>
      <w:r>
        <w:t>For other species</w:t>
      </w:r>
      <w:r w:rsidR="0089470C">
        <w:t xml:space="preserve"> in our analysis</w:t>
      </w:r>
      <w:r>
        <w:t xml:space="preserve">, even the </w:t>
      </w:r>
      <w:r w:rsidR="006B1E39">
        <w:t>region</w:t>
      </w:r>
      <w:r>
        <w:t>-specific COG does not accurately capture the nuanced spatial changes</w:t>
      </w:r>
      <w:r w:rsidR="00306407">
        <w:t xml:space="preserve"> described by the </w:t>
      </w:r>
      <w:del w:id="566" w:author="Lewis.Barnett" w:date="2020-06-27T16:52:00Z">
        <w:r w:rsidR="00306407" w:rsidDel="00C25EE2">
          <w:delText>spatial-</w:delText>
        </w:r>
        <w:r w:rsidR="0089470C" w:rsidDel="00C25EE2">
          <w:delText>trend</w:delText>
        </w:r>
      </w:del>
      <w:ins w:id="567" w:author="Lewis.Barnett" w:date="2020-06-27T16:52:00Z">
        <w:r w:rsidR="00C25EE2">
          <w:t>local trend</w:t>
        </w:r>
      </w:ins>
      <w:r w:rsidR="0089470C">
        <w:t xml:space="preserve"> field</w:t>
      </w:r>
      <w:r>
        <w:t xml:space="preserve">. For example, </w:t>
      </w:r>
      <w:proofErr w:type="spellStart"/>
      <w:r>
        <w:t>shortspine</w:t>
      </w:r>
      <w:proofErr w:type="spellEnd"/>
      <w:r>
        <w:t xml:space="preserve"> </w:t>
      </w:r>
      <w:proofErr w:type="spellStart"/>
      <w:r>
        <w:t>thornyhead</w:t>
      </w:r>
      <w:proofErr w:type="spellEnd"/>
      <w:r>
        <w:t xml:space="preserve"> is distributed coast</w:t>
      </w:r>
      <w:r w:rsidR="00D66A11">
        <w:t>-</w:t>
      </w:r>
      <w:r>
        <w:t xml:space="preserve">wide, yet </w:t>
      </w:r>
      <w:r w:rsidR="00386DC1">
        <w:t xml:space="preserve">their </w:t>
      </w:r>
      <w:r w:rsidR="00DD4113">
        <w:t>density</w:t>
      </w:r>
      <w:r w:rsidR="0000736B">
        <w:t xml:space="preserve"> </w:t>
      </w:r>
      <w:r w:rsidR="00386DC1">
        <w:t xml:space="preserve">is </w:t>
      </w:r>
      <w:r>
        <w:t xml:space="preserve">increasing fastest in the north-central area </w:t>
      </w:r>
      <w:r w:rsidR="00A349C7">
        <w:t xml:space="preserve">and decreasing in the south </w:t>
      </w:r>
      <w:r w:rsidR="007A6870">
        <w:t xml:space="preserve">and within some isolated patches in the far northern end of the region </w:t>
      </w:r>
      <w:r>
        <w:t>(</w:t>
      </w:r>
      <w:r w:rsidR="005B5CB5">
        <w:t>Fig. 5</w:t>
      </w:r>
      <w:r>
        <w:t>, last row</w:t>
      </w:r>
      <w:r w:rsidR="000227CF">
        <w:t>, left column</w:t>
      </w:r>
      <w:r>
        <w:t>).</w:t>
      </w:r>
      <w:r w:rsidR="009D3831">
        <w:t xml:space="preserve"> In this case, the coast</w:t>
      </w:r>
      <w:r w:rsidR="00D66A11">
        <w:t>-</w:t>
      </w:r>
      <w:r w:rsidR="009D3831">
        <w:t xml:space="preserve">wide COG indicates a northward distribution shift, yet the </w:t>
      </w:r>
      <w:r w:rsidR="006B1E39">
        <w:t>region</w:t>
      </w:r>
      <w:r w:rsidR="009D3831">
        <w:t xml:space="preserve">-specific COG indicates </w:t>
      </w:r>
      <w:r w:rsidR="005F2BA0">
        <w:t>converging trends</w:t>
      </w:r>
      <w:r w:rsidR="00AD28B6">
        <w:t>, perhaps indicative of contraction of the core range</w:t>
      </w:r>
      <w:r w:rsidR="005F2BA0">
        <w:t>:</w:t>
      </w:r>
      <w:r w:rsidR="009D3831">
        <w:t xml:space="preserve"> slight</w:t>
      </w:r>
      <w:r w:rsidR="005F2BA0">
        <w:t>ly</w:t>
      </w:r>
      <w:r w:rsidR="009D3831">
        <w:t xml:space="preserve"> southward shifting of the northern </w:t>
      </w:r>
      <w:r w:rsidR="006B1E39">
        <w:t>region</w:t>
      </w:r>
      <w:r w:rsidR="005F2BA0">
        <w:t xml:space="preserve"> and slight northward shift </w:t>
      </w:r>
      <w:r w:rsidR="0046086A">
        <w:t>in</w:t>
      </w:r>
      <w:r w:rsidR="005F2BA0">
        <w:t xml:space="preserve"> the central </w:t>
      </w:r>
      <w:r w:rsidR="0046086A">
        <w:t>region</w:t>
      </w:r>
      <w:r w:rsidR="009D3831">
        <w:t>.</w:t>
      </w:r>
      <w:r w:rsidR="007A6870">
        <w:t xml:space="preserve"> Thus, the interpretation from the COGs at </w:t>
      </w:r>
      <w:r w:rsidR="007A6870">
        <w:lastRenderedPageBreak/>
        <w:t xml:space="preserve">both scales are relatively consistent with the fine-scale interpretation of the </w:t>
      </w:r>
      <w:del w:id="568" w:author="Lewis.Barnett" w:date="2020-06-23T15:00:00Z">
        <w:r w:rsidR="007A6870" w:rsidDel="00087449">
          <w:delText>spatial trend</w:delText>
        </w:r>
      </w:del>
      <w:ins w:id="569" w:author="Lewis.Barnett" w:date="2020-06-23T15:00:00Z">
        <w:r w:rsidR="00087449">
          <w:t>local trend</w:t>
        </w:r>
      </w:ins>
      <w:r w:rsidR="007A6870">
        <w:t xml:space="preserve">, yet </w:t>
      </w:r>
      <w:r w:rsidR="009367A8">
        <w:t>the</w:t>
      </w:r>
      <w:r w:rsidR="00EA29E1">
        <w:t>se</w:t>
      </w:r>
      <w:r w:rsidR="009367A8">
        <w:t xml:space="preserve"> coarse-scale metrics</w:t>
      </w:r>
      <w:r w:rsidR="007A6870">
        <w:t xml:space="preserve"> </w:t>
      </w:r>
      <w:r w:rsidR="00EA29E1">
        <w:t xml:space="preserve">still mask underlying patterns, in this case </w:t>
      </w:r>
      <w:r w:rsidR="007A6870">
        <w:t>the decrease</w:t>
      </w:r>
      <w:r w:rsidR="00DD4113">
        <w:t>d</w:t>
      </w:r>
      <w:r w:rsidR="007A6870">
        <w:t xml:space="preserve"> </w:t>
      </w:r>
      <w:r w:rsidR="00DD4113">
        <w:t>density</w:t>
      </w:r>
      <w:r w:rsidR="0000736B">
        <w:t xml:space="preserve"> </w:t>
      </w:r>
      <w:r w:rsidR="007A6870">
        <w:t>in the southern region.</w:t>
      </w:r>
    </w:p>
    <w:p w14:paraId="5580257D" w14:textId="500484A7" w:rsidR="00DE015F" w:rsidRPr="00264DBE" w:rsidRDefault="008E0DB6" w:rsidP="00D26510">
      <w:pPr>
        <w:spacing w:after="120" w:line="480" w:lineRule="auto"/>
        <w:rPr>
          <w:u w:val="single"/>
        </w:rPr>
      </w:pPr>
      <w:r>
        <w:tab/>
        <w:t xml:space="preserve">Other species demonstrated additional patterns of changes in spatial distribution of density and </w:t>
      </w:r>
      <w:r w:rsidR="00C03EAF">
        <w:t xml:space="preserve">contrasting inference among metrics, including </w:t>
      </w:r>
      <w:proofErr w:type="spellStart"/>
      <w:r w:rsidR="00C03EAF">
        <w:t>bocaccio</w:t>
      </w:r>
      <w:proofErr w:type="spellEnd"/>
      <w:r w:rsidR="00C03EAF">
        <w:t xml:space="preserve"> rockfish (</w:t>
      </w:r>
      <w:r w:rsidR="00C03EAF" w:rsidRPr="002E67B9">
        <w:rPr>
          <w:i/>
        </w:rPr>
        <w:t xml:space="preserve">Sebastes </w:t>
      </w:r>
      <w:proofErr w:type="spellStart"/>
      <w:r w:rsidR="00C03EAF" w:rsidRPr="002E67B9">
        <w:rPr>
          <w:i/>
        </w:rPr>
        <w:t>paucispinis</w:t>
      </w:r>
      <w:proofErr w:type="spellEnd"/>
      <w:r w:rsidR="00C03EAF">
        <w:t>), English sole (</w:t>
      </w:r>
      <w:proofErr w:type="spellStart"/>
      <w:r w:rsidR="00C03EAF" w:rsidRPr="002E67B9">
        <w:rPr>
          <w:i/>
        </w:rPr>
        <w:t>Parophrys</w:t>
      </w:r>
      <w:proofErr w:type="spellEnd"/>
      <w:r w:rsidR="00C03EAF" w:rsidRPr="002E67B9">
        <w:rPr>
          <w:i/>
        </w:rPr>
        <w:t xml:space="preserve"> </w:t>
      </w:r>
      <w:proofErr w:type="spellStart"/>
      <w:r w:rsidR="00C03EAF" w:rsidRPr="002E67B9">
        <w:rPr>
          <w:i/>
        </w:rPr>
        <w:t>vetulus</w:t>
      </w:r>
      <w:proofErr w:type="spellEnd"/>
      <w:r w:rsidR="00C03EAF">
        <w:t xml:space="preserve">), </w:t>
      </w:r>
      <w:proofErr w:type="spellStart"/>
      <w:r w:rsidR="00C03EAF">
        <w:t>p</w:t>
      </w:r>
      <w:r w:rsidR="00C03EAF" w:rsidRPr="00397D39">
        <w:t>etrale</w:t>
      </w:r>
      <w:proofErr w:type="spellEnd"/>
      <w:r w:rsidR="00C03EAF" w:rsidRPr="00397D39">
        <w:t xml:space="preserve"> sole (</w:t>
      </w:r>
      <w:proofErr w:type="spellStart"/>
      <w:r w:rsidR="00C03EAF" w:rsidRPr="00397D39">
        <w:rPr>
          <w:i/>
        </w:rPr>
        <w:t>Eopsetta</w:t>
      </w:r>
      <w:proofErr w:type="spellEnd"/>
      <w:r w:rsidR="00C03EAF" w:rsidRPr="00397D39">
        <w:rPr>
          <w:i/>
        </w:rPr>
        <w:t xml:space="preserve"> </w:t>
      </w:r>
      <w:proofErr w:type="spellStart"/>
      <w:r w:rsidR="00C03EAF" w:rsidRPr="00397D39">
        <w:rPr>
          <w:i/>
        </w:rPr>
        <w:t>jordani</w:t>
      </w:r>
      <w:proofErr w:type="spellEnd"/>
      <w:r w:rsidR="00C03EAF" w:rsidRPr="00397D39">
        <w:t>)</w:t>
      </w:r>
      <w:r w:rsidR="00C03EAF">
        <w:t>, and sablefish (</w:t>
      </w:r>
      <w:proofErr w:type="spellStart"/>
      <w:r w:rsidR="00C03EAF" w:rsidRPr="002E67B9">
        <w:rPr>
          <w:i/>
        </w:rPr>
        <w:t>Anoplopoma</w:t>
      </w:r>
      <w:proofErr w:type="spellEnd"/>
      <w:r w:rsidR="00C03EAF" w:rsidRPr="002E67B9">
        <w:rPr>
          <w:i/>
        </w:rPr>
        <w:t xml:space="preserve"> fimbria</w:t>
      </w:r>
      <w:r w:rsidR="00C03EAF">
        <w:t xml:space="preserve">). </w:t>
      </w:r>
      <w:proofErr w:type="spellStart"/>
      <w:r w:rsidR="002E67B9">
        <w:t>Bocaccio</w:t>
      </w:r>
      <w:proofErr w:type="spellEnd"/>
      <w:r w:rsidR="008D10BD">
        <w:t xml:space="preserve"> were typically more abundant in the southern and central areas yet were experiencing the fastest increases in </w:t>
      </w:r>
      <w:r w:rsidR="00DD4113">
        <w:t>density</w:t>
      </w:r>
      <w:r w:rsidR="0000736B">
        <w:t xml:space="preserve"> </w:t>
      </w:r>
      <w:r w:rsidR="008D10BD">
        <w:t>in the north</w:t>
      </w:r>
      <w:r w:rsidR="00FA22FD">
        <w:t>, indicating a northward density shift</w:t>
      </w:r>
      <w:r w:rsidR="008D10BD">
        <w:t xml:space="preserve">. </w:t>
      </w:r>
      <w:r w:rsidR="009A107D">
        <w:t>These observations contrast with those from the COG, where the coast</w:t>
      </w:r>
      <w:r w:rsidR="00CB2035">
        <w:t>-</w:t>
      </w:r>
      <w:r w:rsidR="009A107D">
        <w:t xml:space="preserve">wide COG for </w:t>
      </w:r>
      <w:proofErr w:type="spellStart"/>
      <w:r w:rsidR="009A107D">
        <w:t>bocaccio</w:t>
      </w:r>
      <w:proofErr w:type="spellEnd"/>
      <w:r w:rsidR="009A107D">
        <w:t xml:space="preserve"> </w:t>
      </w:r>
      <w:r w:rsidR="00FA22FD">
        <w:t>was</w:t>
      </w:r>
      <w:r w:rsidR="009A107D">
        <w:t xml:space="preserve"> highly variable with </w:t>
      </w:r>
      <w:r w:rsidR="00484F75">
        <w:t>either no trend or a very slight southward</w:t>
      </w:r>
      <w:r w:rsidR="009A107D">
        <w:t xml:space="preserve"> trend, </w:t>
      </w:r>
      <w:r w:rsidR="00FA22FD">
        <w:t>and</w:t>
      </w:r>
      <w:r w:rsidR="009A107D">
        <w:t xml:space="preserve"> the COG of the northern </w:t>
      </w:r>
      <w:r w:rsidR="006B1E39">
        <w:t>region</w:t>
      </w:r>
      <w:r w:rsidR="009A107D">
        <w:t xml:space="preserve"> indicates a southward shift</w:t>
      </w:r>
      <w:r w:rsidR="00484F75">
        <w:t xml:space="preserve"> </w:t>
      </w:r>
      <w:r w:rsidR="00FA22FD">
        <w:t>in</w:t>
      </w:r>
      <w:r w:rsidR="00484F75">
        <w:t xml:space="preserve"> some years</w:t>
      </w:r>
      <w:r w:rsidR="009A107D">
        <w:t>.</w:t>
      </w:r>
      <w:r w:rsidR="00DC32E2">
        <w:t xml:space="preserve"> </w:t>
      </w:r>
      <w:r w:rsidR="007D67D6">
        <w:t>Divergent</w:t>
      </w:r>
      <w:r w:rsidR="00DE015F">
        <w:t xml:space="preserve"> </w:t>
      </w:r>
      <w:r w:rsidR="00397D39">
        <w:t>density shifts were observed for English sole and</w:t>
      </w:r>
      <w:r w:rsidR="00264DBE">
        <w:t>,</w:t>
      </w:r>
      <w:r w:rsidR="00397D39">
        <w:t xml:space="preserve"> </w:t>
      </w:r>
      <w:r w:rsidR="00264DBE">
        <w:t xml:space="preserve">to some extent, </w:t>
      </w:r>
      <w:proofErr w:type="spellStart"/>
      <w:r w:rsidR="00397D39">
        <w:t>p</w:t>
      </w:r>
      <w:r w:rsidR="00397D39" w:rsidRPr="00397D39">
        <w:t>etrale</w:t>
      </w:r>
      <w:proofErr w:type="spellEnd"/>
      <w:r w:rsidR="00397D39" w:rsidRPr="00397D39">
        <w:t xml:space="preserve"> sole</w:t>
      </w:r>
      <w:r w:rsidR="00397D39">
        <w:t xml:space="preserve">. English sole </w:t>
      </w:r>
      <w:r w:rsidR="00264DBE">
        <w:t>were</w:t>
      </w:r>
      <w:r w:rsidR="00397D39">
        <w:t xml:space="preserve"> typically present in relatively similar densities coast</w:t>
      </w:r>
      <w:r w:rsidR="00CB2035">
        <w:t>-</w:t>
      </w:r>
      <w:r w:rsidR="00397D39">
        <w:t xml:space="preserve">wide, yet the </w:t>
      </w:r>
      <w:del w:id="570" w:author="Lewis.Barnett" w:date="2020-06-23T15:00:00Z">
        <w:r w:rsidR="00397D39" w:rsidDel="00087449">
          <w:delText>spatial trend</w:delText>
        </w:r>
      </w:del>
      <w:ins w:id="571" w:author="Lewis.Barnett" w:date="2020-06-23T15:00:00Z">
        <w:r w:rsidR="00087449">
          <w:t>local trend</w:t>
        </w:r>
      </w:ins>
      <w:r w:rsidR="00397D39">
        <w:t xml:space="preserve"> indicated that densities were increasing fastest at the northern and southern ends of the region</w:t>
      </w:r>
      <w:r w:rsidR="00DE015F">
        <w:t xml:space="preserve">. </w:t>
      </w:r>
      <w:r w:rsidR="00C51922">
        <w:t>However, the coast</w:t>
      </w:r>
      <w:r w:rsidR="00CB2035">
        <w:t>-</w:t>
      </w:r>
      <w:r w:rsidR="00C51922">
        <w:t xml:space="preserve">wide COG reveals </w:t>
      </w:r>
      <w:r w:rsidR="00484F75">
        <w:t>only a slight southward shift</w:t>
      </w:r>
      <w:r w:rsidR="00C51922">
        <w:t xml:space="preserve">, while the </w:t>
      </w:r>
      <w:r w:rsidR="006B1E39">
        <w:t>region</w:t>
      </w:r>
      <w:r w:rsidR="00556DFB">
        <w:t>-specific COGs show</w:t>
      </w:r>
      <w:r w:rsidR="00484F75">
        <w:t xml:space="preserve"> only a slight northward shift in the northern region</w:t>
      </w:r>
      <w:r w:rsidR="00C51922">
        <w:t>.</w:t>
      </w:r>
      <w:r w:rsidR="00FF0919">
        <w:t xml:space="preserve"> </w:t>
      </w:r>
      <w:proofErr w:type="spellStart"/>
      <w:r w:rsidR="00FF0919">
        <w:t>Petrale</w:t>
      </w:r>
      <w:proofErr w:type="spellEnd"/>
      <w:r w:rsidR="00FF0919">
        <w:t xml:space="preserve"> sole </w:t>
      </w:r>
      <w:r w:rsidR="00306407">
        <w:t xml:space="preserve">had a complex </w:t>
      </w:r>
      <w:del w:id="572" w:author="Lewis.Barnett" w:date="2020-06-27T16:52:00Z">
        <w:r w:rsidR="00306407" w:rsidDel="00C25EE2">
          <w:delText>spatial-</w:delText>
        </w:r>
        <w:r w:rsidR="00FF0919" w:rsidDel="00C25EE2">
          <w:delText>trend</w:delText>
        </w:r>
      </w:del>
      <w:ins w:id="573" w:author="Lewis.Barnett" w:date="2020-06-27T16:52:00Z">
        <w:r w:rsidR="00C25EE2">
          <w:t>local trend</w:t>
        </w:r>
      </w:ins>
      <w:r w:rsidR="00FF0919">
        <w:t xml:space="preserve"> field, increasing fastest in the north with </w:t>
      </w:r>
      <w:r w:rsidR="00CC5AEB">
        <w:t xml:space="preserve">the exception of isolated declining patches on the inshore side. </w:t>
      </w:r>
      <w:r w:rsidR="009C031E">
        <w:t xml:space="preserve">These changes are </w:t>
      </w:r>
      <w:r w:rsidR="00FD7790">
        <w:t>somewhat consistent with the coast</w:t>
      </w:r>
      <w:r w:rsidR="00CB2035">
        <w:t>-</w:t>
      </w:r>
      <w:r w:rsidR="00FD7790">
        <w:t xml:space="preserve">wide COG indicating a slight northward trend amidst moderate </w:t>
      </w:r>
      <w:proofErr w:type="spellStart"/>
      <w:r w:rsidR="00FD7790">
        <w:t>interannual</w:t>
      </w:r>
      <w:proofErr w:type="spellEnd"/>
      <w:r w:rsidR="00FD7790">
        <w:t xml:space="preserve"> variability. However, COGs of the northern and central </w:t>
      </w:r>
      <w:r w:rsidR="00264DBE">
        <w:t>regions--</w:t>
      </w:r>
      <w:r w:rsidR="007D67D6">
        <w:t xml:space="preserve">where </w:t>
      </w:r>
      <w:proofErr w:type="spellStart"/>
      <w:r w:rsidR="007D67D6">
        <w:t>petrale</w:t>
      </w:r>
      <w:proofErr w:type="spellEnd"/>
      <w:r w:rsidR="007D67D6">
        <w:t xml:space="preserve"> are typically most prevalent</w:t>
      </w:r>
      <w:r w:rsidR="00264DBE">
        <w:t>--</w:t>
      </w:r>
      <w:r w:rsidR="007D67D6">
        <w:t xml:space="preserve">indicated a </w:t>
      </w:r>
      <w:r w:rsidR="00264DBE">
        <w:t>divergent</w:t>
      </w:r>
      <w:r w:rsidR="007D67D6">
        <w:t xml:space="preserve"> pattern</w:t>
      </w:r>
      <w:r w:rsidR="00264DBE">
        <w:t>, in which densities were shifting northward in the northern region and slightly southward in the central region. Finally, n</w:t>
      </w:r>
      <w:r w:rsidR="00DE015F">
        <w:t xml:space="preserve">o </w:t>
      </w:r>
      <w:r w:rsidR="0001428C">
        <w:t>obvious directional</w:t>
      </w:r>
      <w:r w:rsidR="00674524">
        <w:t xml:space="preserve"> shift in density</w:t>
      </w:r>
      <w:r w:rsidR="00DE015F">
        <w:t xml:space="preserve"> was apparent in the </w:t>
      </w:r>
      <w:del w:id="574" w:author="Lewis.Barnett" w:date="2020-06-23T15:00:00Z">
        <w:r w:rsidR="00DE015F" w:rsidDel="00087449">
          <w:delText>spatial trend</w:delText>
        </w:r>
      </w:del>
      <w:ins w:id="575" w:author="Lewis.Barnett" w:date="2020-06-23T15:00:00Z">
        <w:r w:rsidR="00087449">
          <w:t>local trend</w:t>
        </w:r>
      </w:ins>
      <w:r w:rsidR="00DE015F">
        <w:t xml:space="preserve"> for sablefish, yet the coast</w:t>
      </w:r>
      <w:r w:rsidR="00CB2035">
        <w:t>-</w:t>
      </w:r>
      <w:r w:rsidR="00DE015F">
        <w:t>wide COG time</w:t>
      </w:r>
      <w:r w:rsidR="00CB2035">
        <w:t xml:space="preserve"> </w:t>
      </w:r>
      <w:r w:rsidR="00DE015F">
        <w:t xml:space="preserve">series indicated that a northward shift </w:t>
      </w:r>
      <w:r w:rsidR="00DE015F">
        <w:lastRenderedPageBreak/>
        <w:t xml:space="preserve">had occurred in the most recent 5-6 years. The </w:t>
      </w:r>
      <w:r w:rsidR="00556DFB">
        <w:t>region</w:t>
      </w:r>
      <w:r w:rsidR="00DE015F">
        <w:t xml:space="preserve">-specific COG indicates that this was driven by </w:t>
      </w:r>
      <w:r w:rsidR="00DD4113">
        <w:t>density</w:t>
      </w:r>
      <w:r w:rsidR="0000736B">
        <w:t xml:space="preserve"> </w:t>
      </w:r>
      <w:r w:rsidR="0040311A">
        <w:t xml:space="preserve">changes </w:t>
      </w:r>
      <w:r w:rsidR="00DE015F">
        <w:t xml:space="preserve">in the </w:t>
      </w:r>
      <w:r w:rsidR="0040311A">
        <w:t>north</w:t>
      </w:r>
      <w:r w:rsidR="00484F75">
        <w:t>ern and to some extent central regions</w:t>
      </w:r>
      <w:r w:rsidR="0040311A">
        <w:t>.</w:t>
      </w:r>
      <w:r w:rsidR="00C51922">
        <w:t xml:space="preserve"> Thus, depending on the evidence used, one could either conclude that there was a recent northward </w:t>
      </w:r>
      <w:r w:rsidR="00674524">
        <w:t>density</w:t>
      </w:r>
      <w:r w:rsidR="00C51922">
        <w:t xml:space="preserve"> shift, or simply an increase in productivity or aggregation near the core of the range within the north-central area. </w:t>
      </w:r>
    </w:p>
    <w:p w14:paraId="7D0BDD62" w14:textId="017910EF" w:rsidR="00B83E62" w:rsidRDefault="00B83E62" w:rsidP="00D26510">
      <w:pPr>
        <w:spacing w:after="120" w:line="480" w:lineRule="auto"/>
      </w:pPr>
    </w:p>
    <w:p w14:paraId="4B390697" w14:textId="77777777" w:rsidR="00B83E62" w:rsidRPr="00454BC9" w:rsidRDefault="00B83E62" w:rsidP="00D26510">
      <w:pPr>
        <w:spacing w:after="120" w:line="480" w:lineRule="auto"/>
        <w:rPr>
          <w:b/>
        </w:rPr>
      </w:pPr>
      <w:r>
        <w:rPr>
          <w:b/>
        </w:rPr>
        <w:t>Discussion</w:t>
      </w:r>
    </w:p>
    <w:p w14:paraId="7AC957B6" w14:textId="274E5939" w:rsidR="00DE7E57" w:rsidRDefault="006D0D73" w:rsidP="00D26510">
      <w:pPr>
        <w:spacing w:after="120" w:line="480" w:lineRule="auto"/>
      </w:pPr>
      <w:r>
        <w:t xml:space="preserve">The </w:t>
      </w:r>
      <w:r w:rsidR="002D165A">
        <w:t xml:space="preserve">complex </w:t>
      </w:r>
      <w:r>
        <w:t xml:space="preserve">spatial distribution of biotic and abiotic drivers </w:t>
      </w:r>
      <w:r w:rsidR="00DE7E57">
        <w:t>of population productivity and habitat suitability</w:t>
      </w:r>
      <w:r w:rsidR="002D165A">
        <w:t xml:space="preserve"> in ecosystems</w:t>
      </w:r>
      <w:r w:rsidR="00DE7E57">
        <w:t xml:space="preserve"> suggest</w:t>
      </w:r>
      <w:r w:rsidR="002D165A">
        <w:t>s</w:t>
      </w:r>
      <w:r w:rsidR="00DE7E57">
        <w:t xml:space="preserve"> that fine-scale descriptors may provide a more accurate representation of changes in species distributions than global indicators calcu</w:t>
      </w:r>
      <w:r w:rsidR="00B0437D">
        <w:t xml:space="preserve">lated across an entire region. </w:t>
      </w:r>
      <w:r w:rsidR="00DE7E57">
        <w:t>Here, we introduced a new approach to modeling and summarizing spatially</w:t>
      </w:r>
      <w:r>
        <w:t xml:space="preserve"> </w:t>
      </w:r>
      <w:r w:rsidR="00DE7E57">
        <w:t xml:space="preserve">referenced time series data on species </w:t>
      </w:r>
      <w:r w:rsidR="00DD4113">
        <w:t>population densities</w:t>
      </w:r>
      <w:r w:rsidR="00DE7E57">
        <w:t xml:space="preserve"> to calculate area-specific</w:t>
      </w:r>
      <w:r w:rsidR="00B0437D">
        <w:t xml:space="preserve"> trends in population </w:t>
      </w:r>
      <w:r w:rsidR="00DD4113">
        <w:t>size</w:t>
      </w:r>
      <w:r w:rsidR="00B0437D">
        <w:t xml:space="preserve">. </w:t>
      </w:r>
      <w:r w:rsidR="00DE7E57">
        <w:t xml:space="preserve">Our </w:t>
      </w:r>
      <w:r w:rsidR="002D165A">
        <w:t>approach</w:t>
      </w:r>
      <w:r w:rsidR="00DE7E57">
        <w:t xml:space="preserve"> </w:t>
      </w:r>
      <w:r w:rsidR="0089470C">
        <w:t xml:space="preserve">was able to </w:t>
      </w:r>
      <w:r w:rsidR="00DE7E57">
        <w:t xml:space="preserve">recover </w:t>
      </w:r>
      <w:del w:id="576" w:author="Lewis.Barnett" w:date="2020-06-23T15:00:00Z">
        <w:r w:rsidR="00DE7E57" w:rsidDel="00087449">
          <w:delText>spatial trend</w:delText>
        </w:r>
      </w:del>
      <w:ins w:id="577" w:author="Lewis.Barnett" w:date="2020-06-23T15:00:00Z">
        <w:r w:rsidR="00087449">
          <w:t>local trend</w:t>
        </w:r>
      </w:ins>
      <w:r w:rsidR="00DE7E57">
        <w:t xml:space="preserve">s </w:t>
      </w:r>
      <w:r w:rsidR="0089470C">
        <w:t xml:space="preserve">in simulated data and reveal </w:t>
      </w:r>
      <w:r w:rsidR="00DE7E57">
        <w:t xml:space="preserve">nuanced </w:t>
      </w:r>
      <w:del w:id="578" w:author="Lewis.Barnett" w:date="2020-06-23T15:00:00Z">
        <w:r w:rsidR="00DE7E57" w:rsidDel="00087449">
          <w:delText>spatial trend</w:delText>
        </w:r>
      </w:del>
      <w:ins w:id="579" w:author="Lewis.Barnett" w:date="2020-06-23T15:00:00Z">
        <w:r w:rsidR="00087449">
          <w:t>local trend</w:t>
        </w:r>
      </w:ins>
      <w:r w:rsidR="00DE7E57">
        <w:t xml:space="preserve">s in </w:t>
      </w:r>
      <w:r w:rsidR="0089470C">
        <w:t>the dynamics of 19 marine fishes off the west coast of the USA that</w:t>
      </w:r>
      <w:r w:rsidR="00DE7E57">
        <w:t xml:space="preserve"> often differed from </w:t>
      </w:r>
      <w:r w:rsidR="0089470C">
        <w:t xml:space="preserve">conventional </w:t>
      </w:r>
      <w:r w:rsidR="00DE7E57">
        <w:t xml:space="preserve">descriptors of </w:t>
      </w:r>
      <w:r w:rsidR="0089470C">
        <w:t xml:space="preserve">larger scale </w:t>
      </w:r>
      <w:r w:rsidR="00DE7E57">
        <w:t>distribution shifts</w:t>
      </w:r>
      <w:r w:rsidR="005B0BF6">
        <w:t xml:space="preserve"> </w:t>
      </w:r>
      <w:r w:rsidR="005B0BF6">
        <w:fldChar w:fldCharType="begin"/>
      </w:r>
      <w:ins w:id="580" w:author="Lewis.Barnett" w:date="2020-06-26T18:50:00Z">
        <w:r w:rsidR="00B923EE">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volume":"22","author":[{"family":"Woillez","given":"Mathieu"},{"family":"Rivoirard","given":"Jacques"},{"family":"Petitgas","given":"Pierre"}],"issued":{"date-parts":[["2009",4]]}}},{"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A."}],"issued":{"date-parts":[["2013"]]}}},{"id":"ZWhcxDBs/d4NqpyKS","uris":["http://zotero.org/users/2529419/items/K2DVEVVA"],"uri":["http://zotero.org/users/2529419/items/K2DVEVVA"],"itemData":{"id":"SciteAxG/5xQJsGTT","type":"article-journal","title":"Model-based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581" w:author="Lewis Barnett" w:date="2020-06-16T14:27:00Z">
        <w:del w:id="582" w:author="Lewis.Barnett" w:date="2020-06-26T18:20:00Z">
          <w:r w:rsidR="003C0549" w:rsidDel="00770736">
            <w:delInstrText xml:space="preserve"> ADDIN ZOTERO_ITEM CSL_CITATION {"citationID":"fIwMFjYi","properties":{"formattedCitation":"(Woillez et al. 2009, Pinsky et al. 2013, Thorson et al. 2016)","plainCitation":"(Woillez et al. 2009, Pinsky et al. 2013, Thorson et al. 2016)","noteIndex":0},"citationItems":[{"id":15840,"uris":["http://zotero.org/users/6342351/items/V737MT43"],"uri":["http://zotero.org/users/6342351/items/V737MT43"],"itemData":{"id":15840,"type":"article-journal","abstract":"This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volume":"22","author":[{"family":"Woillez","given":"Mathieu"},{"family":"Rivoirard","given":"Jacques"},{"family":"Petitgas","given":"Pierre"}],"issued":{"date-parts":[["2009",4]]}}},{"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583" w:author="Lewis.Barnett" w:date="2020-06-26T18:20:00Z">
        <w:r w:rsidR="00D15182" w:rsidDel="00770736">
          <w:del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5B0BF6">
        <w:fldChar w:fldCharType="separate"/>
      </w:r>
      <w:r w:rsidR="005B0BF6" w:rsidRPr="005B0BF6">
        <w:t>(Woillez et al. 2009, Pinsky et al. 2013, Thorson et al. 2016)</w:t>
      </w:r>
      <w:r w:rsidR="005B0BF6">
        <w:fldChar w:fldCharType="end"/>
      </w:r>
      <w:r w:rsidR="00DE7E57">
        <w:t>.</w:t>
      </w:r>
      <w:r w:rsidR="00B0437D">
        <w:t xml:space="preserve"> Furthermore, the </w:t>
      </w:r>
      <w:r w:rsidR="009C011E">
        <w:t xml:space="preserve">ability of our models to detect geographic </w:t>
      </w:r>
      <w:r w:rsidR="00B0437D">
        <w:t xml:space="preserve">boundaries between regions with different </w:t>
      </w:r>
      <w:r w:rsidR="009C011E">
        <w:t>trends was affirmed as these boundaries were largely congruent with known biogeographic breaks</w:t>
      </w:r>
      <w:r w:rsidR="00724A51">
        <w:t xml:space="preserve"> (yet we acknowledge that this may be influenced by assumptions </w:t>
      </w:r>
      <w:r w:rsidR="008D2423">
        <w:t xml:space="preserve">affecting </w:t>
      </w:r>
      <w:r w:rsidR="00724A51">
        <w:t>the optimization of the number of clusters)</w:t>
      </w:r>
      <w:r w:rsidR="009C011E">
        <w:t>.</w:t>
      </w:r>
      <w:r w:rsidR="00853945">
        <w:t xml:space="preserve"> Therefore, boundary detection techniques applied to a </w:t>
      </w:r>
      <w:del w:id="584" w:author="Lewis.Barnett" w:date="2020-06-23T15:00:00Z">
        <w:r w:rsidR="00853945" w:rsidDel="00087449">
          <w:delText>spatial trend</w:delText>
        </w:r>
      </w:del>
      <w:ins w:id="585" w:author="Lewis.Barnett" w:date="2020-06-23T15:00:00Z">
        <w:r w:rsidR="00087449">
          <w:t>local trend</w:t>
        </w:r>
      </w:ins>
      <w:r w:rsidR="00853945">
        <w:t xml:space="preserve"> field may be valuable </w:t>
      </w:r>
      <w:r w:rsidR="0004182C">
        <w:t>for helping to</w:t>
      </w:r>
      <w:r w:rsidR="00853945">
        <w:t xml:space="preserve"> defin</w:t>
      </w:r>
      <w:r w:rsidR="0004182C">
        <w:t>e</w:t>
      </w:r>
      <w:r w:rsidR="00853945">
        <w:t xml:space="preserve"> </w:t>
      </w:r>
      <w:r w:rsidR="00946D2D">
        <w:t xml:space="preserve">appropriate spatial scales for summarizing </w:t>
      </w:r>
      <w:r w:rsidR="0004182C">
        <w:t>monitoring products such as abundance indices, especially in cases where little other information on spatial population and community structure is available.</w:t>
      </w:r>
    </w:p>
    <w:p w14:paraId="1936CBAB" w14:textId="1514EAAB" w:rsidR="00DE7E57" w:rsidRDefault="0044347D" w:rsidP="00D26510">
      <w:pPr>
        <w:spacing w:after="120" w:line="480" w:lineRule="auto"/>
        <w:ind w:firstLine="720"/>
      </w:pPr>
      <w:r>
        <w:lastRenderedPageBreak/>
        <w:t xml:space="preserve">Our simulations and application </w:t>
      </w:r>
      <w:r w:rsidR="007C1E28">
        <w:t xml:space="preserve">of the </w:t>
      </w:r>
      <w:del w:id="586" w:author="Lewis.Barnett" w:date="2020-06-27T16:52:00Z">
        <w:r w:rsidR="007C1E28" w:rsidDel="00C25EE2">
          <w:delText>spatial-trend</w:delText>
        </w:r>
      </w:del>
      <w:ins w:id="587" w:author="Lewis.Barnett" w:date="2020-06-27T16:52:00Z">
        <w:r w:rsidR="00C25EE2">
          <w:t>local trend</w:t>
        </w:r>
      </w:ins>
      <w:r w:rsidR="007C1E28">
        <w:t xml:space="preserve"> model </w:t>
      </w:r>
      <w:r>
        <w:t xml:space="preserve">indicate that </w:t>
      </w:r>
      <w:r w:rsidR="005A4A21">
        <w:t>our proposed</w:t>
      </w:r>
      <w:r w:rsidR="007C1E28">
        <w:t xml:space="preserve"> approach can improve </w:t>
      </w:r>
      <w:r w:rsidR="005A4A21">
        <w:t>estimation and communication of spatially-varying temporal trends in population density</w:t>
      </w:r>
      <w:r w:rsidR="007C1E28">
        <w:t>. In particular, our a</w:t>
      </w:r>
      <w:r w:rsidR="00144B31">
        <w:t>p</w:t>
      </w:r>
      <w:r>
        <w:t>plication</w:t>
      </w:r>
      <w:r w:rsidR="00144B31">
        <w:t xml:space="preserve"> to marine fish survey data </w:t>
      </w:r>
      <w:r w:rsidR="00A77853">
        <w:t>indicate</w:t>
      </w:r>
      <w:r w:rsidR="00F17B01">
        <w:t>d</w:t>
      </w:r>
      <w:r w:rsidR="005B0BF6">
        <w:t xml:space="preserve"> that </w:t>
      </w:r>
      <w:r w:rsidR="00306407">
        <w:t xml:space="preserve">models including a </w:t>
      </w:r>
      <w:del w:id="588" w:author="Lewis.Barnett" w:date="2020-06-27T16:52:00Z">
        <w:r w:rsidR="00306407" w:rsidDel="00C25EE2">
          <w:delText>spatial-</w:delText>
        </w:r>
        <w:r w:rsidR="00CB31A2" w:rsidDel="00C25EE2">
          <w:delText>trend</w:delText>
        </w:r>
      </w:del>
      <w:ins w:id="589" w:author="Lewis.Barnett" w:date="2020-06-27T16:52:00Z">
        <w:r w:rsidR="00C25EE2">
          <w:t>local trend</w:t>
        </w:r>
      </w:ins>
      <w:r w:rsidR="00CB31A2">
        <w:t xml:space="preserve"> field were more parsimonious than th</w:t>
      </w:r>
      <w:r>
        <w:t xml:space="preserve">ose without a </w:t>
      </w:r>
      <w:del w:id="590" w:author="Lewis.Barnett" w:date="2020-06-23T15:00:00Z">
        <w:r w:rsidDel="00087449">
          <w:delText>spatial trend</w:delText>
        </w:r>
      </w:del>
      <w:ins w:id="591" w:author="Lewis.Barnett" w:date="2020-06-23T15:00:00Z">
        <w:r w:rsidR="00087449">
          <w:t>local trend</w:t>
        </w:r>
      </w:ins>
      <w:r>
        <w:t>. Thi</w:t>
      </w:r>
      <w:r w:rsidR="00CB31A2">
        <w:t>s result</w:t>
      </w:r>
      <w:r>
        <w:t xml:space="preserve"> is</w:t>
      </w:r>
      <w:r w:rsidR="00CB31A2">
        <w:t xml:space="preserve"> consistent with a recent study incorporat</w:t>
      </w:r>
      <w:r w:rsidR="0089470C">
        <w:t>ing</w:t>
      </w:r>
      <w:r w:rsidR="00CB31A2">
        <w:t xml:space="preserve"> a spatially varying influence of an oceanographic index on </w:t>
      </w:r>
      <w:proofErr w:type="spellStart"/>
      <w:r w:rsidR="00CB31A2">
        <w:t>groundfish</w:t>
      </w:r>
      <w:proofErr w:type="spellEnd"/>
      <w:r w:rsidR="00CB31A2">
        <w:t xml:space="preserve"> distributions in the eastern Bering Sea </w:t>
      </w:r>
      <w:r w:rsidR="00CB31A2">
        <w:fldChar w:fldCharType="begin"/>
      </w:r>
      <w:ins w:id="592" w:author="Lewis Barnett" w:date="2020-06-16T14:27:00Z">
        <w:r w:rsidR="003C0549">
          <w:instrText xml:space="preserve"> ADDIN ZOTERO_ITEM CSL_CITATION {"citationID":"OQlmhOD3","properties":{"formattedCitation":"(Thorson 2019a)","plainCitation":"(Thorson 2019a)","noteIndex":0},"citationItems":[{"id":15850,"uris":["http://zotero.org/users/6342351/items/QW8CCS7K"],"uri":["http://zotero.org/users/6342351/items/QW8CCS7K"],"itemData":{"id":15850,"type":"article-journal","abstract":"Oceanographers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shift.","container-title":"Limnology and Oceanography","DOI":"10.1002/lno.11238","ISSN":"1939-5590","issue":"6","language":"en","page":"2632-2645","source":"Wiley Online Library","title":"Measuring the impact of oceanographic indices on species distribution shifts: The spatially varying effect of cold-pool extent in the eastern Bering Sea","title-short":"Measuring the impact of oceanographic indices on species distribution shifts","volume":"64","author":[{"family":"Thorson","given":"James T."}],"issued":{"date-parts":[["2019"]]}}}],"schema":"https://github.com/citation-style-language/schema/raw/master/csl-citation.json"} </w:instrText>
        </w:r>
      </w:ins>
      <w:del w:id="593" w:author="Lewis Barnett" w:date="2020-06-16T14:27:00Z">
        <w:r w:rsidR="00CB31A2" w:rsidDel="003C0549">
          <w:del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delInstrText>
        </w:r>
      </w:del>
      <w:r w:rsidR="00CB31A2">
        <w:fldChar w:fldCharType="separate"/>
      </w:r>
      <w:r w:rsidR="00CB31A2" w:rsidRPr="00CB31A2">
        <w:t>(Thorson 2019a)</w:t>
      </w:r>
      <w:r w:rsidR="00CB31A2">
        <w:fldChar w:fldCharType="end"/>
      </w:r>
      <w:r w:rsidR="00CB31A2">
        <w:t>.</w:t>
      </w:r>
      <w:r w:rsidR="003C71A3">
        <w:t xml:space="preserve"> Furthermore, </w:t>
      </w:r>
      <w:r>
        <w:t xml:space="preserve">according to our simulations </w:t>
      </w:r>
      <w:r w:rsidR="003C71A3">
        <w:t xml:space="preserve">the estimated </w:t>
      </w:r>
      <w:del w:id="594" w:author="Lewis.Barnett" w:date="2020-06-23T15:00:00Z">
        <w:r w:rsidR="003C71A3" w:rsidDel="00087449">
          <w:delText>spatial trend</w:delText>
        </w:r>
      </w:del>
      <w:ins w:id="595" w:author="Lewis.Barnett" w:date="2020-06-23T15:00:00Z">
        <w:r w:rsidR="00087449">
          <w:t>local trend</w:t>
        </w:r>
      </w:ins>
      <w:r w:rsidR="003C71A3">
        <w:t xml:space="preserve">s were </w:t>
      </w:r>
      <w:r w:rsidR="00A14E91">
        <w:t>less biased than those estimated post-hoc from predictions</w:t>
      </w:r>
      <w:r w:rsidR="00306407">
        <w:t xml:space="preserve"> of a model without the </w:t>
      </w:r>
      <w:del w:id="596" w:author="Lewis.Barnett" w:date="2020-06-27T16:52:00Z">
        <w:r w:rsidR="00306407" w:rsidDel="00C25EE2">
          <w:delText>spatial-</w:delText>
        </w:r>
        <w:r w:rsidR="00A14E91" w:rsidDel="00C25EE2">
          <w:delText>trend</w:delText>
        </w:r>
      </w:del>
      <w:ins w:id="597" w:author="Lewis.Barnett" w:date="2020-06-27T16:52:00Z">
        <w:r w:rsidR="00C25EE2">
          <w:t>local trend</w:t>
        </w:r>
      </w:ins>
      <w:r w:rsidR="00A14E91">
        <w:t xml:space="preserve"> field. </w:t>
      </w:r>
      <w:r>
        <w:t>However, t</w:t>
      </w:r>
      <w:r w:rsidR="00CB31A2">
        <w:t xml:space="preserve">he </w:t>
      </w:r>
      <w:del w:id="598" w:author="Lewis.Barnett" w:date="2020-06-27T16:52:00Z">
        <w:r w:rsidR="00306407" w:rsidDel="00C25EE2">
          <w:delText>spatial-trend</w:delText>
        </w:r>
      </w:del>
      <w:ins w:id="599" w:author="Lewis.Barnett" w:date="2020-06-27T16:52:00Z">
        <w:r w:rsidR="00C25EE2">
          <w:t>local trend</w:t>
        </w:r>
      </w:ins>
      <w:r w:rsidR="00306407">
        <w:t xml:space="preserve"> model</w:t>
      </w:r>
      <w:r w:rsidR="00CB31A2">
        <w:t xml:space="preserve"> is </w:t>
      </w:r>
      <w:r w:rsidR="00A77853">
        <w:t xml:space="preserve">somewhat sensitive to observation error and spatiotemporal variation. Such sources of variation can obscure the </w:t>
      </w:r>
      <w:del w:id="600" w:author="Lewis.Barnett" w:date="2020-06-23T15:00:00Z">
        <w:r w:rsidR="00A77853" w:rsidDel="00087449">
          <w:delText>spatial trend</w:delText>
        </w:r>
      </w:del>
      <w:ins w:id="601" w:author="Lewis.Barnett" w:date="2020-06-23T15:00:00Z">
        <w:r w:rsidR="00087449">
          <w:t>local trend</w:t>
        </w:r>
      </w:ins>
      <w:r w:rsidR="00A77853">
        <w:t xml:space="preserve">, yet this is to be expected in the same way that any trend is less detectable given </w:t>
      </w:r>
      <w:r w:rsidR="00C30DD6">
        <w:t>noisier data</w:t>
      </w:r>
      <w:r w:rsidR="00F6236A">
        <w:t xml:space="preserve"> </w:t>
      </w:r>
      <w:r>
        <w:fldChar w:fldCharType="begin"/>
      </w:r>
      <w:ins w:id="602" w:author="Lewis Barnett" w:date="2020-06-16T14:27:00Z">
        <w:r w:rsidR="003C0549">
          <w:instrText xml:space="preserve"> ADDIN ZOTERO_ITEM CSL_CITATION {"citationID":"ymnWigwa","properties":{"formattedCitation":"(Weatherhead et al. 1998)","plainCitation":"(Weatherhead et al. 1998)","noteIndex":0},"citationItems":[{"id":15938,"uris":["http://zotero.org/users/6342351/items/ZL4Y7RWG"],"uri":["http://zotero.org/users/6342351/items/ZL4Y7RWG"],"itemData":{"id":15938,"type":"article-journal","abstract":"Detection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instrText>
        </w:r>
        <w:r w:rsidR="003C0549">
          <w:rPr>
            <w:rFonts w:ascii="Cambria Math" w:hAnsi="Cambria Math" w:cs="Cambria Math"/>
          </w:rPr>
          <w:instrText>∼</w:instrText>
        </w:r>
        <w:r w:rsidR="003C0549">
          <w: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nature.","container-title":"Journal of Geophysical Research: Atmospheres","DOI":"10.1029/98JD00995","ISSN":"2156-2202","issue":"D14","language":"en","page":"17149-17161","source":"Wiley Online Library","title":"Factors affecting the detection of trends: Statistical considerations and applications to environmental data","title-short":"Factors affecting the detection of trends","volume":"103","author":[{"family":"Weatherhead","given":"Elizabeth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instrText>
        </w:r>
      </w:ins>
      <w:del w:id="603" w:author="Lewis Barnett" w:date="2020-06-16T14:27:00Z">
        <w:r w:rsidDel="003C0549">
          <w:delInstrText xml:space="preserve"> ADDIN ZOTERO_ITEM CSL_CITATION {"citationID":"ymnWigwa","properties":{"formattedCitation":"(Weatherhead et al. 1998)","plainCitation":"(Weatherhead et al. 1998)","noteIndex":0},"citationItems":[{"id":15938,"uris":["http://zotero.org/users/local/BQs8dIsK/items/ZL4Y7RWG"],"uri":["http://zotero.org/users/local/BQs8dIsK/items/ZL4Y7RWG"],"itemData":{"id":15938,"type":"article-journal","title":"Factors affecting the detection of trends: Statistical considerations and applications to environmental data","container-title":"Journal of Geophysical Research: Atmospheres","page":"17149-17161","volume":"103","issue":"D14","source":"Wiley Online Library","abstract":"Detection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delInstrText>
        </w:r>
        <w:r w:rsidDel="003C0549">
          <w:rPr>
            <w:rFonts w:ascii="Cambria Math" w:hAnsi="Cambria Math" w:cs="Cambria Math"/>
          </w:rPr>
          <w:delInstrText>∼</w:delInstrText>
        </w:r>
        <w:r w:rsidDel="003C0549">
          <w:del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nature.","DOI":"10.1029/98JD00995","ISSN":"2156-2202","title-short":"Factors affecting the detection of trends","language":"en","author":[{"family":"Weatherhead","given":"Elizabeth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delInstrText>
        </w:r>
      </w:del>
      <w:r>
        <w:fldChar w:fldCharType="separate"/>
      </w:r>
      <w:r w:rsidRPr="0044347D">
        <w:t>(Weatherhead et al. 1998)</w:t>
      </w:r>
      <w:r>
        <w:fldChar w:fldCharType="end"/>
      </w:r>
      <w:r w:rsidR="00A77853">
        <w:t xml:space="preserve">. </w:t>
      </w:r>
      <w:r w:rsidR="0004774A">
        <w:t>Therefore, ou</w:t>
      </w:r>
      <w:r w:rsidR="00D66CB2">
        <w:t xml:space="preserve">r method </w:t>
      </w:r>
      <w:r w:rsidR="0004774A">
        <w:t>is likely most</w:t>
      </w:r>
      <w:r w:rsidR="00D66CB2">
        <w:t xml:space="preserve"> skillful at detecting spatial structure in population or community dynamics from observations with precise measurement within systems with low temporal variation in spatial structure</w:t>
      </w:r>
      <w:r w:rsidR="00FF5B4D">
        <w:t xml:space="preserve"> (e.g., those consisting of species with </w:t>
      </w:r>
      <w:r w:rsidR="007735F2">
        <w:t xml:space="preserve">higher longevity, generation time, and site fidelity, </w:t>
      </w:r>
      <w:r w:rsidR="00FF5B4D">
        <w:t xml:space="preserve">and lower </w:t>
      </w:r>
      <w:r w:rsidR="007735F2">
        <w:t xml:space="preserve">rates of movement and </w:t>
      </w:r>
      <w:r w:rsidR="00FF5B4D">
        <w:t>variation in dispersal paths)</w:t>
      </w:r>
      <w:r w:rsidR="00D66CB2">
        <w:t xml:space="preserve">. </w:t>
      </w:r>
      <w:r w:rsidR="004D7818">
        <w:t>We expect that the predictions in our example application in this study are robust to the sensitivity of the method to spatiotemporal variation because the estimated s</w:t>
      </w:r>
      <w:r w:rsidR="00D15182">
        <w:t>patiotemporal variance is</w:t>
      </w:r>
      <w:r w:rsidR="004D7818">
        <w:t xml:space="preserve"> much lower than the spatial variance for </w:t>
      </w:r>
      <w:proofErr w:type="spellStart"/>
      <w:r w:rsidR="00D15182">
        <w:t>groundfish</w:t>
      </w:r>
      <w:proofErr w:type="spellEnd"/>
      <w:r w:rsidR="00D15182">
        <w:t xml:space="preserve"> species in this system.</w:t>
      </w:r>
      <w:r w:rsidR="004D7818">
        <w:t xml:space="preserve"> </w:t>
      </w:r>
      <w:r w:rsidR="00D15182">
        <w:t xml:space="preserve">Observation error in trawl surveys can include a wide range of values as a result of variance in sampling efficiency </w:t>
      </w:r>
      <w:r w:rsidR="00D15182">
        <w:fldChar w:fldCharType="begin"/>
      </w:r>
      <w:ins w:id="604" w:author="Lewis Barnett" w:date="2020-06-16T14:27:00Z">
        <w:r w:rsidR="003C0549">
          <w:instrText xml:space="preserve"> ADDIN ZOTERO_ITEM CSL_CITATION {"citationID":"Nn6ubwBQ","properties":{"formattedCitation":"(Kotwicki and Ono 2019)","plainCitation":"(Kotwicki and Ono 2019)","noteIndex":0},"citationItems":[{"id":15942,"uris":["http://zotero.org/users/6342351/items/IMMG6S39"],"uri":["http://zotero.org/users/6342351/items/IMMG6S39"],"itemData":{"id":15942,"type":"article-journal","abstract":"Abundance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q.","container-title":"Fish and Fisheries","DOI":"10.1111/faf.12375","ISSN":"1467-2979","issue":"4","language":"en","page":"760-774","source":"Wiley Online Library","title":"The effect of random and density-dependent variation in sampling efficiency on variance of abundance estimates from fishery surveys","volume":"20","author":[{"family":"Kotwicki","given":"Stan"},{"family":"Ono","given":"Kotaro"}],"issued":{"date-parts":[["2019"]]}}}],"schema":"https://github.com/citation-style-language/schema/raw/master/csl-citation.json"} </w:instrText>
        </w:r>
      </w:ins>
      <w:del w:id="605" w:author="Lewis Barnett" w:date="2020-06-16T14:27:00Z">
        <w:r w:rsidR="00D15182" w:rsidDel="003C0549">
          <w:delInstrText xml:space="preserve"> ADDIN ZOTERO_ITEM CSL_CITATION {"citationID":"Nn6ubwBQ","properties":{"formattedCitation":"(Kotwicki and Ono 2019)","plainCitation":"(Kotwicki and Ono 2019)","noteIndex":0},"citationItems":[{"id":15942,"uris":["http://zotero.org/users/local/BQs8dIsK/items/IMMG6S39"],"uri":["http://zotero.org/users/local/BQs8dIsK/items/IMMG6S39"],"itemData":{"id":15942,"type":"article-journal","title":"The effect of random and density-dependent variation in sampling efficiency on variance of abundance estimates from fishery surveys","container-title":"Fish and Fisheries","page":"760-774","volume":"20","issue":"4","source":"Wiley Online Library","abstract":"Abundance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q.","DOI":"10.1111/faf.12375","ISSN":"1467-2979","language":"en","author":[{"family":"Kotwicki","given":"Stan"},{"family":"Ono","given":"Kotaro"}],"issued":{"date-parts":[["2019"]]}}}],"schema":"https://github.com/citation-style-language/schema/raw/master/csl-citation.json"} </w:delInstrText>
        </w:r>
      </w:del>
      <w:r w:rsidR="00D15182">
        <w:fldChar w:fldCharType="separate"/>
      </w:r>
      <w:r w:rsidR="00D15182" w:rsidRPr="00D15182">
        <w:t>(Kotwicki and Ono 2019)</w:t>
      </w:r>
      <w:r w:rsidR="00D15182">
        <w:fldChar w:fldCharType="end"/>
      </w:r>
      <w:r w:rsidR="00D15182">
        <w:t xml:space="preserve">, but relating such values to the observation error scale parameter evaluated in our simulations may require additional research and standardization.  </w:t>
      </w:r>
      <w:r w:rsidR="0089470C">
        <w:t>Further ways to con</w:t>
      </w:r>
      <w:r w:rsidR="00687754">
        <w:t>strain the variance parameters,</w:t>
      </w:r>
      <w:r w:rsidR="0089470C">
        <w:t xml:space="preserve"> such </w:t>
      </w:r>
      <w:r w:rsidR="0089470C">
        <w:lastRenderedPageBreak/>
        <w:t>as developing informative Bayesian priors from similar surveys</w:t>
      </w:r>
      <w:r w:rsidR="006454FE">
        <w:t xml:space="preserve"> </w:t>
      </w:r>
      <w:r w:rsidR="0004774A">
        <w:t>migh</w:t>
      </w:r>
      <w:r w:rsidR="009200D7">
        <w:t xml:space="preserve">t extend the detectability of </w:t>
      </w:r>
      <w:del w:id="606" w:author="Lewis.Barnett" w:date="2020-06-23T15:00:00Z">
        <w:r w:rsidR="00EF627A" w:rsidDel="00087449">
          <w:delText xml:space="preserve">spatial </w:delText>
        </w:r>
        <w:r w:rsidR="009200D7" w:rsidDel="00087449">
          <w:delText>trend</w:delText>
        </w:r>
      </w:del>
      <w:ins w:id="607" w:author="Lewis.Barnett" w:date="2020-06-23T15:00:00Z">
        <w:r w:rsidR="00087449">
          <w:t>local trend</w:t>
        </w:r>
      </w:ins>
      <w:r w:rsidR="009200D7">
        <w:t xml:space="preserve"> structure over the models used here.</w:t>
      </w:r>
    </w:p>
    <w:p w14:paraId="66301DFC" w14:textId="433D392F" w:rsidR="00DE7E57" w:rsidRDefault="00DE7E57" w:rsidP="00D26510">
      <w:pPr>
        <w:spacing w:after="120" w:line="480" w:lineRule="auto"/>
        <w:ind w:firstLine="720"/>
      </w:pPr>
      <w:r>
        <w:t>We show how the inference about shifts in species</w:t>
      </w:r>
      <w:r w:rsidR="00DD4113">
        <w:t>’</w:t>
      </w:r>
      <w:r>
        <w:t xml:space="preserve"> </w:t>
      </w:r>
      <w:r w:rsidR="00DD4113">
        <w:t>population density</w:t>
      </w:r>
      <w:r w:rsidR="0000736B">
        <w:t xml:space="preserve"> </w:t>
      </w:r>
      <w:r>
        <w:t>depend on the spatial scale</w:t>
      </w:r>
      <w:r w:rsidR="00F17B01">
        <w:t xml:space="preserve"> at which they are summarized. </w:t>
      </w:r>
      <w:r>
        <w:t xml:space="preserve">When we applied the </w:t>
      </w:r>
      <w:del w:id="608" w:author="Lewis.Barnett" w:date="2020-06-27T16:52:00Z">
        <w:r w:rsidR="00306407" w:rsidDel="00C25EE2">
          <w:delText>spatial-trend</w:delText>
        </w:r>
      </w:del>
      <w:ins w:id="609" w:author="Lewis.Barnett" w:date="2020-06-27T16:52:00Z">
        <w:r w:rsidR="00C25EE2">
          <w:t>local trend</w:t>
        </w:r>
      </w:ins>
      <w:r w:rsidR="00306407">
        <w:t xml:space="preserve"> model</w:t>
      </w:r>
      <w:r>
        <w:t xml:space="preserve"> to </w:t>
      </w:r>
      <w:r w:rsidR="0089470C">
        <w:t>marine fishes</w:t>
      </w:r>
      <w:r>
        <w:t xml:space="preserve">, the resulting maps of the </w:t>
      </w:r>
      <w:r w:rsidR="002374FB">
        <w:t>spatially-</w:t>
      </w:r>
      <w:r>
        <w:t xml:space="preserve">explicit trend and </w:t>
      </w:r>
      <w:r w:rsidR="00DD4113">
        <w:t>density</w:t>
      </w:r>
      <w:r w:rsidR="0000736B">
        <w:t xml:space="preserve"> </w:t>
      </w:r>
      <w:r>
        <w:t xml:space="preserve">from the </w:t>
      </w:r>
      <w:r w:rsidR="0089470C">
        <w:t>model</w:t>
      </w:r>
      <w:r>
        <w:t xml:space="preserve"> revealed nuanced patterns of heterogeneity and directional change in </w:t>
      </w:r>
      <w:proofErr w:type="spellStart"/>
      <w:r>
        <w:t>groundfish</w:t>
      </w:r>
      <w:proofErr w:type="spellEnd"/>
      <w:r>
        <w:t xml:space="preserve"> </w:t>
      </w:r>
      <w:r w:rsidR="00DD4113">
        <w:t>density</w:t>
      </w:r>
      <w:r w:rsidR="00F85B0D">
        <w:t xml:space="preserve"> </w:t>
      </w:r>
      <w:r w:rsidR="00A77853">
        <w:fldChar w:fldCharType="begin"/>
      </w:r>
      <w:ins w:id="610" w:author="Lewis.Barnett" w:date="2020-06-26T18:50:00Z">
        <w:r w:rsidR="00B923EE">
          <w:instrText xml:space="preserve"> ADDIN ZOTERO_ITEM CSL_CITATION {"citationID":"GpoIYBpo","properties":{"formattedCitation":"(COG; this study, Thorson et al. 2016)","plainCitation":"(COG; this study, Thorson et al. 2016)","noteIndex":0},"citationItems":[{"id":"ZWhcxDBs/d4NqpyKS","uris":["http://zotero.org/users/2529419/items/K2DVEVVA"],"uri":["http://zotero.org/users/2529419/items/K2DVEVVA"],"itemData":{"id":"SciteAxG/5xQJsGTT","type":"article-journal","title":"Model-based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instrText>
        </w:r>
      </w:ins>
      <w:ins w:id="611" w:author="Lewis Barnett" w:date="2020-06-16T14:27:00Z">
        <w:del w:id="612" w:author="Lewis.Barnett" w:date="2020-06-26T18:20:00Z">
          <w:r w:rsidR="003C0549" w:rsidDel="00770736">
            <w:delInstrText xml:space="preserve"> ADDIN ZOTERO_ITEM CSL_CITATION {"citationID":"GpoIYBpo","properties":{"formattedCitation":"(COG; this study, Thorson et al. 2016)","plainCitation":"(COG; this study, Thorson et al. 2016)","noteIndex":0},"citationItems":[{"id":"fxBrDx2O/aTOcdWv0","uris":["http://zotero.org/users/2529419/items/K2DVEVVA"],"uri":["http://zotero.org/users/2529419/items/K2DVEVVA"],"itemData":{"id":"SciteAxG/5xQJsGTT","type":"article-journal","title":"Model-based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delInstrText>
          </w:r>
        </w:del>
      </w:ins>
      <w:del w:id="613" w:author="Lewis.Barnett" w:date="2020-06-26T18:20:00Z">
        <w:r w:rsidR="00D15182" w:rsidDel="00770736">
          <w:delInstrText xml:space="preserve"> ADDIN ZOTERO_ITEM CSL_CITATION {"citationID":"GpoIYBpo","properties":{"formattedCitation":"(COG; this study, Thorson et al. 2016)","plainCitation":"(COG; this study, Thorson et al. 2016)","noteIndex":0},"citationItems":[{"id":"ZZmZn1OF/HTvhuSfn","uris":["http://zotero.org/users/2529419/items/K2DVEVVA"],"uri":["http://zotero.org/users/2529419/items/K2DVEVVA"],"itemData":{"id":"SciteAxG/5xQJsGTT","type":"article-journal","title":"Model-based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delInstrText>
        </w:r>
      </w:del>
      <w:r w:rsidR="00A77853">
        <w:fldChar w:fldCharType="separate"/>
      </w:r>
      <w:r w:rsidR="007C1E28" w:rsidRPr="007C1E28">
        <w:t>(COG; this study, Thorson et al. 2016)</w:t>
      </w:r>
      <w:r w:rsidR="00A77853">
        <w:fldChar w:fldCharType="end"/>
      </w:r>
      <w:r>
        <w:t xml:space="preserve">. Taking the </w:t>
      </w:r>
      <w:r w:rsidR="0000736B">
        <w:t xml:space="preserve">predicted </w:t>
      </w:r>
      <w:r w:rsidR="00DD4113">
        <w:t>density</w:t>
      </w:r>
      <w:r w:rsidR="0000736B" w:rsidDel="0000736B">
        <w:t xml:space="preserve"> </w:t>
      </w:r>
      <w:r>
        <w:t xml:space="preserve">to represent the underlying spatial heterogeneity, the </w:t>
      </w:r>
      <w:del w:id="614" w:author="Lewis.Barnett" w:date="2020-06-27T16:52:00Z">
        <w:r w:rsidR="000B60E5" w:rsidDel="00C25EE2">
          <w:delText>spatial-</w:delText>
        </w:r>
        <w:r w:rsidDel="00C25EE2">
          <w:delText>trend</w:delText>
        </w:r>
      </w:del>
      <w:ins w:id="615" w:author="Lewis.Barnett" w:date="2020-06-27T16:52:00Z">
        <w:r w:rsidR="00C25EE2">
          <w:t>local trend</w:t>
        </w:r>
      </w:ins>
      <w:r>
        <w:t xml:space="preserve"> random field conveyed fine-scale information about potential range dynamics that </w:t>
      </w:r>
      <w:r w:rsidR="00D52ED7">
        <w:t>were masked when</w:t>
      </w:r>
      <w:r>
        <w:t xml:space="preserve"> evaluating </w:t>
      </w:r>
      <w:r w:rsidR="0000736B">
        <w:t>coast</w:t>
      </w:r>
      <w:r w:rsidR="002374FB">
        <w:t>-</w:t>
      </w:r>
      <w:r w:rsidR="0000736B">
        <w:t xml:space="preserve">wide COG </w:t>
      </w:r>
      <w:r>
        <w:t>time series</w:t>
      </w:r>
      <w:r w:rsidR="00467575">
        <w:t>. The disparity o</w:t>
      </w:r>
      <w:r>
        <w:t xml:space="preserve">f inference was greatest in cases where </w:t>
      </w:r>
      <w:r w:rsidR="00DD4113">
        <w:t>density</w:t>
      </w:r>
      <w:r w:rsidR="0000736B">
        <w:t xml:space="preserve"> </w:t>
      </w:r>
      <w:r>
        <w:t xml:space="preserve">was increasing fastest at opposing ends of a range, </w:t>
      </w:r>
      <w:r w:rsidR="00DD4113">
        <w:t>density</w:t>
      </w:r>
      <w:r w:rsidR="0000736B">
        <w:t xml:space="preserve"> </w:t>
      </w:r>
      <w:r w:rsidR="009059C4">
        <w:t>was spatially diverging</w:t>
      </w:r>
      <w:r>
        <w:t xml:space="preserve">, or where </w:t>
      </w:r>
      <w:r w:rsidR="00DD4113">
        <w:t>density</w:t>
      </w:r>
      <w:r w:rsidR="0000736B">
        <w:t xml:space="preserve"> </w:t>
      </w:r>
      <w:r>
        <w:t>among patches were converging toward t</w:t>
      </w:r>
      <w:r w:rsidR="00F17B01">
        <w:t xml:space="preserve">he center of the distribution. </w:t>
      </w:r>
      <w:r>
        <w:t xml:space="preserve">Furthermore, </w:t>
      </w:r>
      <w:r w:rsidR="00CA5205">
        <w:t>when examining only the</w:t>
      </w:r>
      <w:r>
        <w:t xml:space="preserve"> coast</w:t>
      </w:r>
      <w:r w:rsidR="002374FB">
        <w:t>-</w:t>
      </w:r>
      <w:r>
        <w:t xml:space="preserve">wide COG, one is unable to differentiate between shifts due to an increase in density in one </w:t>
      </w:r>
      <w:r w:rsidR="00306407">
        <w:t>area</w:t>
      </w:r>
      <w:r>
        <w:t xml:space="preserve"> or a decrease in </w:t>
      </w:r>
      <w:r w:rsidR="00DD4113">
        <w:t>density</w:t>
      </w:r>
      <w:r w:rsidR="00D000A1">
        <w:t xml:space="preserve"> </w:t>
      </w:r>
      <w:r w:rsidR="00A77853">
        <w:t xml:space="preserve">in </w:t>
      </w:r>
      <w:r w:rsidR="00306407">
        <w:t>another</w:t>
      </w:r>
      <w:r w:rsidR="00A77853">
        <w:t xml:space="preserve"> </w:t>
      </w:r>
      <w:r w:rsidR="00306407">
        <w:t>area</w:t>
      </w:r>
      <w:r w:rsidR="00A77853">
        <w:t>.</w:t>
      </w:r>
      <w:r>
        <w:t xml:space="preserve"> </w:t>
      </w:r>
    </w:p>
    <w:p w14:paraId="6643FB62" w14:textId="0317E862" w:rsidR="00DE7E57" w:rsidRDefault="00DE7E57" w:rsidP="00D26510">
      <w:pPr>
        <w:spacing w:after="120" w:line="480" w:lineRule="auto"/>
        <w:ind w:firstLine="720"/>
      </w:pPr>
      <w:r>
        <w:t xml:space="preserve">For complex ecosystems such as the US </w:t>
      </w:r>
      <w:r w:rsidR="00860B19">
        <w:t>W</w:t>
      </w:r>
      <w:r>
        <w:t xml:space="preserve">est </w:t>
      </w:r>
      <w:r w:rsidR="00860B19">
        <w:t>C</w:t>
      </w:r>
      <w:r>
        <w:t>oast</w:t>
      </w:r>
      <w:r w:rsidR="00BF069D">
        <w:t>,</w:t>
      </w:r>
      <w:r w:rsidR="00467575">
        <w:t xml:space="preserve"> and other coastal upwelling systems</w:t>
      </w:r>
      <w:r>
        <w:t xml:space="preserve"> where physical variables like temperature do not follow a simple monotonic gradient over broad geographic scales, it may be too simplistic to expect clear coast</w:t>
      </w:r>
      <w:r w:rsidR="002374FB">
        <w:t>-</w:t>
      </w:r>
      <w:r>
        <w:t>wide trends i</w:t>
      </w:r>
      <w:r w:rsidR="00F17B01">
        <w:t xml:space="preserve">n COG across multiple species as a result of climate change. </w:t>
      </w:r>
      <w:r>
        <w:t xml:space="preserve">These </w:t>
      </w:r>
      <w:r w:rsidR="00806A01">
        <w:t>coast</w:t>
      </w:r>
      <w:r w:rsidR="002374FB">
        <w:t>-</w:t>
      </w:r>
      <w:r w:rsidR="00806A01">
        <w:t>wide</w:t>
      </w:r>
      <w:r>
        <w:t xml:space="preserve"> patterns are observed in systems w</w:t>
      </w:r>
      <w:r w:rsidR="00F17B01">
        <w:t>ith broader continental shelves</w:t>
      </w:r>
      <w:r>
        <w:t xml:space="preserve"> </w:t>
      </w:r>
      <w:r w:rsidR="00233D25">
        <w:t xml:space="preserve">such as </w:t>
      </w:r>
      <w:r>
        <w:t xml:space="preserve">the northeast US </w:t>
      </w:r>
      <w:r w:rsidR="005B0BF6">
        <w:fldChar w:fldCharType="begin"/>
      </w:r>
      <w:ins w:id="616" w:author="Lewis.Barnett" w:date="2020-06-26T18:50:00Z">
        <w:r w:rsidR="00B923EE">
          <w: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A."}],"issued":{"date-parts":[["2013"]]}}},{"id":"ZWhcxDBs/RHSSAH3R","uris":["http://zotero.org/users/local/BQs8dIsK/items/CCL4KAKY"],"uri":["http://zotero.org/users/local/BQs8dIsK/items/CCL4KAKY"],"itemData":{"id":439,"type":"article-journal","title":"The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ins>
      <w:ins w:id="617" w:author="Lewis Barnett" w:date="2020-06-16T14:27:00Z">
        <w:del w:id="618" w:author="Lewis.Barnett" w:date="2020-06-26T18:20:00Z">
          <w:r w:rsidR="003C0549" w:rsidDel="00770736">
            <w:del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A."}],"issued":{"date-parts":[["2013"]]}}},{"id":"fxBrDx2O/Ntk9iqqx","uris":["http://zotero.org/users/local/BQs8dIsK/items/CCL4KAKY"],"uri":["http://zotero.org/users/local/BQs8dIsK/items/CCL4KAKY"],"itemData":{"id":439,"type":"article-journal","title":"The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delInstrText>
          </w:r>
        </w:del>
      </w:ins>
      <w:del w:id="619" w:author="Lewis.Barnett" w:date="2020-06-26T18:20:00Z">
        <w:r w:rsidR="005B0BF6" w:rsidDel="00770736">
          <w:del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delInstrText>
        </w:r>
      </w:del>
      <w:r w:rsidR="005B0BF6">
        <w:fldChar w:fldCharType="separate"/>
      </w:r>
      <w:r w:rsidR="005B0BF6" w:rsidRPr="005B0BF6">
        <w:t>(Pinsky et al. 2013, Kleisner et al. 2016)</w:t>
      </w:r>
      <w:r w:rsidR="005B0BF6">
        <w:fldChar w:fldCharType="end"/>
      </w:r>
      <w:r w:rsidR="002374FB">
        <w:t xml:space="preserve"> where the major boundary currents are far from the coast</w:t>
      </w:r>
      <w:r w:rsidR="00806A01">
        <w:t xml:space="preserve">. However, </w:t>
      </w:r>
      <w:r w:rsidR="00F17B01">
        <w:t>along coastlines with narrower continental margins</w:t>
      </w:r>
      <w:r w:rsidR="00ED6CE3">
        <w:t>, such as the US West Coast</w:t>
      </w:r>
      <w:r w:rsidR="00F17B01">
        <w:t xml:space="preserve">, </w:t>
      </w:r>
      <w:r>
        <w:t>fish may be able to find equivalent temperatures by moving much shorter distances perpendicular to the shelf break</w:t>
      </w:r>
      <w:r w:rsidR="003E59C1">
        <w:t xml:space="preserve"> </w:t>
      </w:r>
      <w:r w:rsidR="003E59C1">
        <w:fldChar w:fldCharType="begin"/>
      </w:r>
      <w:ins w:id="620" w:author="Lewis Barnett" w:date="2020-06-16T14:27:00Z">
        <w:r w:rsidR="003C0549">
          <w:instrText xml:space="preserve"> ADDIN ZOTERO_ITEM CSL_CITATION {"citationID":"WHKOhLFi","properties":{"formattedCitation":"(Li et al. 2019)","plainCitation":"(Li et al. 2019)","noteIndex":0},"citationItems":[{"id":15921,"uris":["http://zotero.org/users/6342351/items/33WY9CN5"],"uri":["http://zotero.org/users/6342351/items/33WY9CN5"],"itemData":{"id":15921,"type":"article-journal","abstract":"Abstract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scales.","container-title":"Global Change Biology","DOI":"10.1111/gcb.14676","ISSN":"1354-1013","issue":"8","journalAbbreviation":"Global Change Biology","page":"2560-2575","title":"Subregional differences in groundfish distributional responses to anomalous ocean bottom temperatures in the northeast Pacific","volume":"25","author":[{"family":"Li","given":"Lingbo"},{"family":"Hollowed","given":"Anne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instrText>
        </w:r>
      </w:ins>
      <w:del w:id="621" w:author="Lewis Barnett" w:date="2020-06-16T14:27:00Z">
        <w:r w:rsidR="003E59C1" w:rsidDel="003C0549">
          <w:delInstrText xml:space="preserve"> ADDIN ZOTERO_ITEM CSL_CITATION {"citationID":"WHKOhLFi","properties":{"formattedCitation":"(Li et al. 2019)","plainCitation":"(Li et al. 2019)","noteIndex":0},"citationItems":[{"id":15921,"uris":["http://zotero.org/users/local/BQs8dIsK/items/33WY9CN5"],"uri":["http://zotero.org/users/local/BQs8dIsK/items/33WY9CN5"],"itemData":{"id":15921,"type":"article-journal","title":"Subregional differences in groundfish distributional responses to anomalous ocean bottom temperatures in the northeast Pacific","container-title":"Global Change Biology","page":"2560-2575","volume":"25","issue":"8","abstract":"Abstract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scales.","DOI":"10.1111/gcb.14676","ISSN":"1354-1013","journalAbbreviation":"Global Change Biology","author":[{"family":"Li","given":"Lingbo"},{"family":"Hollowed","given":"Anne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delInstrText>
        </w:r>
      </w:del>
      <w:r w:rsidR="003E59C1">
        <w:fldChar w:fldCharType="separate"/>
      </w:r>
      <w:r w:rsidR="003E59C1" w:rsidRPr="003E59C1">
        <w:t>(Li et al. 2019)</w:t>
      </w:r>
      <w:r w:rsidR="003E59C1">
        <w:fldChar w:fldCharType="end"/>
      </w:r>
      <w:r>
        <w:t>.</w:t>
      </w:r>
      <w:r w:rsidR="00F17B01">
        <w:t xml:space="preserve"> </w:t>
      </w:r>
      <w:r w:rsidR="00F34C9C">
        <w:t xml:space="preserve">Furthermore, population and community </w:t>
      </w:r>
      <w:r w:rsidR="00BF1C22">
        <w:t>density distributions</w:t>
      </w:r>
      <w:r w:rsidR="00F34C9C">
        <w:t xml:space="preserve"> </w:t>
      </w:r>
      <w:r w:rsidR="0068598A">
        <w:t>are</w:t>
      </w:r>
      <w:r w:rsidR="00F34C9C">
        <w:t xml:space="preserve"> inherently patchy, </w:t>
      </w:r>
      <w:r w:rsidR="007735F2">
        <w:t xml:space="preserve">particularly </w:t>
      </w:r>
      <w:r w:rsidR="007735F2">
        <w:lastRenderedPageBreak/>
        <w:t xml:space="preserve">for species associated with patchy reef habitats, </w:t>
      </w:r>
      <w:r w:rsidR="00F34C9C">
        <w:t xml:space="preserve">meaning that detecting </w:t>
      </w:r>
      <w:r w:rsidR="006966F3">
        <w:t xml:space="preserve">a </w:t>
      </w:r>
      <w:r w:rsidR="00F34C9C">
        <w:t xml:space="preserve">redistribution over time may require careful examination of the microstructure of </w:t>
      </w:r>
      <w:r w:rsidR="00BF1C22">
        <w:t>density</w:t>
      </w:r>
      <w:r w:rsidR="00F34C9C">
        <w:t xml:space="preserve"> distribution rather than a region-wide shift in mean </w:t>
      </w:r>
      <w:r w:rsidR="00BF1C22">
        <w:t>density</w:t>
      </w:r>
      <w:r w:rsidR="00F34C9C">
        <w:t xml:space="preserve"> distribution. We encourage future research on species distribution shifts that begins with more specific and nuanced hypotheses regarding the expected response</w:t>
      </w:r>
      <w:r w:rsidR="00606D49">
        <w:t xml:space="preserve"> at shorter </w:t>
      </w:r>
      <w:r w:rsidR="00772CAE">
        <w:t xml:space="preserve">and perhaps longer </w:t>
      </w:r>
      <w:r w:rsidR="00606D49">
        <w:t xml:space="preserve">time scales than those explored here, as spatially-explicit trends are likely to differ between </w:t>
      </w:r>
      <w:proofErr w:type="spellStart"/>
      <w:r w:rsidR="00606D49">
        <w:t>intraan</w:t>
      </w:r>
      <w:r w:rsidR="00853945">
        <w:t>n</w:t>
      </w:r>
      <w:r w:rsidR="00606D49">
        <w:t>ual</w:t>
      </w:r>
      <w:proofErr w:type="spellEnd"/>
      <w:r w:rsidR="00606D49">
        <w:t xml:space="preserve">, </w:t>
      </w:r>
      <w:proofErr w:type="spellStart"/>
      <w:r w:rsidR="00606D49">
        <w:t>interannual</w:t>
      </w:r>
      <w:proofErr w:type="spellEnd"/>
      <w:r w:rsidR="00772CAE">
        <w:t xml:space="preserve">, and </w:t>
      </w:r>
      <w:proofErr w:type="spellStart"/>
      <w:r w:rsidR="00772CAE">
        <w:t>interdecadal</w:t>
      </w:r>
      <w:proofErr w:type="spellEnd"/>
      <w:r w:rsidR="00772CAE">
        <w:t xml:space="preserve"> time scales</w:t>
      </w:r>
      <w:r w:rsidR="00F34C9C">
        <w:t xml:space="preserve">. For example, </w:t>
      </w:r>
      <w:r w:rsidR="00772CAE">
        <w:t xml:space="preserve">event-scale analyses of the </w:t>
      </w:r>
      <w:del w:id="622" w:author="Lewis.Barnett" w:date="2020-06-23T15:00:00Z">
        <w:r w:rsidR="00772CAE" w:rsidDel="00087449">
          <w:delText>spatial trend</w:delText>
        </w:r>
      </w:del>
      <w:ins w:id="623" w:author="Lewis.Barnett" w:date="2020-06-23T15:00:00Z">
        <w:r w:rsidR="00087449">
          <w:t>local trend</w:t>
        </w:r>
      </w:ins>
      <w:r w:rsidR="00772CAE">
        <w:t xml:space="preserve"> could help test how different species </w:t>
      </w:r>
      <w:r w:rsidR="0064317D">
        <w:t>population density distributions respond as a result of movement or demography</w:t>
      </w:r>
      <w:r w:rsidR="00772CAE">
        <w:t xml:space="preserve"> to </w:t>
      </w:r>
      <w:r w:rsidR="0064317D">
        <w:t xml:space="preserve">disease outbreaks, </w:t>
      </w:r>
      <w:r w:rsidR="00853945">
        <w:t>intensive harvesting</w:t>
      </w:r>
      <w:r w:rsidR="0064317D">
        <w:t xml:space="preserve">, or </w:t>
      </w:r>
      <w:r w:rsidR="00772CAE">
        <w:t xml:space="preserve">extreme climate events such as </w:t>
      </w:r>
      <w:r w:rsidR="002374FB">
        <w:t xml:space="preserve">marine </w:t>
      </w:r>
      <w:r w:rsidR="00772CAE">
        <w:t>heat waves. I</w:t>
      </w:r>
      <w:r w:rsidR="00183F4B">
        <w:t xml:space="preserve">f climate change causes a global intensification of upwelling </w:t>
      </w:r>
      <w:r w:rsidR="00772CAE">
        <w:t xml:space="preserve">over longer time scales </w:t>
      </w:r>
      <w:r w:rsidR="00183F4B">
        <w:t xml:space="preserve">as some researchers predict </w:t>
      </w:r>
      <w:r w:rsidR="00183F4B">
        <w:fldChar w:fldCharType="begin"/>
      </w:r>
      <w:ins w:id="624" w:author="Lewis Barnett" w:date="2020-06-16T14:27:00Z">
        <w:r w:rsidR="003C0549">
          <w:instrText xml:space="preserve"> ADDIN ZOTERO_ITEM CSL_CITATION {"citationID":"69MZvfvL","properties":{"formattedCitation":"(Bakun et al. 2010)","plainCitation":"(Bakun et al. 2010)","noteIndex":0},"citationItems":[{"id":7610,"uris":["http://zotero.org/users/6342351/items/IRCW4C2Z"],"uri":["http://zotero.org/users/6342351/items/IRCW4C2Z"],"itemData":{"id":7610,"type":"article-journal","abstract":"Coastal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suggested.","container-title":"Global Change Biology","ISSN":"1365-2486","issue":"4","page":"1213-1228","title":"Greenhouse gas, upwelling-favorable winds, and the future of coastal ocean upwelling ecosystems","volume":"16","author":[{"family":"Bakun","given":"Andrew"},{"family":"Field","given":"David B."},{"family":"Redondo-Rodriguez","given":"Ana"},{"family":"Weeks","given":"S.J."}],"issued":{"date-parts":[["2010"]]}}}],"schema":"https://github.com/citation-style-language/schema/raw/master/csl-citation.json"} </w:instrText>
        </w:r>
      </w:ins>
      <w:del w:id="625" w:author="Lewis Barnett" w:date="2020-06-16T14:27:00Z">
        <w:r w:rsidR="00183F4B" w:rsidDel="003C0549">
          <w:del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delInstrText>
        </w:r>
      </w:del>
      <w:r w:rsidR="00183F4B">
        <w:fldChar w:fldCharType="separate"/>
      </w:r>
      <w:r w:rsidR="00183F4B" w:rsidRPr="00183F4B">
        <w:t>(Bakun et al. 2010)</w:t>
      </w:r>
      <w:r w:rsidR="00183F4B">
        <w:fldChar w:fldCharType="end"/>
      </w:r>
      <w:r w:rsidR="00183F4B">
        <w:t xml:space="preserve">, one could hypothesize that </w:t>
      </w:r>
      <w:r w:rsidR="00BF1C22">
        <w:t>density</w:t>
      </w:r>
      <w:r w:rsidR="00183F4B">
        <w:t xml:space="preserve"> distributions will become patchier over time in response to increasing contrast in local physical conditions</w:t>
      </w:r>
      <w:r w:rsidR="007F5D41">
        <w:t>, or that distributions will shift deeper as larvae are transported further offshore before settling</w:t>
      </w:r>
      <w:r w:rsidR="00183F4B">
        <w:t>.</w:t>
      </w:r>
    </w:p>
    <w:p w14:paraId="0FBE97BC" w14:textId="5D098947" w:rsidR="00B06BF9" w:rsidRPr="00D26510" w:rsidRDefault="00B06BF9" w:rsidP="00D26510">
      <w:pPr>
        <w:spacing w:after="120" w:line="480" w:lineRule="auto"/>
        <w:ind w:firstLine="720"/>
      </w:pPr>
      <w:r>
        <w:t xml:space="preserve">The future of </w:t>
      </w:r>
      <w:r w:rsidR="00A556E5">
        <w:t xml:space="preserve">environmental conservation and </w:t>
      </w:r>
      <w:r w:rsidR="003E59C1">
        <w:t>natural resource</w:t>
      </w:r>
      <w:r>
        <w:t xml:space="preserve"> management relies on greater incorporation of spatial information into models </w:t>
      </w:r>
      <w:r w:rsidR="00A923A2">
        <w:t>that inform such policies and into the decision-making process</w:t>
      </w:r>
      <w:r w:rsidR="00BE2A3C">
        <w:t xml:space="preserve"> itself</w:t>
      </w:r>
      <w:r w:rsidR="00A923A2">
        <w:t xml:space="preserve"> </w:t>
      </w:r>
      <w:r>
        <w:fldChar w:fldCharType="begin"/>
      </w:r>
      <w:ins w:id="626" w:author="Lewis.Barnett" w:date="2020-06-26T18:50:00Z">
        <w:r w:rsidR="00B923EE">
          <w:instrText xml:space="preserve"> ADDIN ZOTERO_ITEM CSL_CITATION {"citationID":"YYqo9xo5","properties":{"formattedCitation":"(Berger et al. 2017, Lowerre-Barbieri et al. 2019)","plainCitation":"(Berger et al. 2017, Lowerre-Barbieri et al. 2019)","noteIndex":0},"citationItems":[{"id":"ZWhcxDBs/Pv8hJYsj","uris":["http://zotero.org/users/local/BQs8dIsK/items/GNVP3ZLR"],"uri":["http://zotero.org/users/local/BQs8dIsK/items/GNVP3ZLR"],"itemData":{"id":254,"type":"article-journal","title":"Space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future","volume":"76","author":[{"family":"Lowerre-Barbieri","given":"Susan K."},{"family":"Catalán","given":"Ignacio A."},{"family":"Frugård Opdal","given":"Anders"},{"family":"Jørgensen","given":"Christian"}],"issued":{"date-parts":[["2019",4,1]]}}}],"schema":"https://github.com/citation-style-language/schema/raw/master/csl-citation.json"} </w:instrText>
        </w:r>
      </w:ins>
      <w:ins w:id="627" w:author="Lewis Barnett" w:date="2020-06-16T14:27:00Z">
        <w:del w:id="628" w:author="Lewis.Barnett" w:date="2020-06-26T18:20:00Z">
          <w:r w:rsidR="003C0549" w:rsidDel="00770736">
            <w:delInstrText xml:space="preserve"> ADDIN ZOTERO_ITEM CSL_CITATION {"citationID":"YYqo9xo5","properties":{"formattedCitation":"(Berger et al. 2017, Lowerre-Barbieri et al. 2019)","plainCitation":"(Berger et al. 2017, Lowerre-Barbieri et al. 2019)","noteIndex":0},"citationItems":[{"id":"fxBrDx2O/AK83n9dy","uris":["http://zotero.org/users/local/BQs8dIsK/items/GNVP3ZLR"],"uri":["http://zotero.org/users/local/BQs8dIsK/items/GNVP3ZLR"],"itemData":{"id":254,"type":"article-journal","title":"Space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future","volume":"76","author":[{"family":"Lowerre-Barbieri","given":"Susan K."},{"family":"Catalán","given":"Ignacio A."},{"family":"Frugård Opdal","given":"Anders"},{"family":"Jørgensen","given":"Christian"}],"issued":{"date-parts":[["2019",4,1]]}}}],"schema":"https://github.com/citation-style-language/schema/raw/master/csl-citation.json"} </w:delInstrText>
          </w:r>
        </w:del>
      </w:ins>
      <w:del w:id="629" w:author="Lewis.Barnett" w:date="2020-06-26T18:20:00Z">
        <w:r w:rsidDel="00770736">
          <w:del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delInstrText>
        </w:r>
      </w:del>
      <w:r>
        <w:fldChar w:fldCharType="separate"/>
      </w:r>
      <w:r w:rsidRPr="009C011E">
        <w:t>(Berger et al. 2017, Lowerre-Barbieri et al. 2019)</w:t>
      </w:r>
      <w:r>
        <w:fldChar w:fldCharType="end"/>
      </w:r>
      <w:r>
        <w:t xml:space="preserve">.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w:t>
      </w:r>
      <w:r w:rsidR="00453C4E">
        <w:t xml:space="preserve">resource </w:t>
      </w:r>
      <w:r>
        <w:t xml:space="preserve">assessments. Our vision is that these and subsequent methods for boundary detection will aid the development of spatial </w:t>
      </w:r>
      <w:r w:rsidR="003E59C1">
        <w:t>resource</w:t>
      </w:r>
      <w:r>
        <w:t xml:space="preserve"> assessment models and stimulate further applications of such approaches to more </w:t>
      </w:r>
      <w:r>
        <w:lastRenderedPageBreak/>
        <w:t>disparate management solutions such</w:t>
      </w:r>
      <w:r w:rsidR="00562052">
        <w:t xml:space="preserve"> as invasive species management</w:t>
      </w:r>
      <w:r w:rsidR="00EC4CAF">
        <w:t>.</w:t>
      </w:r>
      <w:r w:rsidR="00A923A2">
        <w:t xml:space="preserve"> </w:t>
      </w:r>
      <w:r w:rsidR="00BE2A3C">
        <w:t>Furthermore, extensions of the methods presented here may lead to the</w:t>
      </w:r>
      <w:r w:rsidR="00A10B2F">
        <w:t xml:space="preserve"> creation and</w:t>
      </w:r>
      <w:r w:rsidR="00BE2A3C">
        <w:t xml:space="preserve"> </w:t>
      </w:r>
      <w:r w:rsidR="00A10B2F">
        <w:t xml:space="preserve">improvement </w:t>
      </w:r>
      <w:r w:rsidR="00BE2A3C">
        <w:t xml:space="preserve">of </w:t>
      </w:r>
      <w:r w:rsidR="005C6710">
        <w:t xml:space="preserve">spatial </w:t>
      </w:r>
      <w:r w:rsidR="00BE2A3C">
        <w:t xml:space="preserve">indicators for monitoring </w:t>
      </w:r>
      <w:r w:rsidR="00A10B2F">
        <w:t xml:space="preserve">factors affecting </w:t>
      </w:r>
      <w:r w:rsidR="00BE2A3C">
        <w:t xml:space="preserve">emergent </w:t>
      </w:r>
      <w:r w:rsidR="00A10B2F">
        <w:t xml:space="preserve">ecological </w:t>
      </w:r>
      <w:r w:rsidR="004666F2">
        <w:t>properties</w:t>
      </w:r>
      <w:r w:rsidR="00A10B2F">
        <w:t xml:space="preserve"> </w:t>
      </w:r>
      <w:r w:rsidR="00A10B2F">
        <w:fldChar w:fldCharType="begin"/>
      </w:r>
      <w:ins w:id="630" w:author="Lewis Barnett" w:date="2020-06-16T14:27:00Z">
        <w:r w:rsidR="003C0549">
          <w:instrText xml:space="preserve"> ADDIN ZOTERO_ITEM CSL_CITATION {"citationID":"uXWLlc0K","properties":{"formattedCitation":"(e.g., Barnett et al. 2019 and references therein)","plainCitation":"(e.g., Barnett et al. 2019 and references therein)","noteIndex":0},"citationItems":[{"id":15992,"uris":["http://zotero.org/users/6342351/items/NJW2H9IK"],"uri":["http://zotero.org/users/6342351/items/NJW2H9IK"],"itemData":{"id":15992,"type":"article-journal","abstract":"The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productivity.","container-title":"Ecological Indicators","DOI":"10.1016/j.ecolind.2019.105585","ISSN":"1470-160X","journalAbbreviation":"Ecological Indicators","language":"en","page":"105585","source":"ScienceDirect","title":"Dynamic spatial heterogeneity reveals interdependence of marine faunal density and fishery removals","volume":"107","author":[{"family":"Barnett","given":"Lewis A. K."},{"family":"Ward","given":"Eric J."},{"family":"Jannot","given":"Jason E."},{"family":"Shelton","given":"Andrew O."}],"issued":{"date-parts":[["2019",12,1]]}},"prefix":"e.g., ","suffix":"and references therein"}],"schema":"https://github.com/citation-style-language/schema/raw/master/csl-citation.json"} </w:instrText>
        </w:r>
      </w:ins>
      <w:del w:id="631" w:author="Lewis Barnett" w:date="2020-06-16T14:27:00Z">
        <w:r w:rsidR="00A10B2F" w:rsidDel="003C0549">
          <w:delInstrText xml:space="preserve"> ADDIN ZOTERO_ITEM CSL_CITATION {"citationID":"uXWLlc0K","properties":{"formattedCitation":"(e.g., Barnett et al. 2019 and references therein)","plainCitation":"(e.g., Barnett et al. 2019 and references therein)","noteIndex":0},"citationItems":[{"id":15992,"uris":["http://zotero.org/users/local/BQs8dIsK/items/NJW2H9IK"],"uri":["http://zotero.org/users/local/BQs8dIsK/items/NJW2H9IK"],"itemData":{"id":15992,"type":"article-journal","title":"Dynamic spatial heterogeneity reveals interdependence of marine faunal density and fishery removals","container-title":"Ecological Indicators","page":"105585","volume":"107","source":"ScienceDirect","abstract":"The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productivity.","DOI":"10.1016/j.ecolind.2019.105585","ISSN":"1470-160X","journalAbbreviation":"Ecological Indicators","language":"en","author":[{"family":"Barnett","given":"Lewis A. K."},{"family":"Ward","given":"Eric J."},{"family":"Jannot","given":"Jason E."},{"family":"Shelton","given":"Andrew O."}],"issued":{"date-parts":[["2019",12,1]]}},"prefix":"e.g., ","suffix":"and references therein"}],"schema":"https://github.com/citation-style-language/schema/raw/master/csl-citation.json"} </w:delInstrText>
        </w:r>
      </w:del>
      <w:r w:rsidR="00A10B2F">
        <w:fldChar w:fldCharType="separate"/>
      </w:r>
      <w:r w:rsidR="00A10B2F" w:rsidRPr="00A10B2F">
        <w:t>(e.g., Barnett et al. 2019 and references therein)</w:t>
      </w:r>
      <w:r w:rsidR="00A10B2F">
        <w:fldChar w:fldCharType="end"/>
      </w:r>
      <w:r w:rsidR="00A10B2F">
        <w:t xml:space="preserve">. </w:t>
      </w:r>
      <w:r w:rsidR="006E0890">
        <w:t>N</w:t>
      </w:r>
      <w:r w:rsidR="00A10B2F">
        <w:t xml:space="preserve">ovel indicators of ecological stability </w:t>
      </w:r>
      <w:r w:rsidR="00B03809">
        <w:t>could arise from metrics of the spatial structure of</w:t>
      </w:r>
      <w:r w:rsidR="006E0890">
        <w:t xml:space="preserve"> temporal trends or oscillations in population density</w:t>
      </w:r>
      <w:r w:rsidR="00B03809">
        <w:t xml:space="preserve"> </w:t>
      </w:r>
      <w:r w:rsidR="00B03809">
        <w:fldChar w:fldCharType="begin"/>
      </w:r>
      <w:ins w:id="632" w:author="Lewis Barnett" w:date="2020-06-16T14:27:00Z">
        <w:r w:rsidR="003C0549">
          <w:instrText xml:space="preserve"> ADDIN ZOTERO_ITEM CSL_CITATION {"citationID":"DiSnf6jo","properties":{"formattedCitation":"(K\\uc0\\u233{}fi et al. 2014, Walter et al. 2017)","plainCitation":"(Kéfi et al. 2014, Walter et al. 2017)","noteIndex":0},"citationItems":[{"id":1219,"uris":["http://zotero.org/users/6342351/items/TKQ7FE33"],"uri":["http://zotero.org/users/6342351/items/TKQ7FE33"],"itemData":{"id":1219,"type":"article-journal","container-title":"PloS one","ISSN":"1932-6203","issue":"3","page":"e92097","title":"Early warning signals of ecological transitions: methods for spatial patterns","volume":"9","author":[{"family":"Kéfi","given":"Sonia"},{"family":"Guttal","given":"Vishwesha"},{"family":"Brock","given":"William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6342351/items/B2DA4BCH"],"uri":["http://zotero.org/users/6342351/items/B2DA4BCH"],"itemData":{"id":54,"type":"article-journal","container-title":"Ecology Letters","DOI":"10.1111/ele.12782","ISSN":"1461-0248","page":"801-814","title":"The geography of spatial synchrony","volume":"20","author":[{"family":"Walter","given":"Jonathan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instrText>
        </w:r>
      </w:ins>
      <w:del w:id="633" w:author="Lewis Barnett" w:date="2020-06-16T14:27:00Z">
        <w:r w:rsidR="00265E4B" w:rsidDel="003C0549">
          <w:delInstrText xml:space="preserve"> ADDIN ZOTERO_ITEM CSL_CITATION {"citationID":"DiSnf6jo","properties":{"formattedCitation":"(K\\uc0\\u233{}fi et al. 2014, Walter et al. 2017)","plainCitation":"(Kéfi et al. 2014, Walter et al. 2017)","noteIndex":0},"citationItems":[{"id":1219,"uris":["http://zotero.org/users/local/BQs8dIsK/items/TKQ7FE33"],"uri":["http://zotero.org/users/local/BQs8dIsK/items/TKQ7FE33"],"itemData":{"id":1219,"type":"article-journal","title":"Early warning signals of ecological transitions: methods for spatial patterns","container-title":"PloS one","page":"e92097","volume":"9","issue":"3","ISSN":"1932-6203","author":[{"family":"Kéfi","given":"Sonia"},{"family":"Guttal","given":"Vishwesha"},{"family":"Brock","given":"William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local/BQs8dIsK/items/B2DA4BCH"],"uri":["http://zotero.org/users/local/BQs8dIsK/items/B2DA4BCH"],"itemData":{"id":54,"type":"article-journal","title":"The geography of spatial synchrony","container-title":"Ecology Letters","page":"801-814","volume":"20","DOI":"10.1111/ele.12782","ISSN":"1461-0248","author":[{"family":"Walter","given":"Jonathan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delInstrText>
        </w:r>
      </w:del>
      <w:r w:rsidR="00B03809">
        <w:fldChar w:fldCharType="separate"/>
      </w:r>
      <w:r w:rsidR="00265E4B" w:rsidRPr="00265E4B">
        <w:t>(Kéfi et al. 2014, Walter et al. 2017)</w:t>
      </w:r>
      <w:r w:rsidR="00B03809">
        <w:fldChar w:fldCharType="end"/>
      </w:r>
      <w:r w:rsidR="00B03809">
        <w:t xml:space="preserve">, </w:t>
      </w:r>
      <w:r w:rsidR="005C6710">
        <w:t xml:space="preserve">by drawing on the evidence </w:t>
      </w:r>
      <w:r w:rsidR="00A10B2F">
        <w:t>that spatial heterogeneity can increase population and community stability by disrupting synchrony across space or among species</w:t>
      </w:r>
      <w:r w:rsidR="00B03809">
        <w:t xml:space="preserve"> </w:t>
      </w:r>
      <w:r w:rsidR="00B03809">
        <w:fldChar w:fldCharType="begin"/>
      </w:r>
      <w:ins w:id="634" w:author="Lewis.Barnett" w:date="2020-06-26T18:50:00Z">
        <w:r w:rsidR="00B923EE">
          <w: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ZWhcxDBs/uIHWJF30","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instrText>
        </w:r>
      </w:ins>
      <w:ins w:id="635" w:author="Lewis Barnett" w:date="2020-06-16T14:27:00Z">
        <w:del w:id="636" w:author="Lewis.Barnett" w:date="2020-06-26T18:20:00Z">
          <w:r w:rsidR="003C0549" w:rsidDel="00770736">
            <w:del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fxBrDx2O/FRcUuLQ7","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delInstrText>
          </w:r>
        </w:del>
      </w:ins>
      <w:del w:id="637" w:author="Lewis.Barnett" w:date="2020-06-26T18:20:00Z">
        <w:r w:rsidR="006E0890" w:rsidDel="00770736">
          <w:delInstrText xml:space="preserve"> ADDIN ZOTERO_ITEM CSL_CITATION {"citationID":"3I5Bq9ug","properties":{"formattedCitation":"(Huffaker 1958, Tilman and Kareiva 1997, Hassell 2000)","plainCitation":"(Huffaker 1958, Tilman and Kareiva 1997, Hassell 2000)","noteIndex":0},"citationItems":[{"id":15675,"uris":["http://zotero.org/users/local/BQs8dIsK/items/FEGDXRA6"],"uri":["http://zotero.org/users/local/BQs8dIsK/items/FEGDXRA6"],"itemData":{"id":15675,"type":"article-journal","title":"Experimental studies on predation: dispersion factors and predator-prey oscillations","container-title":"Hilgardia","page":"795-835","volume":"27","issue":"14","author":[{"family":"Huffaker","given":"C.B."}],"issued":{"date-parts":[["1958"]]}}},{"id":14751,"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M."}],"issued":{"date-parts":[["1997"]]}}},{"id":14482,"uris":["http://zotero.org/users/local/BQs8dIsK/items/98WUH776"],"uri":["http://zotero.org/users/local/BQs8dIsK/items/98WUH776"],"itemData":{"id":14482,"type":"book","title":"The spatial and temporal dynamics of host-parasitoid interactions","publisher":"Oxford University Press","publisher-place":"Oxford","event-place":"Oxford","ISBN":"0-19-158840-7","author":[{"family":"Hassell","given":"Michael"}],"issued":{"date-parts":[["2000"]]}}}],"schema":"https://github.com/citation-style-language/schema/raw/master/csl-citation.json"} </w:delInstrText>
        </w:r>
      </w:del>
      <w:r w:rsidR="00B03809">
        <w:fldChar w:fldCharType="separate"/>
      </w:r>
      <w:r w:rsidR="006E0890" w:rsidRPr="006E0890">
        <w:t>(Huffaker 1958, Tilman and Kareiva 1997, Hassell 2000)</w:t>
      </w:r>
      <w:r w:rsidR="00B03809">
        <w:fldChar w:fldCharType="end"/>
      </w:r>
      <w:r w:rsidR="00D26510">
        <w:t>.</w:t>
      </w:r>
      <w:r w:rsidRPr="003D1119">
        <w:br w:type="page"/>
      </w:r>
    </w:p>
    <w:p w14:paraId="6A1D214C" w14:textId="42B71315" w:rsidR="0051393F" w:rsidDel="00D10A48" w:rsidRDefault="003B607E" w:rsidP="00D26510">
      <w:pPr>
        <w:spacing w:after="160" w:line="480" w:lineRule="auto"/>
        <w:rPr>
          <w:del w:id="638" w:author="Lewis Barnett" w:date="2020-06-16T16:15:00Z"/>
        </w:rPr>
      </w:pPr>
      <w:del w:id="639" w:author="Lewis Barnett" w:date="2020-06-16T16:15:00Z">
        <w:r w:rsidRPr="003B607E" w:rsidDel="00D10A48">
          <w:rPr>
            <w:noProof/>
            <w:lang w:val="en-US"/>
          </w:rPr>
          <w:lastRenderedPageBreak/>
          <w:drawing>
            <wp:inline distT="0" distB="0" distL="0" distR="0" wp14:anchorId="23D203E6" wp14:editId="0463E02E">
              <wp:extent cx="5943600" cy="29663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del>
    </w:p>
    <w:p w14:paraId="0037C55A" w14:textId="1033481D" w:rsidR="00D10A48" w:rsidRPr="00D10A48" w:rsidRDefault="00D10A48" w:rsidP="00D26510">
      <w:pPr>
        <w:spacing w:after="160" w:line="480" w:lineRule="auto"/>
        <w:rPr>
          <w:ins w:id="640" w:author="Lewis Barnett" w:date="2020-06-16T16:15:00Z"/>
          <w:b/>
          <w:rPrChange w:id="641" w:author="Lewis Barnett" w:date="2020-06-16T16:15:00Z">
            <w:rPr>
              <w:ins w:id="642" w:author="Lewis Barnett" w:date="2020-06-16T16:15:00Z"/>
            </w:rPr>
          </w:rPrChange>
        </w:rPr>
      </w:pPr>
      <w:ins w:id="643" w:author="Lewis Barnett" w:date="2020-06-16T16:15:00Z">
        <w:r w:rsidRPr="00D10A48">
          <w:rPr>
            <w:b/>
            <w:rPrChange w:id="644" w:author="Lewis Barnett" w:date="2020-06-16T16:15:00Z">
              <w:rPr/>
            </w:rPrChange>
          </w:rPr>
          <w:t>Figure Captions</w:t>
        </w:r>
      </w:ins>
    </w:p>
    <w:p w14:paraId="35472989" w14:textId="6774B819" w:rsidR="0051393F" w:rsidRDefault="0051393F">
      <w:pPr>
        <w:spacing w:line="480" w:lineRule="auto"/>
        <w:rPr>
          <w:ins w:id="645" w:author="Lewis Barnett" w:date="2020-06-16T16:16:00Z"/>
        </w:rPr>
        <w:pPrChange w:id="646" w:author="Lewis Barnett" w:date="2020-06-16T16:16:00Z">
          <w:pPr>
            <w:spacing w:after="160" w:line="480" w:lineRule="auto"/>
          </w:pPr>
        </w:pPrChange>
      </w:pPr>
      <w:r>
        <w:t xml:space="preserve">Figure 1. Visualization of </w:t>
      </w:r>
      <w:ins w:id="647" w:author="Lewis.Barnett" w:date="2020-06-23T16:51:00Z">
        <w:r w:rsidR="00B8005E">
          <w:t>how</w:t>
        </w:r>
      </w:ins>
      <w:ins w:id="648" w:author="Lewis.Barnett" w:date="2020-06-23T16:55:00Z">
        <w:r w:rsidR="009F2CD3">
          <w:t xml:space="preserve"> the spatial distribution of population density changes over time when</w:t>
        </w:r>
      </w:ins>
      <w:ins w:id="649" w:author="Lewis.Barnett" w:date="2020-06-23T16:51:00Z">
        <w:r w:rsidR="00B8005E">
          <w:t xml:space="preserve"> </w:t>
        </w:r>
      </w:ins>
      <w:ins w:id="650" w:author="Lewis.Barnett" w:date="2020-06-23T17:00:00Z">
        <w:r w:rsidR="009F2CD3">
          <w:t xml:space="preserve">the </w:t>
        </w:r>
      </w:ins>
      <w:ins w:id="651" w:author="Lewis.Barnett" w:date="2020-06-23T16:54:00Z">
        <w:r w:rsidR="009F2CD3">
          <w:t xml:space="preserve">temporal response </w:t>
        </w:r>
      </w:ins>
      <w:ins w:id="652" w:author="Lewis.Barnett" w:date="2020-06-23T16:56:00Z">
        <w:r w:rsidR="009F2CD3">
          <w:t>differ</w:t>
        </w:r>
      </w:ins>
      <w:ins w:id="653" w:author="Lewis.Barnett" w:date="2020-06-23T17:00:00Z">
        <w:r w:rsidR="009F2CD3">
          <w:t>s</w:t>
        </w:r>
      </w:ins>
      <w:ins w:id="654" w:author="Lewis.Barnett" w:date="2020-06-23T16:56:00Z">
        <w:r w:rsidR="009F2CD3">
          <w:t xml:space="preserve"> </w:t>
        </w:r>
      </w:ins>
      <w:ins w:id="655" w:author="Lewis.Barnett" w:date="2020-06-23T16:55:00Z">
        <w:r w:rsidR="009F2CD3">
          <w:t>among locations</w:t>
        </w:r>
      </w:ins>
      <w:ins w:id="656" w:author="Lewis.Barnett" w:date="2020-06-23T16:56:00Z">
        <w:r w:rsidR="009F2CD3">
          <w:t>.</w:t>
        </w:r>
      </w:ins>
      <w:ins w:id="657" w:author="Lewis.Barnett" w:date="2020-06-23T16:55:00Z">
        <w:r w:rsidR="009F2CD3">
          <w:t xml:space="preserve"> </w:t>
        </w:r>
      </w:ins>
      <w:ins w:id="658" w:author="Lewis.Barnett" w:date="2020-06-23T16:58:00Z">
        <w:r w:rsidR="009F2CD3">
          <w:t>P</w:t>
        </w:r>
      </w:ins>
      <w:del w:id="659" w:author="Lewis.Barnett" w:date="2020-06-23T16:44:00Z">
        <w:r w:rsidDel="00B8005E">
          <w:delText xml:space="preserve">the </w:delText>
        </w:r>
      </w:del>
      <w:ins w:id="660" w:author="Lewis.Barnett" w:date="2020-06-23T16:43:00Z">
        <w:r w:rsidR="00B8005E">
          <w:t xml:space="preserve">redictions </w:t>
        </w:r>
      </w:ins>
      <w:ins w:id="661" w:author="Lewis.Barnett" w:date="2020-06-23T16:59:00Z">
        <w:r w:rsidR="009F2CD3">
          <w:t xml:space="preserve">are shown </w:t>
        </w:r>
      </w:ins>
      <w:ins w:id="662" w:author="Lewis.Barnett" w:date="2020-06-23T16:43:00Z">
        <w:r w:rsidR="00B8005E">
          <w:t xml:space="preserve">from </w:t>
        </w:r>
      </w:ins>
      <w:ins w:id="663" w:author="Lewis.Barnett" w:date="2020-06-23T16:44:00Z">
        <w:r w:rsidR="00B8005E">
          <w:t xml:space="preserve">the </w:t>
        </w:r>
      </w:ins>
      <w:del w:id="664" w:author="Lewis.Barnett" w:date="2020-06-23T16:45:00Z">
        <w:r w:rsidDel="00B8005E">
          <w:delText xml:space="preserve">spatiotemporal </w:delText>
        </w:r>
      </w:del>
      <w:ins w:id="665" w:author="Lewis.Barnett" w:date="2020-06-23T16:45:00Z">
        <w:r w:rsidR="00B8005E">
          <w:t>spatial and temporal</w:t>
        </w:r>
        <w:r w:rsidR="00B8005E">
          <w:t xml:space="preserve"> </w:t>
        </w:r>
      </w:ins>
      <w:del w:id="666" w:author="Lewis.Barnett" w:date="2020-06-23T16:44:00Z">
        <w:r w:rsidDel="00B8005E">
          <w:delText xml:space="preserve">component </w:delText>
        </w:r>
      </w:del>
      <w:ins w:id="667" w:author="Lewis.Barnett" w:date="2020-06-23T16:44:00Z">
        <w:r w:rsidR="00B8005E">
          <w:t>random effects</w:t>
        </w:r>
        <w:r w:rsidR="00B8005E">
          <w:t xml:space="preserve"> </w:t>
        </w:r>
      </w:ins>
      <w:r>
        <w:t xml:space="preserve">of a GLMM with </w:t>
      </w:r>
      <w:r w:rsidR="00B25A3D">
        <w:t xml:space="preserve">(top row) </w:t>
      </w:r>
      <w:r>
        <w:t xml:space="preserve">and without </w:t>
      </w:r>
      <w:r w:rsidR="00B25A3D">
        <w:t xml:space="preserve">(bottom row) </w:t>
      </w:r>
      <w:r>
        <w:t xml:space="preserve">a </w:t>
      </w:r>
      <w:ins w:id="668" w:author="Lewis.Barnett" w:date="2020-06-23T16:05:00Z">
        <w:r w:rsidR="00DA0EBF">
          <w:t>spatially varying temporal trend</w:t>
        </w:r>
      </w:ins>
      <w:del w:id="669" w:author="Lewis.Barnett" w:date="2020-06-23T15:01:00Z">
        <w:r w:rsidDel="00087449">
          <w:delText>spatial trend</w:delText>
        </w:r>
      </w:del>
      <w:ins w:id="670" w:author="Lewis.Barnett" w:date="2020-06-23T16:05:00Z">
        <w:r w:rsidR="00DA0EBF">
          <w:t xml:space="preserve"> (i.e., </w:t>
        </w:r>
      </w:ins>
      <w:ins w:id="671" w:author="Lewis.Barnett" w:date="2020-06-23T15:01:00Z">
        <w:r w:rsidR="00087449">
          <w:t>local trend</w:t>
        </w:r>
      </w:ins>
      <w:ins w:id="672" w:author="Lewis.Barnett" w:date="2020-06-23T16:05:00Z">
        <w:r w:rsidR="00DA0EBF">
          <w:t>)</w:t>
        </w:r>
      </w:ins>
      <w:r w:rsidR="00B25A3D">
        <w:t xml:space="preserve">. </w:t>
      </w:r>
      <w:del w:id="673" w:author="Lewis.Barnett" w:date="2020-06-23T16:07:00Z">
        <w:r w:rsidR="008A1E11" w:rsidDel="00DA0EBF">
          <w:delText xml:space="preserve">The </w:delText>
        </w:r>
      </w:del>
      <w:ins w:id="674" w:author="Lewis.Barnett" w:date="2020-06-23T16:07:00Z">
        <w:r w:rsidR="00DA0EBF">
          <w:t>Each</w:t>
        </w:r>
        <w:r w:rsidR="00DA0EBF">
          <w:t xml:space="preserve"> </w:t>
        </w:r>
      </w:ins>
      <w:r w:rsidR="008A1E11">
        <w:t>panel</w:t>
      </w:r>
      <w:del w:id="675" w:author="Lewis.Barnett" w:date="2020-06-23T16:07:00Z">
        <w:r w:rsidR="008A1E11" w:rsidDel="00DA0EBF">
          <w:delText>s</w:delText>
        </w:r>
      </w:del>
      <w:r w:rsidR="008A1E11">
        <w:t xml:space="preserve"> show</w:t>
      </w:r>
      <w:ins w:id="676" w:author="Lewis.Barnett" w:date="2020-06-23T16:07:00Z">
        <w:r w:rsidR="00DA0EBF">
          <w:t>s a</w:t>
        </w:r>
      </w:ins>
      <w:r w:rsidR="008A1E11">
        <w:t xml:space="preserve"> </w:t>
      </w:r>
      <w:del w:id="677" w:author="Lewis.Barnett" w:date="2020-06-23T16:06:00Z">
        <w:r w:rsidR="008A1E11" w:rsidDel="00DA0EBF">
          <w:delText>s</w:delText>
        </w:r>
        <w:r w:rsidDel="00DA0EBF">
          <w:delText xml:space="preserve">patiotemporal </w:delText>
        </w:r>
      </w:del>
      <w:r>
        <w:t>field</w:t>
      </w:r>
      <w:del w:id="678" w:author="Lewis.Barnett" w:date="2020-06-23T16:07:00Z">
        <w:r w:rsidDel="00DA0EBF">
          <w:delText>s</w:delText>
        </w:r>
      </w:del>
      <w:r>
        <w:t xml:space="preserve"> </w:t>
      </w:r>
      <w:r w:rsidR="008A1E11">
        <w:t xml:space="preserve">representing </w:t>
      </w:r>
      <w:ins w:id="679" w:author="Lewis.Barnett" w:date="2020-06-23T16:08:00Z">
        <w:r w:rsidR="00DA0EBF">
          <w:t xml:space="preserve">the spatial </w:t>
        </w:r>
      </w:ins>
      <w:r w:rsidR="008A1E11">
        <w:t xml:space="preserve">variation in </w:t>
      </w:r>
      <w:r w:rsidR="00DC79BC">
        <w:t xml:space="preserve">population </w:t>
      </w:r>
      <w:r w:rsidR="00DD4113">
        <w:t>density</w:t>
      </w:r>
      <w:del w:id="680" w:author="Lewis.Barnett" w:date="2020-06-23T16:46:00Z">
        <w:r w:rsidR="00D000A1" w:rsidDel="00B8005E">
          <w:delText xml:space="preserve"> </w:delText>
        </w:r>
      </w:del>
      <w:ins w:id="681" w:author="Lewis.Barnett" w:date="2020-06-23T16:08:00Z">
        <w:r w:rsidR="00DA0EBF">
          <w:t xml:space="preserve">, </w:t>
        </w:r>
      </w:ins>
      <w:ins w:id="682" w:author="Lewis.Barnett" w:date="2020-06-23T16:46:00Z">
        <w:r w:rsidR="00B8005E">
          <w:t xml:space="preserve">and the columns show how these patterns change over </w:t>
        </w:r>
      </w:ins>
      <w:ins w:id="683" w:author="Lewis.Barnett" w:date="2020-06-23T16:48:00Z">
        <w:r w:rsidR="00B8005E">
          <w:t xml:space="preserve">time (e.g., </w:t>
        </w:r>
      </w:ins>
      <w:ins w:id="684" w:author="Lewis.Barnett" w:date="2020-06-23T16:49:00Z">
        <w:r w:rsidR="00B8005E">
          <w:t xml:space="preserve">five </w:t>
        </w:r>
      </w:ins>
      <w:ins w:id="685" w:author="Lewis.Barnett" w:date="2020-06-23T16:48:00Z">
        <w:r w:rsidR="00B8005E">
          <w:t>years).</w:t>
        </w:r>
      </w:ins>
      <w:ins w:id="686" w:author="Lewis.Barnett" w:date="2020-06-23T16:49:00Z">
        <w:r w:rsidR="00B8005E" w:rsidDel="001111A4">
          <w:t xml:space="preserve"> </w:t>
        </w:r>
      </w:ins>
      <w:del w:id="687" w:author="Lewis.Barnett" w:date="2020-06-23T16:22:00Z">
        <w:r w:rsidR="008A1E11" w:rsidDel="001111A4">
          <w:delText>over five years</w:delText>
        </w:r>
      </w:del>
      <w:del w:id="688" w:author="Lewis.Barnett" w:date="2020-06-23T16:48:00Z">
        <w:r w:rsidDel="00B8005E">
          <w:delText>.</w:delText>
        </w:r>
        <w:r w:rsidR="00B25A3D" w:rsidDel="00B8005E">
          <w:delText xml:space="preserve"> </w:delText>
        </w:r>
      </w:del>
      <w:r w:rsidR="00B25A3D">
        <w:t xml:space="preserve">When a </w:t>
      </w:r>
      <w:ins w:id="689" w:author="Lewis.Barnett" w:date="2020-06-23T16:24:00Z">
        <w:r w:rsidR="001111A4">
          <w:t>spatially varying temporal trend</w:t>
        </w:r>
      </w:ins>
      <w:ins w:id="690" w:author="Lewis.Barnett" w:date="2020-06-23T16:49:00Z">
        <w:r w:rsidR="00B8005E">
          <w:t xml:space="preserve"> </w:t>
        </w:r>
      </w:ins>
      <w:del w:id="691" w:author="Lewis.Barnett" w:date="2020-06-23T15:01:00Z">
        <w:r w:rsidR="00B25A3D" w:rsidDel="00087449">
          <w:delText>spatial trend</w:delText>
        </w:r>
      </w:del>
      <w:del w:id="692" w:author="Lewis.Barnett" w:date="2020-06-23T16:24:00Z">
        <w:r w:rsidR="00B25A3D" w:rsidDel="001111A4">
          <w:delText xml:space="preserve"> </w:delText>
        </w:r>
      </w:del>
      <w:r w:rsidR="00B25A3D">
        <w:t>is present, some regions develop systematically higher</w:t>
      </w:r>
      <w:r w:rsidR="00DC79BC">
        <w:t xml:space="preserve"> (red)</w:t>
      </w:r>
      <w:r w:rsidR="00B25A3D">
        <w:t xml:space="preserve"> or lower </w:t>
      </w:r>
      <w:r w:rsidR="00DC79BC">
        <w:t xml:space="preserve">(blue) </w:t>
      </w:r>
      <w:r w:rsidR="00DD4113">
        <w:t>density</w:t>
      </w:r>
      <w:r w:rsidR="00D000A1">
        <w:t xml:space="preserve"> </w:t>
      </w:r>
      <w:r w:rsidR="00B25A3D">
        <w:t xml:space="preserve">over time. </w:t>
      </w:r>
      <w:ins w:id="693" w:author="Lewis.Barnett" w:date="2020-06-23T16:24:00Z">
        <w:r w:rsidR="00B8005E">
          <w:t>In con</w:t>
        </w:r>
        <w:r w:rsidR="001111A4">
          <w:t>trast, w</w:t>
        </w:r>
      </w:ins>
      <w:del w:id="694" w:author="Lewis.Barnett" w:date="2020-06-23T16:24:00Z">
        <w:r w:rsidR="00B25A3D" w:rsidDel="001111A4">
          <w:delText>W</w:delText>
        </w:r>
      </w:del>
      <w:r w:rsidR="00B25A3D">
        <w:t xml:space="preserve">hen a </w:t>
      </w:r>
      <w:ins w:id="695" w:author="Lewis.Barnett" w:date="2020-06-23T16:24:00Z">
        <w:r w:rsidR="001111A4">
          <w:t>spatially varying temporal trend</w:t>
        </w:r>
      </w:ins>
      <w:ins w:id="696" w:author="Lewis.Barnett" w:date="2020-06-23T16:50:00Z">
        <w:r w:rsidR="00B8005E">
          <w:t xml:space="preserve"> </w:t>
        </w:r>
      </w:ins>
      <w:del w:id="697" w:author="Lewis.Barnett" w:date="2020-06-23T15:01:00Z">
        <w:r w:rsidR="00B25A3D" w:rsidDel="00087449">
          <w:delText>spatial trend</w:delText>
        </w:r>
      </w:del>
      <w:del w:id="698" w:author="Lewis.Barnett" w:date="2020-06-23T16:24:00Z">
        <w:r w:rsidR="00B25A3D" w:rsidDel="001111A4">
          <w:delText xml:space="preserve"> </w:delText>
        </w:r>
      </w:del>
      <w:r w:rsidR="00B25A3D">
        <w:t xml:space="preserve">is absent, </w:t>
      </w:r>
      <w:r w:rsidR="006113B7">
        <w:t>spatial deviations from year</w:t>
      </w:r>
      <w:r w:rsidR="002374FB">
        <w:t>-</w:t>
      </w:r>
      <w:r w:rsidR="006113B7">
        <w:t>to</w:t>
      </w:r>
      <w:r w:rsidR="002374FB">
        <w:t>-</w:t>
      </w:r>
      <w:r w:rsidR="006113B7">
        <w:t>year are independent</w:t>
      </w:r>
      <w:r w:rsidR="008A1E11">
        <w:t xml:space="preserve">. For this example, we have omitted all other sources of </w:t>
      </w:r>
      <w:r w:rsidR="006A5CB7">
        <w:t>variability</w:t>
      </w:r>
      <w:r w:rsidR="008A1E11">
        <w:t xml:space="preserve"> and error for simplicity.</w:t>
      </w:r>
    </w:p>
    <w:p w14:paraId="7F635BF5" w14:textId="77777777" w:rsidR="00D10A48" w:rsidRDefault="00D10A48">
      <w:pPr>
        <w:spacing w:line="480" w:lineRule="auto"/>
        <w:pPrChange w:id="699" w:author="Lewis Barnett" w:date="2020-06-16T16:16:00Z">
          <w:pPr>
            <w:spacing w:after="160" w:line="480" w:lineRule="auto"/>
          </w:pPr>
        </w:pPrChange>
      </w:pPr>
    </w:p>
    <w:p w14:paraId="579516D2" w14:textId="0081A7CF" w:rsidR="00B83E62" w:rsidDel="00D10A48" w:rsidRDefault="00B83E62">
      <w:pPr>
        <w:spacing w:line="480" w:lineRule="auto"/>
        <w:rPr>
          <w:del w:id="700" w:author="Lewis Barnett" w:date="2020-06-16T16:15:00Z"/>
        </w:rPr>
        <w:pPrChange w:id="701" w:author="Lewis Barnett" w:date="2020-06-16T16:16:00Z">
          <w:pPr>
            <w:spacing w:after="160" w:line="480" w:lineRule="auto"/>
          </w:pPr>
        </w:pPrChange>
      </w:pPr>
    </w:p>
    <w:p w14:paraId="63345EBB" w14:textId="090F70A4" w:rsidR="00A939E4" w:rsidDel="00D10A48" w:rsidRDefault="00F4316E">
      <w:pPr>
        <w:spacing w:line="480" w:lineRule="auto"/>
        <w:rPr>
          <w:del w:id="702" w:author="Lewis Barnett" w:date="2020-06-16T16:15:00Z"/>
          <w:vertAlign w:val="subscript"/>
        </w:rPr>
        <w:pPrChange w:id="703" w:author="Lewis Barnett" w:date="2020-06-16T16:16:00Z">
          <w:pPr>
            <w:spacing w:after="160" w:line="480" w:lineRule="auto"/>
            <w:jc w:val="center"/>
          </w:pPr>
        </w:pPrChange>
      </w:pPr>
      <w:del w:id="704" w:author="Lewis Barnett" w:date="2020-06-16T16:15:00Z">
        <w:r w:rsidDel="00D10A48">
          <w:rPr>
            <w:noProof/>
            <w:lang w:val="en-US"/>
          </w:rPr>
          <w:lastRenderedPageBreak/>
          <w:drawing>
            <wp:inline distT="0" distB="0" distL="0" distR="0" wp14:anchorId="53AD44B1" wp14:editId="138AB090">
              <wp:extent cx="3886200" cy="63122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3900620" cy="6335634"/>
                      </a:xfrm>
                      <a:prstGeom prst="rect">
                        <a:avLst/>
                      </a:prstGeom>
                    </pic:spPr>
                  </pic:pic>
                </a:graphicData>
              </a:graphic>
            </wp:inline>
          </w:drawing>
        </w:r>
      </w:del>
    </w:p>
    <w:p w14:paraId="0971416E" w14:textId="3F26DC18" w:rsidR="005437A8" w:rsidDel="00D10A48" w:rsidRDefault="00A939E4">
      <w:pPr>
        <w:spacing w:line="480" w:lineRule="auto"/>
        <w:rPr>
          <w:del w:id="705" w:author="Lewis Barnett" w:date="2020-06-16T16:16:00Z"/>
        </w:rPr>
        <w:pPrChange w:id="706" w:author="Lewis Barnett" w:date="2020-06-16T16:16:00Z">
          <w:pPr>
            <w:spacing w:after="160" w:line="480" w:lineRule="auto"/>
          </w:pPr>
        </w:pPrChange>
      </w:pPr>
      <w:r>
        <w:t xml:space="preserve">Figure </w:t>
      </w:r>
      <w:r w:rsidR="005437A8">
        <w:t>2</w:t>
      </w:r>
      <w:r>
        <w:t xml:space="preserve">. Map of the </w:t>
      </w:r>
      <w:r w:rsidR="0037103B">
        <w:t xml:space="preserve">bathymetry within the </w:t>
      </w:r>
      <w:r w:rsidR="0049381F">
        <w:t xml:space="preserve">US </w:t>
      </w:r>
      <w:r w:rsidR="00A82880">
        <w:t>W</w:t>
      </w:r>
      <w:r w:rsidR="0049381F">
        <w:t xml:space="preserve">est </w:t>
      </w:r>
      <w:r w:rsidR="00A82880">
        <w:t>C</w:t>
      </w:r>
      <w:r w:rsidR="0049381F">
        <w:t xml:space="preserve">oast </w:t>
      </w:r>
      <w:proofErr w:type="spellStart"/>
      <w:r w:rsidR="0049381F">
        <w:t>groundfish</w:t>
      </w:r>
      <w:proofErr w:type="spellEnd"/>
      <w:r w:rsidR="0049381F">
        <w:t xml:space="preserve"> bottom trawl survey </w:t>
      </w:r>
      <w:r w:rsidR="0037103B">
        <w:t xml:space="preserve">footprint. </w:t>
      </w:r>
      <w:r>
        <w:t xml:space="preserve">Cape Mendocino and Point Conception are labeled to represent the latitudinal boundaries between known </w:t>
      </w:r>
      <w:r w:rsidR="003E04B4">
        <w:t>pre</w:t>
      </w:r>
      <w:r w:rsidR="0032387B">
        <w:t xml:space="preserve">dominant </w:t>
      </w:r>
      <w:r>
        <w:t>biogeographic regions</w:t>
      </w:r>
      <w:r w:rsidR="0032387B">
        <w:t xml:space="preserve"> (</w:t>
      </w:r>
      <w:r w:rsidR="003E04B4">
        <w:t xml:space="preserve">N.B. there is also more limited evidence for additional or alternative biogeographic breaks, e.g., </w:t>
      </w:r>
      <w:r w:rsidR="0032387B">
        <w:t>Cape Blanco</w:t>
      </w:r>
      <w:r w:rsidR="003E04B4">
        <w:t>, the westernmost point</w:t>
      </w:r>
      <w:r w:rsidR="0032387B">
        <w:t xml:space="preserve"> in Oregon)</w:t>
      </w:r>
      <w:r>
        <w:t xml:space="preserve">. </w:t>
      </w:r>
    </w:p>
    <w:p w14:paraId="50D64EAC" w14:textId="77777777" w:rsidR="00D10A48" w:rsidRDefault="00D10A48">
      <w:pPr>
        <w:spacing w:line="480" w:lineRule="auto"/>
        <w:rPr>
          <w:ins w:id="707" w:author="Lewis Barnett" w:date="2020-06-16T16:16:00Z"/>
        </w:rPr>
        <w:pPrChange w:id="708" w:author="Lewis Barnett" w:date="2020-06-16T16:16:00Z">
          <w:pPr>
            <w:spacing w:after="160" w:line="480" w:lineRule="auto"/>
          </w:pPr>
        </w:pPrChange>
      </w:pPr>
    </w:p>
    <w:p w14:paraId="0AA39DC8" w14:textId="7F15A8ED" w:rsidR="005437A8" w:rsidRDefault="0071148D">
      <w:pPr>
        <w:spacing w:line="480" w:lineRule="auto"/>
        <w:pPrChange w:id="709" w:author="Lewis Barnett" w:date="2020-06-16T16:16:00Z">
          <w:pPr>
            <w:spacing w:after="160" w:line="480" w:lineRule="auto"/>
          </w:pPr>
        </w:pPrChange>
      </w:pPr>
      <w:del w:id="710" w:author="Lewis Barnett" w:date="2020-06-16T16:16:00Z">
        <w:r w:rsidDel="00D10A48">
          <w:rPr>
            <w:noProof/>
            <w:lang w:val="en-US"/>
          </w:rPr>
          <w:drawing>
            <wp:inline distT="0" distB="0" distL="0" distR="0" wp14:anchorId="6C961128" wp14:editId="7CFE864D">
              <wp:extent cx="5943600" cy="3714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115"/>
                      </a:xfrm>
                      <a:prstGeom prst="rect">
                        <a:avLst/>
                      </a:prstGeom>
                    </pic:spPr>
                  </pic:pic>
                </a:graphicData>
              </a:graphic>
            </wp:inline>
          </w:drawing>
        </w:r>
      </w:del>
    </w:p>
    <w:p w14:paraId="01EDE1FD" w14:textId="38502729" w:rsidR="00D10A48" w:rsidRDefault="005437A8">
      <w:pPr>
        <w:spacing w:line="480" w:lineRule="auto"/>
        <w:rPr>
          <w:ins w:id="711" w:author="Lewis Barnett" w:date="2020-06-16T16:17:00Z"/>
          <w:rFonts w:eastAsiaTheme="minorEastAsia"/>
        </w:rPr>
      </w:pPr>
      <w:r>
        <w:t>Figure 3</w:t>
      </w:r>
      <w:r w:rsidR="0051393F">
        <w:t xml:space="preserve">. </w:t>
      </w:r>
      <w:r w:rsidR="00E6142A">
        <w:t xml:space="preserve">Simulation testing the effects of </w:t>
      </w:r>
      <w:r w:rsidR="00D42716">
        <w:t xml:space="preserve">observation error and </w:t>
      </w:r>
      <w:r w:rsidR="0051393F">
        <w:t xml:space="preserve">spatiotemporal variation on the ability to recover the </w:t>
      </w:r>
      <w:del w:id="712" w:author="Lewis.Barnett" w:date="2020-06-23T15:01:00Z">
        <w:r w:rsidR="0051393F" w:rsidDel="00087449">
          <w:delText>spatial trend</w:delText>
        </w:r>
      </w:del>
      <w:ins w:id="713" w:author="Lewis.Barnett" w:date="2020-06-23T15:01:00Z">
        <w:r w:rsidR="00087449">
          <w:t>local trend</w:t>
        </w:r>
      </w:ins>
      <w:r w:rsidR="0051393F">
        <w:t xml:space="preserve">. </w:t>
      </w:r>
      <w:moveFromRangeStart w:id="714" w:author="Lewis Barnett" w:date="2020-06-16T14:06:00Z" w:name="move43208830"/>
      <w:moveFrom w:id="715" w:author="Lewis Barnett" w:date="2020-06-16T14:06:00Z">
        <w:r w:rsidR="00D42716" w:rsidDel="00B610B9">
          <w:t>Each violin represents 100 simulations</w:t>
        </w:r>
        <w:r w:rsidR="00E6142A" w:rsidDel="00B610B9">
          <w:t xml:space="preserve"> and the dots represent the median value.</w:t>
        </w:r>
        <w:r w:rsidR="00D42716" w:rsidDel="00B610B9">
          <w:t xml:space="preserve"> </w:t>
        </w:r>
      </w:moveFrom>
      <w:moveFromRangeEnd w:id="714"/>
      <w:moveToRangeStart w:id="716" w:author="Lewis Barnett" w:date="2020-06-12T16:03:00Z" w:name="move42870026"/>
      <w:moveTo w:id="717" w:author="Lewis Barnett" w:date="2020-06-12T16:03:00Z">
        <w:r w:rsidR="00E53D46">
          <w:rPr>
            <w:rFonts w:eastAsiaTheme="minorEastAsia"/>
          </w:rPr>
          <w:t xml:space="preserve">The symbols </w:t>
        </w:r>
        <m:oMath>
          <m:r>
            <w:rPr>
              <w:rFonts w:ascii="Cambria Math" w:hAnsi="Cambria Math"/>
            </w:rPr>
            <m:t>θ</m:t>
          </m:r>
        </m:oMath>
        <w:r w:rsidR="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E53D46">
          <w:rPr>
            <w:rFonts w:eastAsiaTheme="minorEastAsia"/>
          </w:rPr>
          <w:t xml:space="preserve"> refer to the </w:t>
        </w:r>
        <w:del w:id="718" w:author="Lewis.Barnett" w:date="2020-06-27T15:23:00Z">
          <w:r w:rsidR="00E53D46" w:rsidDel="002C355F">
            <w:rPr>
              <w:rFonts w:eastAsiaTheme="minorEastAsia"/>
            </w:rPr>
            <w:delText>spatial</w:delText>
          </w:r>
        </w:del>
      </w:moveTo>
      <w:ins w:id="719" w:author="Lewis.Barnett" w:date="2020-06-27T15:23:00Z">
        <w:r w:rsidR="002C355F">
          <w:rPr>
            <w:rFonts w:eastAsiaTheme="minorEastAsia"/>
          </w:rPr>
          <w:t xml:space="preserve">local </w:t>
        </w:r>
      </w:ins>
      <w:moveTo w:id="720" w:author="Lewis Barnett" w:date="2020-06-12T16:03:00Z">
        <w:del w:id="721" w:author="Lewis.Barnett" w:date="2020-06-27T15:23:00Z">
          <w:r w:rsidR="00E53D46" w:rsidDel="002C355F">
            <w:rPr>
              <w:rFonts w:eastAsiaTheme="minorEastAsia"/>
            </w:rPr>
            <w:delText>-</w:delText>
          </w:r>
        </w:del>
        <w:r w:rsidR="00E53D46">
          <w:rPr>
            <w:rFonts w:eastAsiaTheme="minorEastAsia"/>
          </w:rPr>
          <w:t>trend random effect values</w:t>
        </w:r>
      </w:moveTo>
      <w:ins w:id="722" w:author="Lewis Barnett" w:date="2020-06-16T14:03:00Z">
        <w:r w:rsidR="00B610B9">
          <w:rPr>
            <w:rFonts w:eastAsiaTheme="minorEastAsia"/>
          </w:rPr>
          <w:t xml:space="preserve"> at each location</w:t>
        </w:r>
      </w:ins>
      <w:moveTo w:id="723" w:author="Lewis Barnett" w:date="2020-06-12T16:03:00Z">
        <w:r w:rsidR="00E53D46" w:rsidRPr="00B610B9">
          <w:rPr>
            <w:rFonts w:eastAsiaTheme="minorEastAsia"/>
            <w:b/>
            <w:rPrChange w:id="724" w:author="Lewis Barnett" w:date="2020-06-16T14:03:00Z">
              <w:rPr>
                <w:rFonts w:eastAsiaTheme="minorEastAsia"/>
              </w:rPr>
            </w:rPrChange>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s</m:t>
              </m:r>
            </m:sub>
          </m:sSub>
        </m:oMath>
        <w:r w:rsidR="00E53D46">
          <w:rPr>
            <w:rFonts w:eastAsiaTheme="minorEastAsia"/>
          </w:rPr>
          <w:t xml:space="preserve"> and their estimate, respectively.</w:t>
        </w:r>
      </w:moveTo>
      <w:moveToRangeEnd w:id="716"/>
      <w:ins w:id="725" w:author="Lewis Barnett" w:date="2020-06-12T16:03:00Z">
        <w:r w:rsidR="00E53D46">
          <w:rPr>
            <w:rFonts w:eastAsiaTheme="minorEastAsia"/>
          </w:rPr>
          <w:t xml:space="preserve"> </w:t>
        </w:r>
      </w:ins>
      <w:moveToRangeStart w:id="726" w:author="Lewis Barnett" w:date="2020-06-16T14:06:00Z" w:name="move43208830"/>
      <w:moveTo w:id="727" w:author="Lewis Barnett" w:date="2020-06-16T14:06:00Z">
        <w:r w:rsidR="00B610B9">
          <w:t xml:space="preserve">Each violin represents </w:t>
        </w:r>
      </w:moveTo>
      <w:ins w:id="728" w:author="Lewis Barnett" w:date="2020-06-16T14:07:00Z">
        <w:r w:rsidR="00B610B9">
          <w:t xml:space="preserve">the distribution of location by location comparisons from </w:t>
        </w:r>
      </w:ins>
      <w:moveTo w:id="729" w:author="Lewis Barnett" w:date="2020-06-16T14:06:00Z">
        <w:r w:rsidR="00B610B9">
          <w:t xml:space="preserve">100 simulations and the dots represent the median value. </w:t>
        </w:r>
      </w:moveTo>
      <w:moveToRangeEnd w:id="726"/>
      <w:r w:rsidR="00E6142A">
        <w:t>In all cases, t</w:t>
      </w:r>
      <w:r w:rsidR="00D42716">
        <w:t xml:space="preserve">he standard deviation of the </w:t>
      </w:r>
      <w:r w:rsidR="00E6142A">
        <w:t>non-varying parameter</w:t>
      </w:r>
      <w:r w:rsidR="00D42716">
        <w:t xml:space="preserve"> is held at 0.01</w:t>
      </w:r>
      <w:ins w:id="730" w:author="Lewis Barnett" w:date="2020-06-12T15:53:00Z">
        <w:r w:rsidR="00E53D46">
          <w:t xml:space="preserve">, while </w:t>
        </w:r>
      </w:ins>
      <m:oMath>
        <m:r>
          <w:ins w:id="731" w:author="Lewis Barnett" w:date="2020-06-12T15:54:00Z">
            <w:rPr>
              <w:rFonts w:ascii="Cambria Math" w:hAnsi="Cambria Math"/>
            </w:rPr>
            <m:t>σ</m:t>
          </w:ins>
        </m:r>
      </m:oMath>
      <w:ins w:id="732" w:author="Lewis Barnett" w:date="2020-06-12T15:57:00Z">
        <w:r w:rsidR="00E53D46">
          <w:t xml:space="preserve"> varies </w:t>
        </w:r>
        <w:proofErr w:type="gramStart"/>
        <w:r w:rsidR="00E53D46">
          <w:t xml:space="preserve">along </w:t>
        </w:r>
      </w:ins>
      <w:proofErr w:type="gramEnd"/>
      <m:oMath>
        <m:r>
          <w:ins w:id="733" w:author="Lewis Barnett" w:date="2020-06-12T15:58:00Z">
            <w:rPr>
              <w:rFonts w:ascii="Cambria Math" w:hAnsi="Cambria Math"/>
            </w:rPr>
            <m:t>{0.01, 0.25, 0.5, 0.75}</m:t>
          </w:ins>
        </m:r>
      </m:oMath>
      <w:ins w:id="734" w:author="Lewis Barnett" w:date="2020-06-12T15:58:00Z">
        <w:r w:rsidR="00E53D46">
          <w:t>.</w:t>
        </w:r>
      </w:ins>
      <w:del w:id="735" w:author="Lewis Barnett" w:date="2020-06-12T15:57:00Z">
        <w:r w:rsidR="00D42716" w:rsidDel="00E53D46">
          <w:delText>.</w:delText>
        </w:r>
      </w:del>
      <w:r w:rsidR="00E6142A">
        <w:t xml:space="preserve"> </w:t>
      </w:r>
      <w:moveFromRangeStart w:id="736" w:author="Lewis Barnett" w:date="2020-06-12T16:03:00Z" w:name="move42870026"/>
      <w:moveFrom w:id="737" w:author="Lewis Barnett" w:date="2020-06-12T16:03:00Z">
        <w:r w:rsidR="00E6142A" w:rsidDel="00E53D46">
          <w:rPr>
            <w:rFonts w:eastAsiaTheme="minorEastAsia"/>
          </w:rPr>
          <w:t xml:space="preserve">The symbols </w:t>
        </w:r>
        <m:oMath>
          <m:r>
            <w:rPr>
              <w:rFonts w:ascii="Cambria Math" w:hAnsi="Cambria Math"/>
            </w:rPr>
            <m:t>θ</m:t>
          </m:r>
        </m:oMath>
        <w:r w:rsidR="00E6142A" w:rsidDel="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306407" w:rsidDel="00E53D46">
          <w:rPr>
            <w:rFonts w:eastAsiaTheme="minorEastAsia"/>
          </w:rPr>
          <w:t xml:space="preserve"> refer to the spatial-</w:t>
        </w:r>
        <w:r w:rsidR="00E6142A" w:rsidDel="00E53D46">
          <w:rPr>
            <w:rFonts w:eastAsiaTheme="minorEastAsia"/>
          </w:rPr>
          <w:t xml:space="preserve">trend random effect values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E6142A" w:rsidDel="00E53D46">
          <w:rPr>
            <w:rFonts w:eastAsiaTheme="minorEastAsia"/>
          </w:rPr>
          <w:t xml:space="preserve"> and their estimate, respectively. </w:t>
        </w:r>
      </w:moveFrom>
      <w:moveFromRangeEnd w:id="736"/>
      <w:ins w:id="738" w:author="Lewis Barnett" w:date="2020-06-09T12:07:00Z">
        <w:r w:rsidR="0005686A">
          <w:rPr>
            <w:rFonts w:eastAsiaTheme="minorEastAsia"/>
          </w:rPr>
          <w:t>Note that</w:t>
        </w:r>
      </w:ins>
      <w:ins w:id="739" w:author="Lewis Barnett" w:date="2020-06-09T12:09:00Z">
        <w:r w:rsidR="0005686A">
          <w:rPr>
            <w:rFonts w:eastAsiaTheme="minorEastAsia"/>
          </w:rPr>
          <w:t xml:space="preserve"> </w:t>
        </w:r>
      </w:ins>
      <w:ins w:id="740" w:author="Lewis Barnett" w:date="2020-06-09T12:10:00Z">
        <w:r w:rsidR="0005686A">
          <w:rPr>
            <w:rFonts w:eastAsiaTheme="minorEastAsia"/>
          </w:rPr>
          <w:t xml:space="preserve">these results were also computed for </w:t>
        </w:r>
      </w:ins>
      <m:oMath>
        <m:r>
          <w:ins w:id="741" w:author="Lewis Barnett" w:date="2020-06-09T12:08:00Z">
            <w:rPr>
              <w:rFonts w:ascii="Cambria Math" w:hAnsi="Cambria Math"/>
            </w:rPr>
            <m:t>σ</m:t>
          </w:ins>
        </m:r>
        <m:r>
          <w:ins w:id="742" w:author="Lewis Barnett" w:date="2020-06-09T12:10:00Z">
            <w:rPr>
              <w:rFonts w:ascii="Cambria Math" w:hAnsi="Cambria Math"/>
            </w:rPr>
            <m:t>=1</m:t>
          </w:ins>
        </m:r>
      </m:oMath>
      <w:ins w:id="743" w:author="Lewis Barnett" w:date="2020-06-09T12:09:00Z">
        <w:r w:rsidR="0005686A">
          <w:rPr>
            <w:rFonts w:eastAsiaTheme="minorEastAsia"/>
          </w:rPr>
          <w:t xml:space="preserve"> </w:t>
        </w:r>
      </w:ins>
      <w:ins w:id="744" w:author="Lewis Barnett" w:date="2020-06-09T12:11:00Z">
        <w:r w:rsidR="0005686A">
          <w:rPr>
            <w:rFonts w:eastAsiaTheme="minorEastAsia"/>
          </w:rPr>
          <w:t>(see Table S1)</w:t>
        </w:r>
      </w:ins>
      <w:ins w:id="745" w:author="Lewis Barnett" w:date="2020-06-09T12:10:00Z">
        <w:r w:rsidR="0005686A">
          <w:rPr>
            <w:rFonts w:eastAsiaTheme="minorEastAsia"/>
          </w:rPr>
          <w:t xml:space="preserve">, yet are omitted here </w:t>
        </w:r>
      </w:ins>
      <w:ins w:id="746" w:author="Lewis Barnett" w:date="2020-06-09T12:16:00Z">
        <w:r w:rsidR="00316227">
          <w:rPr>
            <w:rFonts w:eastAsiaTheme="minorEastAsia"/>
          </w:rPr>
          <w:t>as the</w:t>
        </w:r>
      </w:ins>
      <w:ins w:id="747" w:author="Lewis Barnett" w:date="2020-06-15T10:59:00Z">
        <w:r w:rsidR="00D53306">
          <w:rPr>
            <w:rFonts w:eastAsiaTheme="minorEastAsia"/>
          </w:rPr>
          <w:t>y</w:t>
        </w:r>
      </w:ins>
      <w:ins w:id="748" w:author="Lewis Barnett" w:date="2020-06-09T12:16:00Z">
        <w:r w:rsidR="00316227">
          <w:rPr>
            <w:rFonts w:eastAsiaTheme="minorEastAsia"/>
          </w:rPr>
          <w:t xml:space="preserve"> were</w:t>
        </w:r>
      </w:ins>
      <w:ins w:id="749" w:author="Lewis Barnett" w:date="2020-06-09T12:17:00Z">
        <w:r w:rsidR="00316227">
          <w:rPr>
            <w:rFonts w:eastAsiaTheme="minorEastAsia"/>
          </w:rPr>
          <w:t xml:space="preserve"> very similar to results </w:t>
        </w:r>
        <w:proofErr w:type="gramStart"/>
        <w:r w:rsidR="00316227">
          <w:rPr>
            <w:rFonts w:eastAsiaTheme="minorEastAsia"/>
          </w:rPr>
          <w:t>from</w:t>
        </w:r>
      </w:ins>
      <w:ins w:id="750" w:author="Lewis Barnett" w:date="2020-06-09T12:16:00Z">
        <w:r w:rsidR="007F6FF2">
          <w:rPr>
            <w:rFonts w:eastAsiaTheme="minorEastAsia"/>
          </w:rPr>
          <w:t xml:space="preserve"> </w:t>
        </w:r>
      </w:ins>
      <w:proofErr w:type="gramEnd"/>
      <m:oMath>
        <m:r>
          <w:ins w:id="751" w:author="Lewis Barnett" w:date="2020-06-09T12:18:00Z">
            <w:rPr>
              <w:rFonts w:ascii="Cambria Math" w:hAnsi="Cambria Math"/>
            </w:rPr>
            <m:t>σ=0.75</m:t>
          </w:ins>
        </m:r>
      </m:oMath>
      <w:ins w:id="752" w:author="Lewis Barnett" w:date="2020-06-09T12:18:00Z">
        <w:r w:rsidR="00316227">
          <w:rPr>
            <w:rFonts w:eastAsiaTheme="minorEastAsia"/>
          </w:rPr>
          <w:t>.</w:t>
        </w:r>
      </w:ins>
      <w:ins w:id="753" w:author="Lewis Barnett" w:date="2020-06-12T16:00:00Z">
        <w:r w:rsidR="00E53D46" w:rsidRPr="00E53D46">
          <w:rPr>
            <w:rFonts w:eastAsiaTheme="minorEastAsia"/>
          </w:rPr>
          <w:t xml:space="preserve"> </w:t>
        </w:r>
      </w:ins>
    </w:p>
    <w:p w14:paraId="51F681DE" w14:textId="2F5F9BEF" w:rsidR="00811176" w:rsidRPr="00D10A48" w:rsidDel="00D10A48" w:rsidRDefault="007B4ACC">
      <w:pPr>
        <w:spacing w:line="480" w:lineRule="auto"/>
        <w:rPr>
          <w:del w:id="754" w:author="Lewis Barnett" w:date="2020-06-16T16:16:00Z"/>
          <w:rPrChange w:id="755" w:author="Lewis Barnett" w:date="2020-06-16T16:16:00Z">
            <w:rPr>
              <w:del w:id="756" w:author="Lewis Barnett" w:date="2020-06-16T16:16:00Z"/>
              <w:vertAlign w:val="subscript"/>
            </w:rPr>
          </w:rPrChange>
        </w:rPr>
        <w:pPrChange w:id="757" w:author="Lewis Barnett" w:date="2020-06-16T16:16:00Z">
          <w:pPr>
            <w:spacing w:after="160" w:line="480" w:lineRule="auto"/>
          </w:pPr>
        </w:pPrChange>
      </w:pPr>
      <w:del w:id="758" w:author="Lewis Barnett" w:date="2020-06-16T16:16:00Z">
        <w:r w:rsidDel="00D10A48">
          <w:br w:type="page"/>
        </w:r>
      </w:del>
    </w:p>
    <w:p w14:paraId="78E113B0" w14:textId="4B7E6BAD" w:rsidR="00811176" w:rsidRDefault="0071148D">
      <w:pPr>
        <w:spacing w:line="480" w:lineRule="auto"/>
      </w:pPr>
      <w:del w:id="759" w:author="Lewis Barnett" w:date="2020-06-16T16:16:00Z">
        <w:r w:rsidDel="00D10A48">
          <w:rPr>
            <w:noProof/>
            <w:lang w:val="en-US"/>
          </w:rPr>
          <w:lastRenderedPageBreak/>
          <w:drawing>
            <wp:inline distT="0" distB="0" distL="0" distR="0" wp14:anchorId="34712EEC" wp14:editId="0ABBEBC9">
              <wp:extent cx="5943600" cy="356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65525"/>
                      </a:xfrm>
                      <a:prstGeom prst="rect">
                        <a:avLst/>
                      </a:prstGeom>
                    </pic:spPr>
                  </pic:pic>
                </a:graphicData>
              </a:graphic>
            </wp:inline>
          </w:drawing>
        </w:r>
      </w:del>
    </w:p>
    <w:p w14:paraId="6DBD324F" w14:textId="51A68CC7" w:rsidR="00811176" w:rsidDel="00D10A48" w:rsidRDefault="00811176">
      <w:pPr>
        <w:spacing w:line="480" w:lineRule="auto"/>
        <w:rPr>
          <w:del w:id="760" w:author="Lewis Barnett" w:date="2020-06-16T16:16:00Z"/>
        </w:rPr>
        <w:pPrChange w:id="761" w:author="Lewis Barnett" w:date="2020-06-16T16:16:00Z">
          <w:pPr>
            <w:spacing w:after="160" w:line="480" w:lineRule="auto"/>
            <w:jc w:val="center"/>
          </w:pPr>
        </w:pPrChange>
      </w:pPr>
      <w:r>
        <w:t xml:space="preserve">Figure </w:t>
      </w:r>
      <w:r w:rsidR="005B5CB5">
        <w:t>4</w:t>
      </w:r>
      <w:r>
        <w:t xml:space="preserve">. </w:t>
      </w:r>
      <w:r w:rsidR="002F0878">
        <w:t>Strip</w:t>
      </w:r>
      <w:r w:rsidR="0092666E">
        <w:t xml:space="preserve"> </w:t>
      </w:r>
      <w:r w:rsidR="002F0878">
        <w:t xml:space="preserve">plot showing each unique cluster of latitude and </w:t>
      </w:r>
      <w:del w:id="762" w:author="Lewis.Barnett" w:date="2020-06-23T15:01:00Z">
        <w:r w:rsidR="00843324" w:rsidDel="00087449">
          <w:delText>spatial trend</w:delText>
        </w:r>
      </w:del>
      <w:ins w:id="763" w:author="Lewis.Barnett" w:date="2020-06-23T15:01:00Z">
        <w:r w:rsidR="00087449">
          <w:t>local trend</w:t>
        </w:r>
      </w:ins>
      <w:r w:rsidR="00843324">
        <w:t xml:space="preserve"> (slope</w:t>
      </w:r>
      <w:r w:rsidR="00B15C88">
        <w:t xml:space="preserve"> over time</w:t>
      </w:r>
      <w:r w:rsidR="00843324">
        <w:t xml:space="preserve">) </w:t>
      </w:r>
      <w:r w:rsidR="002F0878">
        <w:t>by species. Each set of points associated with a given cluster are represented by a different column and colored by their deviation from the mean coast</w:t>
      </w:r>
      <w:r w:rsidR="0049381F">
        <w:t>-</w:t>
      </w:r>
      <w:r w:rsidR="002F0878">
        <w:t>wide trend for a given species. Grey points represent clusters from which the trend was within 0.01 of the mean coast</w:t>
      </w:r>
      <w:r w:rsidR="0049381F">
        <w:t>-</w:t>
      </w:r>
      <w:r w:rsidR="002F0878">
        <w:t>wide trend. Horizontal lines represent approximate positions of known biogeographic breaks: Cape Mendocino, California</w:t>
      </w:r>
      <w:r w:rsidR="00A82880">
        <w:t>,</w:t>
      </w:r>
      <w:r w:rsidR="002F0878">
        <w:t xml:space="preserve"> in the north; Point Conception, California</w:t>
      </w:r>
      <w:r w:rsidR="00A82880">
        <w:t>,</w:t>
      </w:r>
      <w:r w:rsidR="002F0878">
        <w:t xml:space="preserve"> in the south.</w:t>
      </w:r>
    </w:p>
    <w:p w14:paraId="54D05E67" w14:textId="77777777" w:rsidR="00D10A48" w:rsidRDefault="00D10A48">
      <w:pPr>
        <w:spacing w:line="480" w:lineRule="auto"/>
        <w:rPr>
          <w:ins w:id="764" w:author="Lewis Barnett" w:date="2020-06-16T16:16:00Z"/>
        </w:rPr>
      </w:pPr>
    </w:p>
    <w:p w14:paraId="1E94F816" w14:textId="028B6AEC" w:rsidR="005B5CB5" w:rsidDel="00D10A48" w:rsidRDefault="005B5CB5">
      <w:pPr>
        <w:spacing w:line="480" w:lineRule="auto"/>
        <w:rPr>
          <w:del w:id="765" w:author="Lewis Barnett" w:date="2020-06-16T16:16:00Z"/>
        </w:rPr>
        <w:pPrChange w:id="766" w:author="Lewis Barnett" w:date="2020-06-16T16:16:00Z">
          <w:pPr>
            <w:spacing w:after="160" w:line="480" w:lineRule="auto"/>
          </w:pPr>
        </w:pPrChange>
      </w:pPr>
      <w:del w:id="767" w:author="Lewis Barnett" w:date="2020-06-16T16:16:00Z">
        <w:r w:rsidDel="00D10A48">
          <w:br w:type="page"/>
        </w:r>
      </w:del>
    </w:p>
    <w:p w14:paraId="4E1CB6FD" w14:textId="00624F96" w:rsidR="0002735B" w:rsidRDefault="0071148D">
      <w:pPr>
        <w:spacing w:line="480" w:lineRule="auto"/>
        <w:rPr>
          <w:vertAlign w:val="subscript"/>
        </w:rPr>
        <w:pPrChange w:id="768" w:author="Lewis Barnett" w:date="2020-06-16T16:16:00Z">
          <w:pPr>
            <w:spacing w:after="160" w:line="480" w:lineRule="auto"/>
            <w:jc w:val="center"/>
          </w:pPr>
        </w:pPrChange>
      </w:pPr>
      <w:del w:id="769" w:author="Lewis Barnett" w:date="2020-06-16T16:16:00Z">
        <w:r w:rsidDel="00D10A48">
          <w:rPr>
            <w:noProof/>
            <w:lang w:val="en-US"/>
          </w:rPr>
          <w:lastRenderedPageBreak/>
          <w:drawing>
            <wp:inline distT="0" distB="0" distL="0" distR="0" wp14:anchorId="24BAAC13" wp14:editId="5693DF3E">
              <wp:extent cx="5396024" cy="764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5253" cy="7658476"/>
                      </a:xfrm>
                      <a:prstGeom prst="rect">
                        <a:avLst/>
                      </a:prstGeom>
                    </pic:spPr>
                  </pic:pic>
                </a:graphicData>
              </a:graphic>
            </wp:inline>
          </w:drawing>
        </w:r>
      </w:del>
    </w:p>
    <w:p w14:paraId="445EDE7B" w14:textId="31B99FCB" w:rsidR="00F62588" w:rsidRPr="0002735B" w:rsidRDefault="005B5CB5">
      <w:pPr>
        <w:spacing w:line="480" w:lineRule="auto"/>
        <w:rPr>
          <w:vertAlign w:val="subscript"/>
        </w:rPr>
        <w:pPrChange w:id="770" w:author="Lewis Barnett" w:date="2020-06-16T16:16:00Z">
          <w:pPr>
            <w:spacing w:after="160" w:line="480" w:lineRule="auto"/>
          </w:pPr>
        </w:pPrChange>
      </w:pPr>
      <w:r>
        <w:lastRenderedPageBreak/>
        <w:t xml:space="preserve">Figure 5. Spatial and temporal patterns of predicted </w:t>
      </w:r>
      <w:r w:rsidR="00DD4113">
        <w:t>density</w:t>
      </w:r>
      <w:r w:rsidR="00D000A1">
        <w:t xml:space="preserve"> </w:t>
      </w:r>
      <w:r>
        <w:t>for selected species.</w:t>
      </w:r>
      <w:r w:rsidR="00DC32E2">
        <w:t xml:space="preserve"> </w:t>
      </w:r>
      <w:r>
        <w:t xml:space="preserve">The first column shows maps of the predicted </w:t>
      </w:r>
      <w:del w:id="771" w:author="Lewis.Barnett" w:date="2020-06-23T15:01:00Z">
        <w:r w:rsidDel="00087449">
          <w:delText>spatial trend</w:delText>
        </w:r>
      </w:del>
      <w:ins w:id="772" w:author="Lewis.Barnett" w:date="2020-06-23T15:01:00Z">
        <w:r w:rsidR="00087449">
          <w:t>local trend</w:t>
        </w:r>
      </w:ins>
      <w:r>
        <w:t xml:space="preserve"> (slope of log </w:t>
      </w:r>
      <w:r w:rsidR="00DD4113">
        <w:t>density</w:t>
      </w:r>
      <w:r>
        <w:t xml:space="preserve"> across years).</w:t>
      </w:r>
      <w:r w:rsidR="00DC32E2">
        <w:t xml:space="preserve"> </w:t>
      </w:r>
      <w:r>
        <w:t xml:space="preserve">The second shows how each spatial location groups with a unique cluster of latitude and </w:t>
      </w:r>
      <w:del w:id="773" w:author="Lewis.Barnett" w:date="2020-06-23T15:01:00Z">
        <w:r w:rsidDel="00087449">
          <w:delText>spatial trend</w:delText>
        </w:r>
      </w:del>
      <w:ins w:id="774" w:author="Lewis.Barnett" w:date="2020-06-23T15:01:00Z">
        <w:r w:rsidR="00087449">
          <w:t>local trend</w:t>
        </w:r>
      </w:ins>
      <w:r>
        <w:t xml:space="preserve">. </w:t>
      </w:r>
      <w:r w:rsidR="00B25A3D">
        <w:t xml:space="preserve">The third column represents </w:t>
      </w:r>
      <w:r w:rsidR="00B15C88">
        <w:t>the mean density over all years</w:t>
      </w:r>
      <w:r w:rsidR="00CF6BCC">
        <w:t xml:space="preserve"> (in units of kg km</w:t>
      </w:r>
      <w:r w:rsidR="00CF6BCC">
        <w:rPr>
          <w:vertAlign w:val="superscript"/>
        </w:rPr>
        <w:t>-2</w:t>
      </w:r>
      <w:r w:rsidR="00CF6BCC">
        <w:t xml:space="preserve"> on a log scale)</w:t>
      </w:r>
      <w:r w:rsidR="00B15C88">
        <w:t xml:space="preserve">. </w:t>
      </w:r>
      <w:r>
        <w:t xml:space="preserve">The fourth column shows the time series of the center of gravity (COG), or </w:t>
      </w:r>
      <w:r w:rsidR="00D000A1">
        <w:t xml:space="preserve">latitude weighted by </w:t>
      </w:r>
      <w:r w:rsidR="00DD4113">
        <w:t>density</w:t>
      </w:r>
      <w:r w:rsidR="00B25A3D">
        <w:t>,</w:t>
      </w:r>
      <w:r>
        <w:t xml:space="preserve"> with 95% confidence intervals. The black line with grey interval represents the COG calculated </w:t>
      </w:r>
      <w:r w:rsidR="00DD4113">
        <w:t>from</w:t>
      </w:r>
      <w:r>
        <w:t xml:space="preserve"> predicted </w:t>
      </w:r>
      <w:r w:rsidR="00DD4113">
        <w:t>densities coast</w:t>
      </w:r>
      <w:r w:rsidR="00CC1162">
        <w:t>-</w:t>
      </w:r>
      <w:r w:rsidR="00DD4113">
        <w:t>wide</w:t>
      </w:r>
      <w:r>
        <w:t xml:space="preserve">, whereas the colored lines </w:t>
      </w:r>
      <w:r w:rsidR="00B25A3D">
        <w:t xml:space="preserve">represent </w:t>
      </w:r>
      <w:r>
        <w:t>the COGs for each unique biogeographic region (separated by Cape Mendocino, California</w:t>
      </w:r>
      <w:r w:rsidR="00A82880">
        <w:t>,</w:t>
      </w:r>
      <w:r>
        <w:t xml:space="preserve"> in the north; Point Conception, California</w:t>
      </w:r>
      <w:r w:rsidR="00A82880">
        <w:t>,</w:t>
      </w:r>
      <w:r>
        <w:t xml:space="preserve"> in the south). Line color represents the proportion of a species</w:t>
      </w:r>
      <w:r w:rsidR="00D000A1">
        <w:t>’</w:t>
      </w:r>
      <w:r>
        <w:t xml:space="preserve"> </w:t>
      </w:r>
      <w:r w:rsidR="00DD4113">
        <w:t>relative biomass</w:t>
      </w:r>
      <w:r>
        <w:t xml:space="preserve"> in a given region.</w:t>
      </w:r>
      <w:r w:rsidR="00F62588">
        <w:br w:type="page"/>
      </w:r>
    </w:p>
    <w:p w14:paraId="2376B485" w14:textId="7E5A0518" w:rsidR="00E81ACF" w:rsidRPr="00F701E3" w:rsidRDefault="00E81ACF" w:rsidP="00D26510">
      <w:pPr>
        <w:spacing w:after="160" w:line="480" w:lineRule="auto"/>
      </w:pPr>
      <w:r w:rsidRPr="00F701E3">
        <w:lastRenderedPageBreak/>
        <w:t>REFERENCES</w:t>
      </w:r>
    </w:p>
    <w:p w14:paraId="5096C183" w14:textId="77777777" w:rsidR="00B923EE" w:rsidRDefault="00082596" w:rsidP="00B923EE">
      <w:pPr>
        <w:pStyle w:val="Bibliography"/>
        <w:rPr>
          <w:ins w:id="775" w:author="Lewis.Barnett" w:date="2020-06-26T18:50:00Z"/>
        </w:rPr>
        <w:pPrChange w:id="776" w:author="Lewis.Barnett" w:date="2020-06-26T18:50:00Z">
          <w:pPr>
            <w:widowControl w:val="0"/>
            <w:autoSpaceDE w:val="0"/>
            <w:autoSpaceDN w:val="0"/>
            <w:adjustRightInd w:val="0"/>
          </w:pPr>
        </w:pPrChange>
      </w:pPr>
      <w:r w:rsidRPr="00082596">
        <w:fldChar w:fldCharType="begin"/>
      </w:r>
      <w:r w:rsidRPr="00082596">
        <w:instrText xml:space="preserve"> ADDIN ZOTERO_BIBL {"uncited":[],"omitted":[],"custom":[]} CSL_BIBLIOGRAPHY </w:instrText>
      </w:r>
      <w:r w:rsidRPr="00082596">
        <w:fldChar w:fldCharType="separate"/>
      </w:r>
      <w:proofErr w:type="spellStart"/>
      <w:ins w:id="777" w:author="Lewis.Barnett" w:date="2020-06-26T18:50:00Z">
        <w:r w:rsidR="00B923EE">
          <w:t>Akaike</w:t>
        </w:r>
        <w:proofErr w:type="spellEnd"/>
        <w:r w:rsidR="00B923EE">
          <w:t xml:space="preserve">, H. 1973. Information theory and an extension of the maximum likelihood principle. Page 2nd International Symposium on Information Theory. Budapest: </w:t>
        </w:r>
        <w:proofErr w:type="spellStart"/>
        <w:r w:rsidR="00B923EE">
          <w:t>Akadémiai</w:t>
        </w:r>
        <w:proofErr w:type="spellEnd"/>
        <w:r w:rsidR="00B923EE">
          <w:t xml:space="preserve">, </w:t>
        </w:r>
        <w:proofErr w:type="spellStart"/>
        <w:r w:rsidR="00B923EE">
          <w:t>Tsahkadsor</w:t>
        </w:r>
        <w:proofErr w:type="spellEnd"/>
        <w:r w:rsidR="00B923EE">
          <w:t>, Armenia, USSR.</w:t>
        </w:r>
      </w:ins>
    </w:p>
    <w:p w14:paraId="428A9F9F" w14:textId="77777777" w:rsidR="00B923EE" w:rsidRDefault="00B923EE" w:rsidP="00B923EE">
      <w:pPr>
        <w:pStyle w:val="Bibliography"/>
        <w:rPr>
          <w:ins w:id="778" w:author="Lewis.Barnett" w:date="2020-06-26T18:50:00Z"/>
        </w:rPr>
        <w:pPrChange w:id="779" w:author="Lewis.Barnett" w:date="2020-06-26T18:50:00Z">
          <w:pPr>
            <w:widowControl w:val="0"/>
            <w:autoSpaceDE w:val="0"/>
            <w:autoSpaceDN w:val="0"/>
            <w:adjustRightInd w:val="0"/>
          </w:pPr>
        </w:pPrChange>
      </w:pPr>
      <w:ins w:id="780" w:author="Lewis.Barnett" w:date="2020-06-26T18:50:00Z">
        <w:r>
          <w:t xml:space="preserve">Anderson, S. C., P. A. English, and E. J. Ward. 2020. </w:t>
        </w:r>
        <w:proofErr w:type="spellStart"/>
        <w:proofErr w:type="gramStart"/>
        <w:r>
          <w:t>sdmTMB</w:t>
        </w:r>
        <w:proofErr w:type="spellEnd"/>
        <w:proofErr w:type="gramEnd"/>
        <w:r>
          <w:t>: Spatiotemporal Species Distribution GLMMs with `TMB’.</w:t>
        </w:r>
      </w:ins>
    </w:p>
    <w:p w14:paraId="5B1A7937" w14:textId="77777777" w:rsidR="00B923EE" w:rsidRDefault="00B923EE" w:rsidP="00B923EE">
      <w:pPr>
        <w:pStyle w:val="Bibliography"/>
        <w:rPr>
          <w:ins w:id="781" w:author="Lewis.Barnett" w:date="2020-06-26T18:50:00Z"/>
        </w:rPr>
        <w:pPrChange w:id="782" w:author="Lewis.Barnett" w:date="2020-06-26T18:50:00Z">
          <w:pPr>
            <w:widowControl w:val="0"/>
            <w:autoSpaceDE w:val="0"/>
            <w:autoSpaceDN w:val="0"/>
            <w:adjustRightInd w:val="0"/>
          </w:pPr>
        </w:pPrChange>
      </w:pPr>
      <w:ins w:id="783" w:author="Lewis.Barnett" w:date="2020-06-26T18:50:00Z">
        <w:r>
          <w:t xml:space="preserve">Anderson, S. C., E. A. Keppel, and A. M. Edwards. 2019. A reproducible data synopsis for over 100 species of British Columbia </w:t>
        </w:r>
        <w:proofErr w:type="spellStart"/>
        <w:r>
          <w:t>groundfish</w:t>
        </w:r>
        <w:proofErr w:type="spellEnd"/>
        <w:r>
          <w:t xml:space="preserve">. DFO Can. Sci. </w:t>
        </w:r>
        <w:proofErr w:type="spellStart"/>
        <w:r>
          <w:t>Advis</w:t>
        </w:r>
        <w:proofErr w:type="spellEnd"/>
        <w:r>
          <w:t>. Sec. Res. Doc. 2019/041 http://www.dfo-mpo.gc.ca/csas-sccs/Publications/ResDocs-DocRech/2019/2019_041-eng.html.</w:t>
        </w:r>
      </w:ins>
    </w:p>
    <w:p w14:paraId="21A926BF" w14:textId="77777777" w:rsidR="00B923EE" w:rsidRDefault="00B923EE" w:rsidP="00B923EE">
      <w:pPr>
        <w:pStyle w:val="Bibliography"/>
        <w:rPr>
          <w:ins w:id="784" w:author="Lewis.Barnett" w:date="2020-06-26T18:50:00Z"/>
        </w:rPr>
        <w:pPrChange w:id="785" w:author="Lewis.Barnett" w:date="2020-06-26T18:50:00Z">
          <w:pPr>
            <w:widowControl w:val="0"/>
            <w:autoSpaceDE w:val="0"/>
            <w:autoSpaceDN w:val="0"/>
            <w:adjustRightInd w:val="0"/>
          </w:pPr>
        </w:pPrChange>
      </w:pPr>
      <w:ins w:id="786" w:author="Lewis.Barnett" w:date="2020-06-26T18:50:00Z">
        <w:r>
          <w:t>Anderson, S. C., and E. J. Ward. 2019. Black swans in space: modeling spatiotemporal processes with extremes. Ecology 100:e02403.</w:t>
        </w:r>
      </w:ins>
    </w:p>
    <w:p w14:paraId="71403936" w14:textId="77777777" w:rsidR="00B923EE" w:rsidRDefault="00B923EE" w:rsidP="00B923EE">
      <w:pPr>
        <w:pStyle w:val="Bibliography"/>
        <w:rPr>
          <w:ins w:id="787" w:author="Lewis.Barnett" w:date="2020-06-26T18:50:00Z"/>
        </w:rPr>
        <w:pPrChange w:id="788" w:author="Lewis.Barnett" w:date="2020-06-26T18:50:00Z">
          <w:pPr>
            <w:widowControl w:val="0"/>
            <w:autoSpaceDE w:val="0"/>
            <w:autoSpaceDN w:val="0"/>
            <w:adjustRightInd w:val="0"/>
          </w:pPr>
        </w:pPrChange>
      </w:pPr>
      <w:ins w:id="789" w:author="Lewis.Barnett" w:date="2020-06-26T18:50:00Z">
        <w:r>
          <w:t>Auger-</w:t>
        </w:r>
        <w:proofErr w:type="spellStart"/>
        <w:r>
          <w:t>Méthé</w:t>
        </w:r>
        <w:proofErr w:type="spellEnd"/>
        <w:r>
          <w:t xml:space="preserve">, M., C. Field, C. M. </w:t>
        </w:r>
        <w:proofErr w:type="spellStart"/>
        <w:r>
          <w:t>Albertsen</w:t>
        </w:r>
        <w:proofErr w:type="spellEnd"/>
        <w:r>
          <w:t xml:space="preserve">, A. E. </w:t>
        </w:r>
        <w:proofErr w:type="spellStart"/>
        <w:r>
          <w:t>Derocher</w:t>
        </w:r>
        <w:proofErr w:type="spellEnd"/>
        <w:r>
          <w:t xml:space="preserve">, M. A. Lewis, I. D. </w:t>
        </w:r>
        <w:proofErr w:type="spellStart"/>
        <w:r>
          <w:t>Jonsen</w:t>
        </w:r>
        <w:proofErr w:type="spellEnd"/>
        <w:r>
          <w:t xml:space="preserve">, and J. Mills </w:t>
        </w:r>
        <w:proofErr w:type="spellStart"/>
        <w:r>
          <w:t>Flemming</w:t>
        </w:r>
        <w:proofErr w:type="spellEnd"/>
        <w:r>
          <w:t>. 2016. State-space models’ dirty little secrets: even simple linear Gaussian models can have estimation problems. Scientific Reports 6:26677.</w:t>
        </w:r>
      </w:ins>
    </w:p>
    <w:p w14:paraId="47DFC5ED" w14:textId="77777777" w:rsidR="00B923EE" w:rsidRDefault="00B923EE" w:rsidP="00B923EE">
      <w:pPr>
        <w:pStyle w:val="Bibliography"/>
        <w:rPr>
          <w:ins w:id="790" w:author="Lewis.Barnett" w:date="2020-06-26T18:50:00Z"/>
        </w:rPr>
        <w:pPrChange w:id="791" w:author="Lewis.Barnett" w:date="2020-06-26T18:50:00Z">
          <w:pPr>
            <w:widowControl w:val="0"/>
            <w:autoSpaceDE w:val="0"/>
            <w:autoSpaceDN w:val="0"/>
            <w:adjustRightInd w:val="0"/>
          </w:pPr>
        </w:pPrChange>
      </w:pPr>
      <w:proofErr w:type="spellStart"/>
      <w:ins w:id="792" w:author="Lewis.Barnett" w:date="2020-06-26T18:50:00Z">
        <w:r>
          <w:t>Bakun</w:t>
        </w:r>
        <w:proofErr w:type="spellEnd"/>
        <w:r>
          <w:t>, A., D. B. Field, A. Redondo-Rodriguez, and S. J. Weeks. 2010. Greenhouse gas, upwelling-favorable winds, and the future of coastal ocean upwelling ecosystems. Global Change Biology 16:1213–1228.</w:t>
        </w:r>
      </w:ins>
    </w:p>
    <w:p w14:paraId="6EB8F1EE" w14:textId="77777777" w:rsidR="00B923EE" w:rsidRDefault="00B923EE" w:rsidP="00B923EE">
      <w:pPr>
        <w:pStyle w:val="Bibliography"/>
        <w:rPr>
          <w:ins w:id="793" w:author="Lewis.Barnett" w:date="2020-06-26T18:50:00Z"/>
        </w:rPr>
        <w:pPrChange w:id="794" w:author="Lewis.Barnett" w:date="2020-06-26T18:50:00Z">
          <w:pPr>
            <w:widowControl w:val="0"/>
            <w:autoSpaceDE w:val="0"/>
            <w:autoSpaceDN w:val="0"/>
            <w:adjustRightInd w:val="0"/>
          </w:pPr>
        </w:pPrChange>
      </w:pPr>
      <w:ins w:id="795" w:author="Lewis.Barnett" w:date="2020-06-26T18:50:00Z">
        <w:r>
          <w:t xml:space="preserve">Barnett, L. A. K., E. J. Ward, J. E. </w:t>
        </w:r>
        <w:proofErr w:type="spellStart"/>
        <w:r>
          <w:t>Jannot</w:t>
        </w:r>
        <w:proofErr w:type="spellEnd"/>
        <w:r>
          <w:t>, and A. O. Shelton. 2019. Dynamic spatial heterogeneity reveals interdependence of marine faunal density and fishery removals. Ecological Indicators 107:105585.</w:t>
        </w:r>
      </w:ins>
    </w:p>
    <w:p w14:paraId="482639B0" w14:textId="77777777" w:rsidR="00B923EE" w:rsidRDefault="00B923EE" w:rsidP="00B923EE">
      <w:pPr>
        <w:pStyle w:val="Bibliography"/>
        <w:rPr>
          <w:ins w:id="796" w:author="Lewis.Barnett" w:date="2020-06-26T18:50:00Z"/>
        </w:rPr>
        <w:pPrChange w:id="797" w:author="Lewis.Barnett" w:date="2020-06-26T18:50:00Z">
          <w:pPr>
            <w:widowControl w:val="0"/>
            <w:autoSpaceDE w:val="0"/>
            <w:autoSpaceDN w:val="0"/>
            <w:adjustRightInd w:val="0"/>
          </w:pPr>
        </w:pPrChange>
      </w:pPr>
      <w:ins w:id="798" w:author="Lewis.Barnett" w:date="2020-06-26T18:50:00Z">
        <w:r>
          <w:lastRenderedPageBreak/>
          <w:t xml:space="preserve">Berger, A. M., D. R. </w:t>
        </w:r>
        <w:proofErr w:type="spellStart"/>
        <w:r>
          <w:t>Goethel</w:t>
        </w:r>
        <w:proofErr w:type="spellEnd"/>
        <w:r>
          <w:t xml:space="preserve">, P. D. Lynch, T. Quinn, S. </w:t>
        </w:r>
        <w:proofErr w:type="spellStart"/>
        <w:r>
          <w:t>Mormede</w:t>
        </w:r>
        <w:proofErr w:type="spellEnd"/>
        <w:r>
          <w:t>, J. McKenzie, and A. Dunn. 2017. Space oddity: The mission for spatial integration. Canadian Journal of Fisheries and Aquatic Sciences 74:1698–1716.</w:t>
        </w:r>
      </w:ins>
    </w:p>
    <w:p w14:paraId="7D7FE316" w14:textId="77777777" w:rsidR="00B923EE" w:rsidRDefault="00B923EE" w:rsidP="00B923EE">
      <w:pPr>
        <w:pStyle w:val="Bibliography"/>
        <w:rPr>
          <w:ins w:id="799" w:author="Lewis.Barnett" w:date="2020-06-26T18:50:00Z"/>
        </w:rPr>
        <w:pPrChange w:id="800" w:author="Lewis.Barnett" w:date="2020-06-26T18:50:00Z">
          <w:pPr>
            <w:widowControl w:val="0"/>
            <w:autoSpaceDE w:val="0"/>
            <w:autoSpaceDN w:val="0"/>
            <w:adjustRightInd w:val="0"/>
          </w:pPr>
        </w:pPrChange>
      </w:pPr>
      <w:ins w:id="801" w:author="Lewis.Barnett" w:date="2020-06-26T18:50:00Z">
        <w:r>
          <w:t>Chen, J., M. E. Thompson, and C. Wu. 2004. Estimation of Fish Abundance Indices Based on Scientific Research Trawl Surveys. Biometrics 60:116–123.</w:t>
        </w:r>
      </w:ins>
    </w:p>
    <w:p w14:paraId="2E37AE24" w14:textId="77777777" w:rsidR="00B923EE" w:rsidRDefault="00B923EE" w:rsidP="00B923EE">
      <w:pPr>
        <w:pStyle w:val="Bibliography"/>
        <w:rPr>
          <w:ins w:id="802" w:author="Lewis.Barnett" w:date="2020-06-26T18:50:00Z"/>
        </w:rPr>
        <w:pPrChange w:id="803" w:author="Lewis.Barnett" w:date="2020-06-26T18:50:00Z">
          <w:pPr>
            <w:widowControl w:val="0"/>
            <w:autoSpaceDE w:val="0"/>
            <w:autoSpaceDN w:val="0"/>
            <w:adjustRightInd w:val="0"/>
          </w:pPr>
        </w:pPrChange>
      </w:pPr>
      <w:proofErr w:type="spellStart"/>
      <w:ins w:id="804" w:author="Lewis.Barnett" w:date="2020-06-26T18:50:00Z">
        <w:r>
          <w:t>Cressie</w:t>
        </w:r>
        <w:proofErr w:type="spellEnd"/>
        <w:r>
          <w:t xml:space="preserve">, N., and C. K. </w:t>
        </w:r>
        <w:proofErr w:type="spellStart"/>
        <w:r>
          <w:t>Wikle</w:t>
        </w:r>
        <w:proofErr w:type="spellEnd"/>
        <w:r>
          <w:t xml:space="preserve">. 2011. Statistics for </w:t>
        </w:r>
        <w:proofErr w:type="spellStart"/>
        <w:r>
          <w:t>spatio</w:t>
        </w:r>
        <w:proofErr w:type="spellEnd"/>
        <w:r>
          <w:t>-temporal data. John Wiley &amp; Sons, Hoboken, New Jersey.</w:t>
        </w:r>
      </w:ins>
    </w:p>
    <w:p w14:paraId="29206B54" w14:textId="77777777" w:rsidR="00B923EE" w:rsidRDefault="00B923EE" w:rsidP="00B923EE">
      <w:pPr>
        <w:pStyle w:val="Bibliography"/>
        <w:rPr>
          <w:ins w:id="805" w:author="Lewis.Barnett" w:date="2020-06-26T18:50:00Z"/>
        </w:rPr>
        <w:pPrChange w:id="806" w:author="Lewis.Barnett" w:date="2020-06-26T18:50:00Z">
          <w:pPr>
            <w:widowControl w:val="0"/>
            <w:autoSpaceDE w:val="0"/>
            <w:autoSpaceDN w:val="0"/>
            <w:adjustRightInd w:val="0"/>
          </w:pPr>
        </w:pPrChange>
      </w:pPr>
      <w:ins w:id="807" w:author="Lewis.Barnett" w:date="2020-06-26T18:50:00Z">
        <w:r>
          <w:t>Dunn, P. K., and G. K. Smyth. 2005. Series evaluation of Tweedie exponential dispersion model densities. Statistics and Computing 15:267–280.</w:t>
        </w:r>
      </w:ins>
    </w:p>
    <w:p w14:paraId="5BC23D98" w14:textId="77777777" w:rsidR="00B923EE" w:rsidRDefault="00B923EE" w:rsidP="00B923EE">
      <w:pPr>
        <w:pStyle w:val="Bibliography"/>
        <w:rPr>
          <w:ins w:id="808" w:author="Lewis.Barnett" w:date="2020-06-26T18:50:00Z"/>
        </w:rPr>
        <w:pPrChange w:id="809" w:author="Lewis.Barnett" w:date="2020-06-26T18:50:00Z">
          <w:pPr>
            <w:widowControl w:val="0"/>
            <w:autoSpaceDE w:val="0"/>
            <w:autoSpaceDN w:val="0"/>
            <w:adjustRightInd w:val="0"/>
          </w:pPr>
        </w:pPrChange>
      </w:pPr>
      <w:proofErr w:type="spellStart"/>
      <w:ins w:id="810" w:author="Lewis.Barnett" w:date="2020-06-26T18:50:00Z">
        <w:r>
          <w:t>Elith</w:t>
        </w:r>
        <w:proofErr w:type="spellEnd"/>
        <w:r>
          <w:t>, J., M. Kearney, and S. Phillips. 2010. The art of modelling range-shifting species. Methods in Ecology and Evolution 1:330–342.</w:t>
        </w:r>
      </w:ins>
    </w:p>
    <w:p w14:paraId="45C1E661" w14:textId="77777777" w:rsidR="00B923EE" w:rsidRDefault="00B923EE" w:rsidP="00B923EE">
      <w:pPr>
        <w:pStyle w:val="Bibliography"/>
        <w:rPr>
          <w:ins w:id="811" w:author="Lewis.Barnett" w:date="2020-06-26T18:50:00Z"/>
        </w:rPr>
        <w:pPrChange w:id="812" w:author="Lewis.Barnett" w:date="2020-06-26T18:50:00Z">
          <w:pPr>
            <w:widowControl w:val="0"/>
            <w:autoSpaceDE w:val="0"/>
            <w:autoSpaceDN w:val="0"/>
            <w:adjustRightInd w:val="0"/>
          </w:pPr>
        </w:pPrChange>
      </w:pPr>
      <w:proofErr w:type="spellStart"/>
      <w:ins w:id="813" w:author="Lewis.Barnett" w:date="2020-06-26T18:50:00Z">
        <w:r>
          <w:t>Elith</w:t>
        </w:r>
        <w:proofErr w:type="spellEnd"/>
        <w:r>
          <w:t xml:space="preserve">, J., and J. R. </w:t>
        </w:r>
        <w:proofErr w:type="spellStart"/>
        <w:r>
          <w:t>Leathwick</w:t>
        </w:r>
        <w:proofErr w:type="spellEnd"/>
        <w:r>
          <w:t xml:space="preserve">. 2009. Species Distribution Models: Ecological Explanation and Prediction </w:t>
        </w:r>
        <w:proofErr w:type="gramStart"/>
        <w:r>
          <w:t>Across</w:t>
        </w:r>
        <w:proofErr w:type="gramEnd"/>
        <w:r>
          <w:t xml:space="preserve"> Space and Time. Annual Review of Ecology, Evolution, and Systematics 40:677–697.</w:t>
        </w:r>
      </w:ins>
    </w:p>
    <w:p w14:paraId="3AB0023D" w14:textId="77777777" w:rsidR="00B923EE" w:rsidRDefault="00B923EE" w:rsidP="00B923EE">
      <w:pPr>
        <w:pStyle w:val="Bibliography"/>
        <w:rPr>
          <w:ins w:id="814" w:author="Lewis.Barnett" w:date="2020-06-26T18:50:00Z"/>
        </w:rPr>
        <w:pPrChange w:id="815" w:author="Lewis.Barnett" w:date="2020-06-26T18:50:00Z">
          <w:pPr>
            <w:widowControl w:val="0"/>
            <w:autoSpaceDE w:val="0"/>
            <w:autoSpaceDN w:val="0"/>
            <w:adjustRightInd w:val="0"/>
          </w:pPr>
        </w:pPrChange>
      </w:pPr>
      <w:ins w:id="816" w:author="Lewis.Barnett" w:date="2020-06-26T18:50:00Z">
        <w:r>
          <w:t xml:space="preserve">Harvey, C., N. Garfield, G. Williams, N. </w:t>
        </w:r>
        <w:proofErr w:type="spellStart"/>
        <w:r>
          <w:t>Tolimieri</w:t>
        </w:r>
        <w:proofErr w:type="spellEnd"/>
        <w:r>
          <w:t xml:space="preserve">, I. Schroeder, E. Hazen, K. Andrews, K. </w:t>
        </w:r>
        <w:proofErr w:type="spellStart"/>
        <w:r>
          <w:t>Barnas</w:t>
        </w:r>
        <w:proofErr w:type="spellEnd"/>
        <w:r>
          <w:t xml:space="preserve">, S. </w:t>
        </w:r>
        <w:proofErr w:type="spellStart"/>
        <w:r>
          <w:t>Bograd</w:t>
        </w:r>
        <w:proofErr w:type="spellEnd"/>
        <w:r>
          <w:t xml:space="preserve">, R. </w:t>
        </w:r>
        <w:proofErr w:type="spellStart"/>
        <w:r>
          <w:t>Brodeur</w:t>
        </w:r>
        <w:proofErr w:type="spellEnd"/>
        <w:r>
          <w:t xml:space="preserve">, B. Burke, J. Cope, L. </w:t>
        </w:r>
        <w:proofErr w:type="spellStart"/>
        <w:r>
          <w:t>deWitt</w:t>
        </w:r>
        <w:proofErr w:type="spellEnd"/>
        <w:r>
          <w:t xml:space="preserve">, J. Field, J. Fisher, T. Good, C. Greene, D. Holland, M. </w:t>
        </w:r>
        <w:proofErr w:type="spellStart"/>
        <w:r>
          <w:t>Hunsicker</w:t>
        </w:r>
        <w:proofErr w:type="spellEnd"/>
        <w:r>
          <w:t xml:space="preserve">, M. Jacob, S. </w:t>
        </w:r>
        <w:proofErr w:type="spellStart"/>
        <w:r>
          <w:t>Kasperski</w:t>
        </w:r>
        <w:proofErr w:type="spellEnd"/>
        <w:r>
          <w:t xml:space="preserve">, S. Kim, A. </w:t>
        </w:r>
        <w:proofErr w:type="spellStart"/>
        <w:r>
          <w:t>Leising</w:t>
        </w:r>
        <w:proofErr w:type="spellEnd"/>
        <w:r>
          <w:t xml:space="preserve">, S. </w:t>
        </w:r>
        <w:proofErr w:type="spellStart"/>
        <w:r>
          <w:t>Melin</w:t>
        </w:r>
        <w:proofErr w:type="spellEnd"/>
        <w:r>
          <w:t xml:space="preserve">, C. Morgan, B. </w:t>
        </w:r>
        <w:proofErr w:type="spellStart"/>
        <w:r>
          <w:t>Muhling</w:t>
        </w:r>
        <w:proofErr w:type="spellEnd"/>
        <w:r>
          <w:t xml:space="preserve">, S. </w:t>
        </w:r>
        <w:proofErr w:type="spellStart"/>
        <w:r>
          <w:t>Munsch</w:t>
        </w:r>
        <w:proofErr w:type="spellEnd"/>
        <w:r>
          <w:t xml:space="preserve">, K. Norman, W. Peterson, M. Poe, J. </w:t>
        </w:r>
        <w:proofErr w:type="spellStart"/>
        <w:r>
          <w:t>Samhouri</w:t>
        </w:r>
        <w:proofErr w:type="spellEnd"/>
        <w:r>
          <w:t xml:space="preserve">, W. </w:t>
        </w:r>
        <w:proofErr w:type="spellStart"/>
        <w:r>
          <w:t>Sydeman</w:t>
        </w:r>
        <w:proofErr w:type="spellEnd"/>
        <w:r>
          <w:t xml:space="preserve">, J. Thayer, A. Thompson, D. </w:t>
        </w:r>
        <w:proofErr w:type="spellStart"/>
        <w:r>
          <w:t>Tommasi</w:t>
        </w:r>
        <w:proofErr w:type="spellEnd"/>
        <w:r>
          <w:t xml:space="preserve">, A. Varney, B. Wells, T. Williams, J. </w:t>
        </w:r>
        <w:proofErr w:type="spellStart"/>
        <w:r>
          <w:t>Zamon</w:t>
        </w:r>
        <w:proofErr w:type="spellEnd"/>
        <w:r>
          <w:t xml:space="preserve">, D. Lawson, S. Anderson, J. Gao, M. </w:t>
        </w:r>
        <w:proofErr w:type="spellStart"/>
        <w:r>
          <w:t>Litzow</w:t>
        </w:r>
        <w:proofErr w:type="spellEnd"/>
        <w:r>
          <w:t xml:space="preserve">, S. </w:t>
        </w:r>
        <w:proofErr w:type="spellStart"/>
        <w:r>
          <w:t>McClatchie</w:t>
        </w:r>
        <w:proofErr w:type="spellEnd"/>
        <w:r>
          <w:t xml:space="preserve">, E. Ward, and S. </w:t>
        </w:r>
        <w:proofErr w:type="spellStart"/>
        <w:r>
          <w:t>Zador</w:t>
        </w:r>
        <w:proofErr w:type="spellEnd"/>
        <w:r>
          <w:t xml:space="preserve">. 2018. Ecosystem Status Report of the California Current for 2018: A Summary of Ecosystem Indicators Compiled by the California Current Integrated Ecosystem Assessment Team CCIEA. U.S. </w:t>
        </w:r>
        <w:r>
          <w:lastRenderedPageBreak/>
          <w:t>DEPARTMENT OF COMMERCE National Oceanic and Atmospheric Administration National Marine Fisheries Service Northwest Fisheries Science Center.</w:t>
        </w:r>
      </w:ins>
    </w:p>
    <w:p w14:paraId="0D52A053" w14:textId="77777777" w:rsidR="00B923EE" w:rsidRDefault="00B923EE" w:rsidP="00B923EE">
      <w:pPr>
        <w:pStyle w:val="Bibliography"/>
        <w:rPr>
          <w:ins w:id="817" w:author="Lewis.Barnett" w:date="2020-06-26T18:50:00Z"/>
        </w:rPr>
        <w:pPrChange w:id="818" w:author="Lewis.Barnett" w:date="2020-06-26T18:50:00Z">
          <w:pPr>
            <w:widowControl w:val="0"/>
            <w:autoSpaceDE w:val="0"/>
            <w:autoSpaceDN w:val="0"/>
            <w:adjustRightInd w:val="0"/>
          </w:pPr>
        </w:pPrChange>
      </w:pPr>
      <w:proofErr w:type="spellStart"/>
      <w:ins w:id="819" w:author="Lewis.Barnett" w:date="2020-06-26T18:50:00Z">
        <w:r>
          <w:t>Hassell</w:t>
        </w:r>
        <w:proofErr w:type="spellEnd"/>
        <w:r>
          <w:t>, M. 2000. The spatial and temporal dynamics of host-parasitoid interactions. Oxford University Press, Oxford.</w:t>
        </w:r>
      </w:ins>
    </w:p>
    <w:p w14:paraId="35DD528A" w14:textId="77777777" w:rsidR="00B923EE" w:rsidRDefault="00B923EE" w:rsidP="00B923EE">
      <w:pPr>
        <w:pStyle w:val="Bibliography"/>
        <w:rPr>
          <w:ins w:id="820" w:author="Lewis.Barnett" w:date="2020-06-26T18:50:00Z"/>
        </w:rPr>
        <w:pPrChange w:id="821" w:author="Lewis.Barnett" w:date="2020-06-26T18:50:00Z">
          <w:pPr>
            <w:widowControl w:val="0"/>
            <w:autoSpaceDE w:val="0"/>
            <w:autoSpaceDN w:val="0"/>
            <w:adjustRightInd w:val="0"/>
          </w:pPr>
        </w:pPrChange>
      </w:pPr>
      <w:proofErr w:type="spellStart"/>
      <w:ins w:id="822" w:author="Lewis.Barnett" w:date="2020-06-26T18:50:00Z">
        <w:r>
          <w:t>Hennig</w:t>
        </w:r>
        <w:proofErr w:type="spellEnd"/>
        <w:r>
          <w:t xml:space="preserve">, C. 2019. </w:t>
        </w:r>
        <w:proofErr w:type="spellStart"/>
        <w:proofErr w:type="gramStart"/>
        <w:r>
          <w:t>fpc</w:t>
        </w:r>
        <w:proofErr w:type="spellEnd"/>
        <w:proofErr w:type="gramEnd"/>
        <w:r>
          <w:t>: Flexible Procedures for Clustering.</w:t>
        </w:r>
      </w:ins>
    </w:p>
    <w:p w14:paraId="06B44F6E" w14:textId="77777777" w:rsidR="00B923EE" w:rsidRDefault="00B923EE" w:rsidP="00B923EE">
      <w:pPr>
        <w:pStyle w:val="Bibliography"/>
        <w:rPr>
          <w:ins w:id="823" w:author="Lewis.Barnett" w:date="2020-06-26T18:50:00Z"/>
        </w:rPr>
        <w:pPrChange w:id="824" w:author="Lewis.Barnett" w:date="2020-06-26T18:50:00Z">
          <w:pPr>
            <w:widowControl w:val="0"/>
            <w:autoSpaceDE w:val="0"/>
            <w:autoSpaceDN w:val="0"/>
            <w:adjustRightInd w:val="0"/>
          </w:pPr>
        </w:pPrChange>
      </w:pPr>
      <w:ins w:id="825" w:author="Lewis.Barnett" w:date="2020-06-26T18:50:00Z">
        <w:r>
          <w:t xml:space="preserve">Hitch, A. T., and P. L. </w:t>
        </w:r>
        <w:proofErr w:type="spellStart"/>
        <w:r>
          <w:t>Leberg</w:t>
        </w:r>
        <w:proofErr w:type="spellEnd"/>
        <w:r>
          <w:t>. 2007. Breeding Distributions of North American Bird Species Moving North as a Result of Climate Change. Conservation Biology 21:534–539.</w:t>
        </w:r>
      </w:ins>
    </w:p>
    <w:p w14:paraId="4E57D387" w14:textId="77777777" w:rsidR="00B923EE" w:rsidRDefault="00B923EE" w:rsidP="00B923EE">
      <w:pPr>
        <w:pStyle w:val="Bibliography"/>
        <w:rPr>
          <w:ins w:id="826" w:author="Lewis.Barnett" w:date="2020-06-26T18:50:00Z"/>
        </w:rPr>
        <w:pPrChange w:id="827" w:author="Lewis.Barnett" w:date="2020-06-26T18:50:00Z">
          <w:pPr>
            <w:widowControl w:val="0"/>
            <w:autoSpaceDE w:val="0"/>
            <w:autoSpaceDN w:val="0"/>
            <w:adjustRightInd w:val="0"/>
          </w:pPr>
        </w:pPrChange>
      </w:pPr>
      <w:proofErr w:type="spellStart"/>
      <w:ins w:id="828" w:author="Lewis.Barnett" w:date="2020-06-26T18:50:00Z">
        <w:r>
          <w:t>Huffaker</w:t>
        </w:r>
        <w:proofErr w:type="spellEnd"/>
        <w:r>
          <w:t xml:space="preserve">, C. B. 1958. Experimental studies on predation: dispersion factors and predator-prey oscillations. </w:t>
        </w:r>
        <w:proofErr w:type="spellStart"/>
        <w:r>
          <w:t>Hilgardia</w:t>
        </w:r>
        <w:proofErr w:type="spellEnd"/>
        <w:r>
          <w:t xml:space="preserve"> 27:795–835.</w:t>
        </w:r>
      </w:ins>
    </w:p>
    <w:p w14:paraId="1A5AAE19" w14:textId="77777777" w:rsidR="00B923EE" w:rsidRDefault="00B923EE" w:rsidP="00B923EE">
      <w:pPr>
        <w:pStyle w:val="Bibliography"/>
        <w:rPr>
          <w:ins w:id="829" w:author="Lewis.Barnett" w:date="2020-06-26T18:50:00Z"/>
        </w:rPr>
        <w:pPrChange w:id="830" w:author="Lewis.Barnett" w:date="2020-06-26T18:50:00Z">
          <w:pPr>
            <w:widowControl w:val="0"/>
            <w:autoSpaceDE w:val="0"/>
            <w:autoSpaceDN w:val="0"/>
            <w:adjustRightInd w:val="0"/>
          </w:pPr>
        </w:pPrChange>
      </w:pPr>
      <w:ins w:id="831" w:author="Lewis.Barnett" w:date="2020-06-26T18:50:00Z">
        <w:r>
          <w:t>Johnson, K. F., J. T. Thorson, and A. E. Punt. 2019. Investigating the value of including depth during spatiotemporal index standardization. Fisheries Research 216:126–137.</w:t>
        </w:r>
      </w:ins>
    </w:p>
    <w:p w14:paraId="23D5B692" w14:textId="77777777" w:rsidR="00B923EE" w:rsidRDefault="00B923EE" w:rsidP="00B923EE">
      <w:pPr>
        <w:pStyle w:val="Bibliography"/>
        <w:rPr>
          <w:ins w:id="832" w:author="Lewis.Barnett" w:date="2020-06-26T18:50:00Z"/>
        </w:rPr>
        <w:pPrChange w:id="833" w:author="Lewis.Barnett" w:date="2020-06-26T18:50:00Z">
          <w:pPr>
            <w:widowControl w:val="0"/>
            <w:autoSpaceDE w:val="0"/>
            <w:autoSpaceDN w:val="0"/>
            <w:adjustRightInd w:val="0"/>
          </w:pPr>
        </w:pPrChange>
      </w:pPr>
      <w:ins w:id="834" w:author="Lewis.Barnett" w:date="2020-06-26T18:50:00Z">
        <w:r>
          <w:t xml:space="preserve">Kaufman, L., and P. J. </w:t>
        </w:r>
        <w:proofErr w:type="spellStart"/>
        <w:r>
          <w:t>Rousseeuw</w:t>
        </w:r>
        <w:proofErr w:type="spellEnd"/>
        <w:r>
          <w:t>. 2009. Finding groups in data: an introduction to cluster analysis. John Wiley &amp; Sons.</w:t>
        </w:r>
      </w:ins>
    </w:p>
    <w:p w14:paraId="58C9CF70" w14:textId="77777777" w:rsidR="00B923EE" w:rsidRDefault="00B923EE" w:rsidP="00B923EE">
      <w:pPr>
        <w:pStyle w:val="Bibliography"/>
        <w:rPr>
          <w:ins w:id="835" w:author="Lewis.Barnett" w:date="2020-06-26T18:50:00Z"/>
        </w:rPr>
        <w:pPrChange w:id="836" w:author="Lewis.Barnett" w:date="2020-06-26T18:50:00Z">
          <w:pPr>
            <w:widowControl w:val="0"/>
            <w:autoSpaceDE w:val="0"/>
            <w:autoSpaceDN w:val="0"/>
            <w:adjustRightInd w:val="0"/>
          </w:pPr>
        </w:pPrChange>
      </w:pPr>
      <w:proofErr w:type="spellStart"/>
      <w:ins w:id="837" w:author="Lewis.Barnett" w:date="2020-06-26T18:50:00Z">
        <w:r>
          <w:t>Kéfi</w:t>
        </w:r>
        <w:proofErr w:type="spellEnd"/>
        <w:r>
          <w:t xml:space="preserve">, S., V. </w:t>
        </w:r>
        <w:proofErr w:type="spellStart"/>
        <w:r>
          <w:t>Guttal</w:t>
        </w:r>
        <w:proofErr w:type="spellEnd"/>
        <w:r>
          <w:t xml:space="preserve">, W. A. Brock, S. R. Carpenter, A. M. Ellison, V. N. </w:t>
        </w:r>
        <w:proofErr w:type="spellStart"/>
        <w:r>
          <w:t>Livina</w:t>
        </w:r>
        <w:proofErr w:type="spellEnd"/>
        <w:r>
          <w:t xml:space="preserve">, D. A. </w:t>
        </w:r>
        <w:proofErr w:type="spellStart"/>
        <w:r>
          <w:t>Seekell</w:t>
        </w:r>
        <w:proofErr w:type="spellEnd"/>
        <w:r>
          <w:t xml:space="preserve">, M. </w:t>
        </w:r>
        <w:proofErr w:type="spellStart"/>
        <w:r>
          <w:t>Scheffer</w:t>
        </w:r>
        <w:proofErr w:type="spellEnd"/>
        <w:r>
          <w:t xml:space="preserve">, E. H. van </w:t>
        </w:r>
        <w:proofErr w:type="spellStart"/>
        <w:r>
          <w:t>Nes</w:t>
        </w:r>
        <w:proofErr w:type="spellEnd"/>
        <w:r>
          <w:t xml:space="preserve">, and V. </w:t>
        </w:r>
        <w:proofErr w:type="spellStart"/>
        <w:r>
          <w:t>Dakos</w:t>
        </w:r>
        <w:proofErr w:type="spellEnd"/>
        <w:r>
          <w:t xml:space="preserve">. 2014. Early warning signals of ecological transitions: methods for spatial patterns. </w:t>
        </w:r>
        <w:proofErr w:type="spellStart"/>
        <w:r>
          <w:t>PloS</w:t>
        </w:r>
        <w:proofErr w:type="spellEnd"/>
        <w:r>
          <w:t xml:space="preserve"> one 9:e92097.</w:t>
        </w:r>
      </w:ins>
    </w:p>
    <w:p w14:paraId="5127D1B4" w14:textId="77777777" w:rsidR="00B923EE" w:rsidRDefault="00B923EE" w:rsidP="00B923EE">
      <w:pPr>
        <w:pStyle w:val="Bibliography"/>
        <w:rPr>
          <w:ins w:id="838" w:author="Lewis.Barnett" w:date="2020-06-26T18:50:00Z"/>
        </w:rPr>
        <w:pPrChange w:id="839" w:author="Lewis.Barnett" w:date="2020-06-26T18:50:00Z">
          <w:pPr>
            <w:widowControl w:val="0"/>
            <w:autoSpaceDE w:val="0"/>
            <w:autoSpaceDN w:val="0"/>
            <w:adjustRightInd w:val="0"/>
          </w:pPr>
        </w:pPrChange>
      </w:pPr>
      <w:ins w:id="840" w:author="Lewis.Barnett" w:date="2020-06-26T18:50:00Z">
        <w:r>
          <w:t xml:space="preserve">Keller, A. A., J. R. Wallace, and R. D. </w:t>
        </w:r>
        <w:proofErr w:type="spellStart"/>
        <w:r>
          <w:t>Methot</w:t>
        </w:r>
        <w:proofErr w:type="spellEnd"/>
        <w:r>
          <w:t xml:space="preserve">. 2017. The Northwest Fisheries Science Center’s West Coast </w:t>
        </w:r>
        <w:proofErr w:type="spellStart"/>
        <w:r>
          <w:t>Groundfish</w:t>
        </w:r>
        <w:proofErr w:type="spellEnd"/>
        <w:r>
          <w:t xml:space="preserve"> Bottom Trawl Survey: History, Design, and Description. NOAA Technical Memorandum, Northwest Fisheries Science Center, Seattle, WA.</w:t>
        </w:r>
      </w:ins>
    </w:p>
    <w:p w14:paraId="7FA4D44F" w14:textId="77777777" w:rsidR="00B923EE" w:rsidRDefault="00B923EE" w:rsidP="00B923EE">
      <w:pPr>
        <w:pStyle w:val="Bibliography"/>
        <w:rPr>
          <w:ins w:id="841" w:author="Lewis.Barnett" w:date="2020-06-26T18:50:00Z"/>
        </w:rPr>
        <w:pPrChange w:id="842" w:author="Lewis.Barnett" w:date="2020-06-26T18:50:00Z">
          <w:pPr>
            <w:widowControl w:val="0"/>
            <w:autoSpaceDE w:val="0"/>
            <w:autoSpaceDN w:val="0"/>
            <w:adjustRightInd w:val="0"/>
          </w:pPr>
        </w:pPrChange>
      </w:pPr>
      <w:proofErr w:type="spellStart"/>
      <w:ins w:id="843" w:author="Lewis.Barnett" w:date="2020-06-26T18:50:00Z">
        <w:r>
          <w:t>Kleisner</w:t>
        </w:r>
        <w:proofErr w:type="spellEnd"/>
        <w:r>
          <w:t xml:space="preserve">, K. M., M. J. Fogarty, S. McGee, A. Barnett, P. </w:t>
        </w:r>
        <w:proofErr w:type="spellStart"/>
        <w:r>
          <w:t>Fratantoni</w:t>
        </w:r>
        <w:proofErr w:type="spellEnd"/>
        <w:r>
          <w:t xml:space="preserve">, J. Greene, J. A. Hare, S. M. Lucey, C. McGuire, J. Odell, V. S. Saba, L. Smith, K. J. Weaver, and M. L. Pinsky. 2016. The </w:t>
        </w:r>
        <w:r>
          <w:lastRenderedPageBreak/>
          <w:t>Effects of Sub-Regional Climate Velocity on the Distribution and Spatial Extent of Marine Species Assemblages. PLOS ONE 11:e0149220.</w:t>
        </w:r>
      </w:ins>
    </w:p>
    <w:p w14:paraId="7171C672" w14:textId="77777777" w:rsidR="00B923EE" w:rsidRDefault="00B923EE" w:rsidP="00B923EE">
      <w:pPr>
        <w:pStyle w:val="Bibliography"/>
        <w:rPr>
          <w:ins w:id="844" w:author="Lewis.Barnett" w:date="2020-06-26T18:50:00Z"/>
        </w:rPr>
        <w:pPrChange w:id="845" w:author="Lewis.Barnett" w:date="2020-06-26T18:50:00Z">
          <w:pPr>
            <w:widowControl w:val="0"/>
            <w:autoSpaceDE w:val="0"/>
            <w:autoSpaceDN w:val="0"/>
            <w:adjustRightInd w:val="0"/>
          </w:pPr>
        </w:pPrChange>
      </w:pPr>
      <w:proofErr w:type="spellStart"/>
      <w:ins w:id="846" w:author="Lewis.Barnett" w:date="2020-06-26T18:50:00Z">
        <w:r>
          <w:t>Kotwicki</w:t>
        </w:r>
        <w:proofErr w:type="spellEnd"/>
        <w:r>
          <w:t>, S., and K. Ono. 2019. The effect of random and density-dependent variation in sampling efficiency on variance of abundance estimates from fishery surveys. Fish and Fisheries 20:760–774.</w:t>
        </w:r>
      </w:ins>
    </w:p>
    <w:p w14:paraId="34D6E50C" w14:textId="77777777" w:rsidR="00B923EE" w:rsidRDefault="00B923EE" w:rsidP="00B923EE">
      <w:pPr>
        <w:pStyle w:val="Bibliography"/>
        <w:rPr>
          <w:ins w:id="847" w:author="Lewis.Barnett" w:date="2020-06-26T18:50:00Z"/>
        </w:rPr>
        <w:pPrChange w:id="848" w:author="Lewis.Barnett" w:date="2020-06-26T18:50:00Z">
          <w:pPr>
            <w:widowControl w:val="0"/>
            <w:autoSpaceDE w:val="0"/>
            <w:autoSpaceDN w:val="0"/>
            <w:adjustRightInd w:val="0"/>
          </w:pPr>
        </w:pPrChange>
      </w:pPr>
      <w:proofErr w:type="spellStart"/>
      <w:ins w:id="849" w:author="Lewis.Barnett" w:date="2020-06-26T18:50:00Z">
        <w:r>
          <w:t>Kristensen</w:t>
        </w:r>
        <w:proofErr w:type="spellEnd"/>
        <w:r>
          <w:t xml:space="preserve">, K., A. Nielsen, C. W. Berg, H. </w:t>
        </w:r>
        <w:proofErr w:type="spellStart"/>
        <w:r>
          <w:t>Skaug</w:t>
        </w:r>
        <w:proofErr w:type="spellEnd"/>
        <w:r>
          <w:t>, and B. M. Bell. 2016. TMB: Automatic Differentiation and Laplace Approximation. Journal of Statistical Software 70:1–21.</w:t>
        </w:r>
      </w:ins>
    </w:p>
    <w:p w14:paraId="331DCAE9" w14:textId="77777777" w:rsidR="00B923EE" w:rsidRDefault="00B923EE" w:rsidP="00B923EE">
      <w:pPr>
        <w:pStyle w:val="Bibliography"/>
        <w:rPr>
          <w:ins w:id="850" w:author="Lewis.Barnett" w:date="2020-06-26T18:50:00Z"/>
        </w:rPr>
        <w:pPrChange w:id="851" w:author="Lewis.Barnett" w:date="2020-06-26T18:50:00Z">
          <w:pPr>
            <w:widowControl w:val="0"/>
            <w:autoSpaceDE w:val="0"/>
            <w:autoSpaceDN w:val="0"/>
            <w:adjustRightInd w:val="0"/>
          </w:pPr>
        </w:pPrChange>
      </w:pPr>
      <w:ins w:id="852" w:author="Lewis.Barnett" w:date="2020-06-26T18:50:00Z">
        <w:r>
          <w:t>Latimer, A. M., S. Banerjee, H. S. Jr, E. S. Mosher, and J. A. S. Jr. 2009. Hierarchical models facilitate spatial analysis of large data sets: a case study on invasive plant species in the northeastern United States. Ecology Letters 12:144–154.</w:t>
        </w:r>
      </w:ins>
    </w:p>
    <w:p w14:paraId="18FE2669" w14:textId="77777777" w:rsidR="00B923EE" w:rsidRDefault="00B923EE" w:rsidP="00B923EE">
      <w:pPr>
        <w:pStyle w:val="Bibliography"/>
        <w:rPr>
          <w:ins w:id="853" w:author="Lewis.Barnett" w:date="2020-06-26T18:50:00Z"/>
        </w:rPr>
        <w:pPrChange w:id="854" w:author="Lewis.Barnett" w:date="2020-06-26T18:50:00Z">
          <w:pPr>
            <w:widowControl w:val="0"/>
            <w:autoSpaceDE w:val="0"/>
            <w:autoSpaceDN w:val="0"/>
            <w:adjustRightInd w:val="0"/>
          </w:pPr>
        </w:pPrChange>
      </w:pPr>
      <w:ins w:id="855" w:author="Lewis.Barnett" w:date="2020-06-26T18:50:00Z">
        <w:r>
          <w:t xml:space="preserve">Lenoir, J., J. C. </w:t>
        </w:r>
        <w:proofErr w:type="spellStart"/>
        <w:r>
          <w:t>Gégout</w:t>
        </w:r>
        <w:proofErr w:type="spellEnd"/>
        <w:r>
          <w:t xml:space="preserve">, P. A. </w:t>
        </w:r>
        <w:proofErr w:type="spellStart"/>
        <w:r>
          <w:t>Marquet</w:t>
        </w:r>
        <w:proofErr w:type="spellEnd"/>
        <w:r>
          <w:t xml:space="preserve">, P. de </w:t>
        </w:r>
        <w:proofErr w:type="spellStart"/>
        <w:r>
          <w:t>Ruffray</w:t>
        </w:r>
        <w:proofErr w:type="spellEnd"/>
        <w:r>
          <w:t xml:space="preserve">, and H. </w:t>
        </w:r>
        <w:proofErr w:type="spellStart"/>
        <w:r>
          <w:t>Brisse</w:t>
        </w:r>
        <w:proofErr w:type="spellEnd"/>
        <w:r>
          <w:t xml:space="preserve">. 2008. A Significant Upward Shift in Plant Species Optimum Elevation </w:t>
        </w:r>
        <w:proofErr w:type="gramStart"/>
        <w:r>
          <w:t>During</w:t>
        </w:r>
        <w:proofErr w:type="gramEnd"/>
        <w:r>
          <w:t xml:space="preserve"> the 20th Century. Science 320:1768.</w:t>
        </w:r>
      </w:ins>
    </w:p>
    <w:p w14:paraId="691454D9" w14:textId="77777777" w:rsidR="00B923EE" w:rsidRDefault="00B923EE" w:rsidP="00B923EE">
      <w:pPr>
        <w:pStyle w:val="Bibliography"/>
        <w:rPr>
          <w:ins w:id="856" w:author="Lewis.Barnett" w:date="2020-06-26T18:50:00Z"/>
        </w:rPr>
        <w:pPrChange w:id="857" w:author="Lewis.Barnett" w:date="2020-06-26T18:50:00Z">
          <w:pPr>
            <w:widowControl w:val="0"/>
            <w:autoSpaceDE w:val="0"/>
            <w:autoSpaceDN w:val="0"/>
            <w:adjustRightInd w:val="0"/>
          </w:pPr>
        </w:pPrChange>
      </w:pPr>
      <w:ins w:id="858" w:author="Lewis.Barnett" w:date="2020-06-26T18:50:00Z">
        <w:r>
          <w:t xml:space="preserve">Levin, L. A., M. </w:t>
        </w:r>
        <w:proofErr w:type="spellStart"/>
        <w:r>
          <w:t>Sibuet</w:t>
        </w:r>
        <w:proofErr w:type="spellEnd"/>
        <w:r>
          <w:t xml:space="preserve">, A. J. Gooday, C. R. Smith, and A. </w:t>
        </w:r>
        <w:proofErr w:type="spellStart"/>
        <w:r>
          <w:t>Vanreusel</w:t>
        </w:r>
        <w:proofErr w:type="spellEnd"/>
        <w:r>
          <w:t>. 2010. The roles of habitat heterogeneity in generating and maintaining biodiversity on continental margins: an introduction. Marine Ecology 31:1–5.</w:t>
        </w:r>
      </w:ins>
    </w:p>
    <w:p w14:paraId="4C07E658" w14:textId="77777777" w:rsidR="00B923EE" w:rsidRDefault="00B923EE" w:rsidP="00B923EE">
      <w:pPr>
        <w:pStyle w:val="Bibliography"/>
        <w:rPr>
          <w:ins w:id="859" w:author="Lewis.Barnett" w:date="2020-06-26T18:50:00Z"/>
        </w:rPr>
        <w:pPrChange w:id="860" w:author="Lewis.Barnett" w:date="2020-06-26T18:50:00Z">
          <w:pPr>
            <w:widowControl w:val="0"/>
            <w:autoSpaceDE w:val="0"/>
            <w:autoSpaceDN w:val="0"/>
            <w:adjustRightInd w:val="0"/>
          </w:pPr>
        </w:pPrChange>
      </w:pPr>
      <w:ins w:id="861" w:author="Lewis.Barnett" w:date="2020-06-26T18:50:00Z">
        <w:r>
          <w:t>Levin, S. A. 1992. The problem of pattern and scale in ecology: the Robert H. MacArthur award lecture. Ecology 73:1943–1967.</w:t>
        </w:r>
      </w:ins>
    </w:p>
    <w:p w14:paraId="661C8BD1" w14:textId="77777777" w:rsidR="00B923EE" w:rsidRDefault="00B923EE" w:rsidP="00B923EE">
      <w:pPr>
        <w:pStyle w:val="Bibliography"/>
        <w:rPr>
          <w:ins w:id="862" w:author="Lewis.Barnett" w:date="2020-06-26T18:50:00Z"/>
        </w:rPr>
        <w:pPrChange w:id="863" w:author="Lewis.Barnett" w:date="2020-06-26T18:50:00Z">
          <w:pPr>
            <w:widowControl w:val="0"/>
            <w:autoSpaceDE w:val="0"/>
            <w:autoSpaceDN w:val="0"/>
            <w:adjustRightInd w:val="0"/>
          </w:pPr>
        </w:pPrChange>
      </w:pPr>
      <w:ins w:id="864" w:author="Lewis.Barnett" w:date="2020-06-26T18:50:00Z">
        <w:r>
          <w:t xml:space="preserve">Li, L., A. B. Hollowed, E. D. </w:t>
        </w:r>
        <w:proofErr w:type="spellStart"/>
        <w:r>
          <w:t>Cokelet</w:t>
        </w:r>
        <w:proofErr w:type="spellEnd"/>
        <w:r>
          <w:t xml:space="preserve">, S. J. </w:t>
        </w:r>
        <w:proofErr w:type="spellStart"/>
        <w:r>
          <w:t>Barbeaux</w:t>
        </w:r>
        <w:proofErr w:type="spellEnd"/>
        <w:r>
          <w:t xml:space="preserve">, N. A. Bond, A. A. Keller, J. R. King, M. M. McClure, W. A. </w:t>
        </w:r>
        <w:proofErr w:type="spellStart"/>
        <w:r>
          <w:t>Palsson</w:t>
        </w:r>
        <w:proofErr w:type="spellEnd"/>
        <w:r>
          <w:t xml:space="preserve">, P. J. </w:t>
        </w:r>
        <w:proofErr w:type="spellStart"/>
        <w:r>
          <w:t>Stabeno</w:t>
        </w:r>
        <w:proofErr w:type="spellEnd"/>
        <w:r>
          <w:t xml:space="preserve">, and Q. Yang. 2019. </w:t>
        </w:r>
        <w:proofErr w:type="spellStart"/>
        <w:r>
          <w:t>Subregional</w:t>
        </w:r>
        <w:proofErr w:type="spellEnd"/>
        <w:r>
          <w:t xml:space="preserve"> differences in </w:t>
        </w:r>
        <w:proofErr w:type="spellStart"/>
        <w:r>
          <w:t>groundfish</w:t>
        </w:r>
        <w:proofErr w:type="spellEnd"/>
        <w:r>
          <w:t xml:space="preserve"> distributional responses to anomalous ocean bottom temperatures in the northeast Pacific. Global Change Biology 25:2560–2575.</w:t>
        </w:r>
      </w:ins>
    </w:p>
    <w:p w14:paraId="702CC690" w14:textId="77777777" w:rsidR="00B923EE" w:rsidRDefault="00B923EE" w:rsidP="00B923EE">
      <w:pPr>
        <w:pStyle w:val="Bibliography"/>
        <w:rPr>
          <w:ins w:id="865" w:author="Lewis.Barnett" w:date="2020-06-26T18:50:00Z"/>
        </w:rPr>
        <w:pPrChange w:id="866" w:author="Lewis.Barnett" w:date="2020-06-26T18:50:00Z">
          <w:pPr>
            <w:widowControl w:val="0"/>
            <w:autoSpaceDE w:val="0"/>
            <w:autoSpaceDN w:val="0"/>
            <w:adjustRightInd w:val="0"/>
          </w:pPr>
        </w:pPrChange>
      </w:pPr>
      <w:ins w:id="867" w:author="Lewis.Barnett" w:date="2020-06-26T18:50:00Z">
        <w:r>
          <w:lastRenderedPageBreak/>
          <w:t xml:space="preserve">Lindgren, F., H. Rue, and J. </w:t>
        </w:r>
        <w:proofErr w:type="spellStart"/>
        <w:r>
          <w:t>Lindström</w:t>
        </w:r>
        <w:proofErr w:type="spellEnd"/>
        <w:r>
          <w:t>. 2011. An explicit link between Gaussian fields and Gaussian Markov random fields: the stochastic partial differential equation approach. Journal of the Royal Statistical Society: Series B (Statistical Methodology) 73:423–498.</w:t>
        </w:r>
      </w:ins>
    </w:p>
    <w:p w14:paraId="00CA62E6" w14:textId="77777777" w:rsidR="00B923EE" w:rsidRDefault="00B923EE" w:rsidP="00B923EE">
      <w:pPr>
        <w:pStyle w:val="Bibliography"/>
        <w:rPr>
          <w:ins w:id="868" w:author="Lewis.Barnett" w:date="2020-06-26T18:50:00Z"/>
        </w:rPr>
        <w:pPrChange w:id="869" w:author="Lewis.Barnett" w:date="2020-06-26T18:50:00Z">
          <w:pPr>
            <w:widowControl w:val="0"/>
            <w:autoSpaceDE w:val="0"/>
            <w:autoSpaceDN w:val="0"/>
            <w:adjustRightInd w:val="0"/>
          </w:pPr>
        </w:pPrChange>
      </w:pPr>
      <w:ins w:id="870" w:author="Lewis.Barnett" w:date="2020-06-26T18:50:00Z">
        <w:r>
          <w:t xml:space="preserve">Link, J. S., J. K. T. </w:t>
        </w:r>
        <w:proofErr w:type="spellStart"/>
        <w:r>
          <w:t>Brodziak</w:t>
        </w:r>
        <w:proofErr w:type="spellEnd"/>
        <w:r>
          <w:t xml:space="preserve">, S. F. Edwards, W. J. </w:t>
        </w:r>
        <w:proofErr w:type="spellStart"/>
        <w:r>
          <w:t>Overholtz</w:t>
        </w:r>
        <w:proofErr w:type="spellEnd"/>
        <w:r>
          <w:t xml:space="preserve">, D. Mountain, J. W. </w:t>
        </w:r>
        <w:proofErr w:type="spellStart"/>
        <w:r>
          <w:t>Jossi</w:t>
        </w:r>
        <w:proofErr w:type="spellEnd"/>
        <w:r>
          <w:t>, T. D. Smith, and M. J. Fogarty. 2002. Marine ecosystem assessment in a fisheries management context. Canadian Journal of Fisheries and Aquatic Sciences 59:1429–1440.</w:t>
        </w:r>
      </w:ins>
    </w:p>
    <w:p w14:paraId="6F40CA46" w14:textId="77777777" w:rsidR="00B923EE" w:rsidRDefault="00B923EE" w:rsidP="00B923EE">
      <w:pPr>
        <w:pStyle w:val="Bibliography"/>
        <w:rPr>
          <w:ins w:id="871" w:author="Lewis.Barnett" w:date="2020-06-26T18:50:00Z"/>
        </w:rPr>
        <w:pPrChange w:id="872" w:author="Lewis.Barnett" w:date="2020-06-26T18:50:00Z">
          <w:pPr>
            <w:widowControl w:val="0"/>
            <w:autoSpaceDE w:val="0"/>
            <w:autoSpaceDN w:val="0"/>
            <w:adjustRightInd w:val="0"/>
          </w:pPr>
        </w:pPrChange>
      </w:pPr>
      <w:proofErr w:type="spellStart"/>
      <w:ins w:id="873" w:author="Lewis.Barnett" w:date="2020-06-26T18:50:00Z">
        <w:r>
          <w:t>Lowerre</w:t>
        </w:r>
        <w:proofErr w:type="spellEnd"/>
        <w:r>
          <w:t xml:space="preserve">-Barbieri, S. K., I. A. </w:t>
        </w:r>
        <w:proofErr w:type="spellStart"/>
        <w:r>
          <w:t>Catalán</w:t>
        </w:r>
        <w:proofErr w:type="spellEnd"/>
        <w:r>
          <w:t xml:space="preserve">, A. </w:t>
        </w:r>
        <w:proofErr w:type="spellStart"/>
        <w:r>
          <w:t>Frugård</w:t>
        </w:r>
        <w:proofErr w:type="spellEnd"/>
        <w:r>
          <w:t xml:space="preserve"> </w:t>
        </w:r>
        <w:proofErr w:type="spellStart"/>
        <w:r>
          <w:t>Opdal</w:t>
        </w:r>
        <w:proofErr w:type="spellEnd"/>
        <w:r>
          <w:t xml:space="preserve">, and C. </w:t>
        </w:r>
        <w:proofErr w:type="spellStart"/>
        <w:r>
          <w:t>Jørgensen</w:t>
        </w:r>
        <w:proofErr w:type="spellEnd"/>
        <w:r>
          <w:t>. 2019. Preparing for the future: integrating spatial ecology into ecosystem-based management. ICES Journal of Marine Science 76:467–476.</w:t>
        </w:r>
      </w:ins>
    </w:p>
    <w:p w14:paraId="239CCC87" w14:textId="77777777" w:rsidR="00B923EE" w:rsidRDefault="00B923EE" w:rsidP="00B923EE">
      <w:pPr>
        <w:pStyle w:val="Bibliography"/>
        <w:rPr>
          <w:ins w:id="874" w:author="Lewis.Barnett" w:date="2020-06-26T18:50:00Z"/>
        </w:rPr>
        <w:pPrChange w:id="875" w:author="Lewis.Barnett" w:date="2020-06-26T18:50:00Z">
          <w:pPr>
            <w:widowControl w:val="0"/>
            <w:autoSpaceDE w:val="0"/>
            <w:autoSpaceDN w:val="0"/>
            <w:adjustRightInd w:val="0"/>
          </w:pPr>
        </w:pPrChange>
      </w:pPr>
      <w:proofErr w:type="spellStart"/>
      <w:ins w:id="876" w:author="Lewis.Barnett" w:date="2020-06-26T18:50:00Z">
        <w:r>
          <w:t>Maechler</w:t>
        </w:r>
        <w:proofErr w:type="spellEnd"/>
        <w:r>
          <w:t xml:space="preserve">, M., P. </w:t>
        </w:r>
        <w:proofErr w:type="spellStart"/>
        <w:r>
          <w:t>Rousseeuw</w:t>
        </w:r>
        <w:proofErr w:type="spellEnd"/>
        <w:r>
          <w:t xml:space="preserve">, A. </w:t>
        </w:r>
        <w:proofErr w:type="spellStart"/>
        <w:r>
          <w:t>Struyf</w:t>
        </w:r>
        <w:proofErr w:type="spellEnd"/>
        <w:r>
          <w:t xml:space="preserve">, M. Hubert, and K. </w:t>
        </w:r>
        <w:proofErr w:type="spellStart"/>
        <w:r>
          <w:t>Hornik</w:t>
        </w:r>
        <w:proofErr w:type="spellEnd"/>
        <w:r>
          <w:t xml:space="preserve">. 2019. </w:t>
        </w:r>
        <w:proofErr w:type="gramStart"/>
        <w:r>
          <w:t>cluster</w:t>
        </w:r>
        <w:proofErr w:type="gramEnd"/>
        <w:r>
          <w:t>: Cluster Analysis Basics and Extensions.</w:t>
        </w:r>
      </w:ins>
    </w:p>
    <w:p w14:paraId="515F280A" w14:textId="77777777" w:rsidR="00B923EE" w:rsidRDefault="00B923EE" w:rsidP="00B923EE">
      <w:pPr>
        <w:pStyle w:val="Bibliography"/>
        <w:rPr>
          <w:ins w:id="877" w:author="Lewis.Barnett" w:date="2020-06-26T18:50:00Z"/>
        </w:rPr>
        <w:pPrChange w:id="878" w:author="Lewis.Barnett" w:date="2020-06-26T18:50:00Z">
          <w:pPr>
            <w:widowControl w:val="0"/>
            <w:autoSpaceDE w:val="0"/>
            <w:autoSpaceDN w:val="0"/>
            <w:adjustRightInd w:val="0"/>
          </w:pPr>
        </w:pPrChange>
      </w:pPr>
      <w:ins w:id="879" w:author="Lewis.Barnett" w:date="2020-06-26T18:50:00Z">
        <w:r>
          <w:t>Nicholson, M. D., and S. Jennings. 2004. Testing candidate indicators to support ecosystem-based management: the power of monitoring surveys to detect temporal trends in fish community metrics. ICES Journal of Marine Science 61:35–42.</w:t>
        </w:r>
      </w:ins>
    </w:p>
    <w:p w14:paraId="4A8FEF09" w14:textId="77777777" w:rsidR="00B923EE" w:rsidRDefault="00B923EE" w:rsidP="00B923EE">
      <w:pPr>
        <w:pStyle w:val="Bibliography"/>
        <w:rPr>
          <w:ins w:id="880" w:author="Lewis.Barnett" w:date="2020-06-26T18:50:00Z"/>
        </w:rPr>
        <w:pPrChange w:id="881" w:author="Lewis.Barnett" w:date="2020-06-26T18:50:00Z">
          <w:pPr>
            <w:widowControl w:val="0"/>
            <w:autoSpaceDE w:val="0"/>
            <w:autoSpaceDN w:val="0"/>
            <w:adjustRightInd w:val="0"/>
          </w:pPr>
        </w:pPrChange>
      </w:pPr>
      <w:ins w:id="882" w:author="Lewis.Barnett" w:date="2020-06-26T18:50:00Z">
        <w:r>
          <w:t>Pinsky, M. L., B. Worm, M. J. Fogarty, J. L. Sarmiento, and S. A. Levin. 2013. Marine taxa track local climate velocities. Science 341:1239–1242.</w:t>
        </w:r>
      </w:ins>
    </w:p>
    <w:p w14:paraId="0ED1F939" w14:textId="77777777" w:rsidR="00B923EE" w:rsidRDefault="00B923EE" w:rsidP="00B923EE">
      <w:pPr>
        <w:pStyle w:val="Bibliography"/>
        <w:rPr>
          <w:ins w:id="883" w:author="Lewis.Barnett" w:date="2020-06-26T18:50:00Z"/>
        </w:rPr>
        <w:pPrChange w:id="884" w:author="Lewis.Barnett" w:date="2020-06-26T18:50:00Z">
          <w:pPr>
            <w:widowControl w:val="0"/>
            <w:autoSpaceDE w:val="0"/>
            <w:autoSpaceDN w:val="0"/>
            <w:adjustRightInd w:val="0"/>
          </w:pPr>
        </w:pPrChange>
      </w:pPr>
      <w:ins w:id="885" w:author="Lewis.Barnett" w:date="2020-06-26T18:50:00Z">
        <w:r>
          <w:t>R Core Team. 2019. R: A Language and Environment for Statistical Computing. R Foundation for Statistical Computing, Vienna, Austria.</w:t>
        </w:r>
      </w:ins>
    </w:p>
    <w:p w14:paraId="2852C817" w14:textId="77777777" w:rsidR="00B923EE" w:rsidRDefault="00B923EE" w:rsidP="00B923EE">
      <w:pPr>
        <w:pStyle w:val="Bibliography"/>
        <w:rPr>
          <w:ins w:id="886" w:author="Lewis.Barnett" w:date="2020-06-26T18:50:00Z"/>
        </w:rPr>
        <w:pPrChange w:id="887" w:author="Lewis.Barnett" w:date="2020-06-26T18:50:00Z">
          <w:pPr>
            <w:widowControl w:val="0"/>
            <w:autoSpaceDE w:val="0"/>
            <w:autoSpaceDN w:val="0"/>
            <w:adjustRightInd w:val="0"/>
          </w:pPr>
        </w:pPrChange>
      </w:pPr>
      <w:ins w:id="888" w:author="Lewis.Barnett" w:date="2020-06-26T18:50:00Z">
        <w:r>
          <w:t xml:space="preserve">Reynolds, A. P., G. Richards, B. de la </w:t>
        </w:r>
        <w:proofErr w:type="spellStart"/>
        <w:r>
          <w:t>Iglesia</w:t>
        </w:r>
        <w:proofErr w:type="spellEnd"/>
        <w:r>
          <w:t xml:space="preserve">, and V. J. </w:t>
        </w:r>
        <w:proofErr w:type="spellStart"/>
        <w:r>
          <w:t>Rayward</w:t>
        </w:r>
        <w:proofErr w:type="spellEnd"/>
        <w:r>
          <w:t>-Smith. 2006. Clustering Rules: A Comparison of Partitioning and Hierarchical Clustering Algorithms. Journal of Mathematical Modelling and Algorithms 5:475–504.</w:t>
        </w:r>
      </w:ins>
    </w:p>
    <w:p w14:paraId="0AD2DFAB" w14:textId="77777777" w:rsidR="00B923EE" w:rsidRDefault="00B923EE" w:rsidP="00B923EE">
      <w:pPr>
        <w:pStyle w:val="Bibliography"/>
        <w:rPr>
          <w:ins w:id="889" w:author="Lewis.Barnett" w:date="2020-06-26T18:50:00Z"/>
        </w:rPr>
        <w:pPrChange w:id="890" w:author="Lewis.Barnett" w:date="2020-06-26T18:50:00Z">
          <w:pPr>
            <w:widowControl w:val="0"/>
            <w:autoSpaceDE w:val="0"/>
            <w:autoSpaceDN w:val="0"/>
            <w:adjustRightInd w:val="0"/>
          </w:pPr>
        </w:pPrChange>
      </w:pPr>
      <w:ins w:id="891" w:author="Lewis.Barnett" w:date="2020-06-26T18:50:00Z">
        <w:r>
          <w:lastRenderedPageBreak/>
          <w:t>Rice, J. C., and S. M. Garcia. 2011. Fisheries, food security, climate change, and biodiversity: characteristics of the sector and perspectives on emerging issues. ICES Journal of Marine Science 68:1343–1353.</w:t>
        </w:r>
      </w:ins>
    </w:p>
    <w:p w14:paraId="56DB5745" w14:textId="77777777" w:rsidR="00B923EE" w:rsidRDefault="00B923EE" w:rsidP="00B923EE">
      <w:pPr>
        <w:pStyle w:val="Bibliography"/>
        <w:rPr>
          <w:ins w:id="892" w:author="Lewis.Barnett" w:date="2020-06-26T18:50:00Z"/>
        </w:rPr>
        <w:pPrChange w:id="893" w:author="Lewis.Barnett" w:date="2020-06-26T18:50:00Z">
          <w:pPr>
            <w:widowControl w:val="0"/>
            <w:autoSpaceDE w:val="0"/>
            <w:autoSpaceDN w:val="0"/>
            <w:adjustRightInd w:val="0"/>
          </w:pPr>
        </w:pPrChange>
      </w:pPr>
      <w:ins w:id="894" w:author="Lewis.Barnett" w:date="2020-06-26T18:50:00Z">
        <w:r>
          <w:t>Rue, H., S. Martino, and N. Chopin. 2009. Approximate Bayesian inference for latent Gaussian models by using integrated nested Laplace approximations. Journal of the Royal Statistical Society: Series B (Statistical Methodology) 71:319–392.</w:t>
        </w:r>
      </w:ins>
    </w:p>
    <w:p w14:paraId="37AFDC17" w14:textId="77777777" w:rsidR="00B923EE" w:rsidRDefault="00B923EE" w:rsidP="00B923EE">
      <w:pPr>
        <w:pStyle w:val="Bibliography"/>
        <w:rPr>
          <w:ins w:id="895" w:author="Lewis.Barnett" w:date="2020-06-26T18:50:00Z"/>
        </w:rPr>
        <w:pPrChange w:id="896" w:author="Lewis.Barnett" w:date="2020-06-26T18:50:00Z">
          <w:pPr>
            <w:widowControl w:val="0"/>
            <w:autoSpaceDE w:val="0"/>
            <w:autoSpaceDN w:val="0"/>
            <w:adjustRightInd w:val="0"/>
          </w:pPr>
        </w:pPrChange>
      </w:pPr>
      <w:ins w:id="897" w:author="Lewis.Barnett" w:date="2020-06-26T18:50:00Z">
        <w:r>
          <w:t xml:space="preserve">Ruiz-Cárdenas, R., E. T. </w:t>
        </w:r>
        <w:proofErr w:type="spellStart"/>
        <w:r>
          <w:t>Krainski</w:t>
        </w:r>
        <w:proofErr w:type="spellEnd"/>
        <w:r>
          <w:t>, and H. Rue. 2012. Direct fitting of dynamic models using integrated nested Laplace approximations — INLA. Computational Statistics &amp; Data Analysis 56:1808–1828.</w:t>
        </w:r>
      </w:ins>
    </w:p>
    <w:p w14:paraId="709B3904" w14:textId="77777777" w:rsidR="00B923EE" w:rsidRDefault="00B923EE" w:rsidP="00B923EE">
      <w:pPr>
        <w:pStyle w:val="Bibliography"/>
        <w:rPr>
          <w:ins w:id="898" w:author="Lewis.Barnett" w:date="2020-06-26T18:50:00Z"/>
        </w:rPr>
        <w:pPrChange w:id="899" w:author="Lewis.Barnett" w:date="2020-06-26T18:50:00Z">
          <w:pPr>
            <w:widowControl w:val="0"/>
            <w:autoSpaceDE w:val="0"/>
            <w:autoSpaceDN w:val="0"/>
            <w:adjustRightInd w:val="0"/>
          </w:pPr>
        </w:pPrChange>
      </w:pPr>
      <w:proofErr w:type="spellStart"/>
      <w:ins w:id="900" w:author="Lewis.Barnett" w:date="2020-06-26T18:50:00Z">
        <w:r>
          <w:t>Sagarin</w:t>
        </w:r>
        <w:proofErr w:type="spellEnd"/>
        <w:r>
          <w:t>, R. D., S. D. Gaines, and B. Gaylord. 2006. Moving beyond assumptions to understand abundance distributions across the ranges of species. Trends in Ecology &amp; Evolution 21:524–530.</w:t>
        </w:r>
      </w:ins>
    </w:p>
    <w:p w14:paraId="0DE7466B" w14:textId="77777777" w:rsidR="00B923EE" w:rsidRDefault="00B923EE" w:rsidP="00B923EE">
      <w:pPr>
        <w:pStyle w:val="Bibliography"/>
        <w:rPr>
          <w:ins w:id="901" w:author="Lewis.Barnett" w:date="2020-06-26T18:50:00Z"/>
        </w:rPr>
        <w:pPrChange w:id="902" w:author="Lewis.Barnett" w:date="2020-06-26T18:50:00Z">
          <w:pPr>
            <w:widowControl w:val="0"/>
            <w:autoSpaceDE w:val="0"/>
            <w:autoSpaceDN w:val="0"/>
            <w:adjustRightInd w:val="0"/>
          </w:pPr>
        </w:pPrChange>
      </w:pPr>
      <w:ins w:id="903" w:author="Lewis.Barnett" w:date="2020-06-26T18:50:00Z">
        <w:r>
          <w:t>Shelton, A. O., J. T. Thorson, E. J. Ward, and B. E. Feist. 2014. Spatial semiparametric models improve estimates of species abundance and distribution. Canadian Journal of Fisheries and Aquatic Sciences 71:1655–1666.</w:t>
        </w:r>
      </w:ins>
    </w:p>
    <w:p w14:paraId="7C852300" w14:textId="77777777" w:rsidR="00B923EE" w:rsidRDefault="00B923EE" w:rsidP="00B923EE">
      <w:pPr>
        <w:pStyle w:val="Bibliography"/>
        <w:rPr>
          <w:ins w:id="904" w:author="Lewis.Barnett" w:date="2020-06-26T18:50:00Z"/>
        </w:rPr>
        <w:pPrChange w:id="905" w:author="Lewis.Barnett" w:date="2020-06-26T18:50:00Z">
          <w:pPr>
            <w:widowControl w:val="0"/>
            <w:autoSpaceDE w:val="0"/>
            <w:autoSpaceDN w:val="0"/>
            <w:adjustRightInd w:val="0"/>
          </w:pPr>
        </w:pPrChange>
      </w:pPr>
      <w:proofErr w:type="spellStart"/>
      <w:ins w:id="906" w:author="Lewis.Barnett" w:date="2020-06-26T18:50:00Z">
        <w:r>
          <w:t>Shono</w:t>
        </w:r>
        <w:proofErr w:type="spellEnd"/>
        <w:r>
          <w:t>, H. 2008. Application of the Tweedie distribution to zero-catch data in CPUE analysis. Fisheries Research 93:154–162.</w:t>
        </w:r>
      </w:ins>
    </w:p>
    <w:p w14:paraId="1A9CB6AE" w14:textId="77777777" w:rsidR="00B923EE" w:rsidRDefault="00B923EE" w:rsidP="00B923EE">
      <w:pPr>
        <w:pStyle w:val="Bibliography"/>
        <w:rPr>
          <w:ins w:id="907" w:author="Lewis.Barnett" w:date="2020-06-26T18:50:00Z"/>
        </w:rPr>
        <w:pPrChange w:id="908" w:author="Lewis.Barnett" w:date="2020-06-26T18:50:00Z">
          <w:pPr>
            <w:widowControl w:val="0"/>
            <w:autoSpaceDE w:val="0"/>
            <w:autoSpaceDN w:val="0"/>
            <w:adjustRightInd w:val="0"/>
          </w:pPr>
        </w:pPrChange>
      </w:pPr>
      <w:ins w:id="909" w:author="Lewis.Barnett" w:date="2020-06-26T18:50:00Z">
        <w:r>
          <w:t xml:space="preserve">Stock, B. C., E. J. Ward, T. </w:t>
        </w:r>
        <w:proofErr w:type="spellStart"/>
        <w:r>
          <w:t>Eguchi</w:t>
        </w:r>
        <w:proofErr w:type="spellEnd"/>
        <w:r>
          <w:t xml:space="preserve">, J. E. </w:t>
        </w:r>
        <w:proofErr w:type="spellStart"/>
        <w:r>
          <w:t>Jannot</w:t>
        </w:r>
        <w:proofErr w:type="spellEnd"/>
        <w:r>
          <w:t xml:space="preserve">, J. T. Thorson, B. E. Feist, and B. X. </w:t>
        </w:r>
        <w:proofErr w:type="spellStart"/>
        <w:r>
          <w:t>Semmens</w:t>
        </w:r>
        <w:proofErr w:type="spellEnd"/>
        <w:r>
          <w:t>. 2019. Comparing predictions of fisheries bycatch using multiple spatiotemporal species distribution model frameworks. Canadian Journal of Fisheries and Aquatic Sciences.</w:t>
        </w:r>
      </w:ins>
    </w:p>
    <w:p w14:paraId="0918F879" w14:textId="77777777" w:rsidR="00B923EE" w:rsidRDefault="00B923EE" w:rsidP="00B923EE">
      <w:pPr>
        <w:pStyle w:val="Bibliography"/>
        <w:rPr>
          <w:ins w:id="910" w:author="Lewis.Barnett" w:date="2020-06-26T18:50:00Z"/>
        </w:rPr>
        <w:pPrChange w:id="911" w:author="Lewis.Barnett" w:date="2020-06-26T18:50:00Z">
          <w:pPr>
            <w:widowControl w:val="0"/>
            <w:autoSpaceDE w:val="0"/>
            <w:autoSpaceDN w:val="0"/>
            <w:adjustRightInd w:val="0"/>
          </w:pPr>
        </w:pPrChange>
      </w:pPr>
      <w:ins w:id="912" w:author="Lewis.Barnett" w:date="2020-06-26T18:50:00Z">
        <w:r>
          <w:lastRenderedPageBreak/>
          <w:t>Thorson, J. T. 2019a. Measuring the impact of oceanographic indices on species distribution shifts: The spatially varying effect of cold-pool extent in the eastern Bering Sea. Limnology and Oceanography 64:2632–2645.</w:t>
        </w:r>
      </w:ins>
    </w:p>
    <w:p w14:paraId="1E00E378" w14:textId="77777777" w:rsidR="00B923EE" w:rsidRDefault="00B923EE" w:rsidP="00B923EE">
      <w:pPr>
        <w:pStyle w:val="Bibliography"/>
        <w:rPr>
          <w:ins w:id="913" w:author="Lewis.Barnett" w:date="2020-06-26T18:50:00Z"/>
        </w:rPr>
        <w:pPrChange w:id="914" w:author="Lewis.Barnett" w:date="2020-06-26T18:50:00Z">
          <w:pPr>
            <w:widowControl w:val="0"/>
            <w:autoSpaceDE w:val="0"/>
            <w:autoSpaceDN w:val="0"/>
            <w:adjustRightInd w:val="0"/>
          </w:pPr>
        </w:pPrChange>
      </w:pPr>
      <w:ins w:id="915" w:author="Lewis.Barnett" w:date="2020-06-26T18:50:00Z">
        <w:r>
          <w:t xml:space="preserve">Thorson, J. T. 2019b. Guidance for decisions using the Vector Autoregressive </w:t>
        </w:r>
        <w:proofErr w:type="spellStart"/>
        <w:r>
          <w:t>Spatio</w:t>
        </w:r>
        <w:proofErr w:type="spellEnd"/>
        <w:r>
          <w:t>-Temporal (VAST) package in stock, ecosystem, habitat and climate assessments. Fisheries Research 210:143–161.</w:t>
        </w:r>
      </w:ins>
    </w:p>
    <w:p w14:paraId="23233E33" w14:textId="77777777" w:rsidR="00B923EE" w:rsidRDefault="00B923EE" w:rsidP="00B923EE">
      <w:pPr>
        <w:pStyle w:val="Bibliography"/>
        <w:rPr>
          <w:ins w:id="916" w:author="Lewis.Barnett" w:date="2020-06-26T18:50:00Z"/>
        </w:rPr>
        <w:pPrChange w:id="917" w:author="Lewis.Barnett" w:date="2020-06-26T18:50:00Z">
          <w:pPr>
            <w:widowControl w:val="0"/>
            <w:autoSpaceDE w:val="0"/>
            <w:autoSpaceDN w:val="0"/>
            <w:adjustRightInd w:val="0"/>
          </w:pPr>
        </w:pPrChange>
      </w:pPr>
      <w:ins w:id="918" w:author="Lewis.Barnett" w:date="2020-06-26T18:50:00Z">
        <w:r>
          <w:t>Thorson, J. T., and L. A. K. Barnett. 2017. Comparing estimates of abundance trends and distribution shifts using single- and multispecies models of fishes and biogenic habitat. ICES Journal of Marine Science 74:1311–1321.</w:t>
        </w:r>
      </w:ins>
    </w:p>
    <w:p w14:paraId="1A15E892" w14:textId="77777777" w:rsidR="00B923EE" w:rsidRDefault="00B923EE" w:rsidP="00B923EE">
      <w:pPr>
        <w:pStyle w:val="Bibliography"/>
        <w:rPr>
          <w:ins w:id="919" w:author="Lewis.Barnett" w:date="2020-06-26T18:50:00Z"/>
        </w:rPr>
        <w:pPrChange w:id="920" w:author="Lewis.Barnett" w:date="2020-06-26T18:50:00Z">
          <w:pPr>
            <w:widowControl w:val="0"/>
            <w:autoSpaceDE w:val="0"/>
            <w:autoSpaceDN w:val="0"/>
            <w:adjustRightInd w:val="0"/>
          </w:pPr>
        </w:pPrChange>
      </w:pPr>
      <w:ins w:id="921" w:author="Lewis.Barnett" w:date="2020-06-26T18:50:00Z">
        <w:r>
          <w:t xml:space="preserve">Thorson, J. T., M. L. Pinsky, and E. J. Ward. 2016. Model-based inference for estimating shifts in species distribution, area occupied and </w:t>
        </w:r>
        <w:proofErr w:type="spellStart"/>
        <w:r>
          <w:t>centre</w:t>
        </w:r>
        <w:proofErr w:type="spellEnd"/>
        <w:r>
          <w:t xml:space="preserve"> of gravity. Methods in Ecology and Evolution 7:990–1002.</w:t>
        </w:r>
      </w:ins>
    </w:p>
    <w:p w14:paraId="5587EBCD" w14:textId="77777777" w:rsidR="00B923EE" w:rsidRDefault="00B923EE" w:rsidP="00B923EE">
      <w:pPr>
        <w:pStyle w:val="Bibliography"/>
        <w:rPr>
          <w:ins w:id="922" w:author="Lewis.Barnett" w:date="2020-06-26T18:50:00Z"/>
        </w:rPr>
        <w:pPrChange w:id="923" w:author="Lewis.Barnett" w:date="2020-06-26T18:50:00Z">
          <w:pPr>
            <w:widowControl w:val="0"/>
            <w:autoSpaceDE w:val="0"/>
            <w:autoSpaceDN w:val="0"/>
            <w:adjustRightInd w:val="0"/>
          </w:pPr>
        </w:pPrChange>
      </w:pPr>
      <w:ins w:id="924" w:author="Lewis.Barnett" w:date="2020-06-26T18:50:00Z">
        <w:r>
          <w:t xml:space="preserve">Thorson, J. T., A. O. Shelton, E. J. Ward, and H. J. </w:t>
        </w:r>
        <w:proofErr w:type="spellStart"/>
        <w:r>
          <w:t>Skaug</w:t>
        </w:r>
        <w:proofErr w:type="spellEnd"/>
        <w:r>
          <w:t xml:space="preserve">. 2015. </w:t>
        </w:r>
        <w:proofErr w:type="spellStart"/>
        <w:r>
          <w:t>Geostatistical</w:t>
        </w:r>
        <w:proofErr w:type="spellEnd"/>
        <w:r>
          <w:t xml:space="preserve"> delta-generalized linear mixed models improve precision for estimated abundance indices for West Coast </w:t>
        </w:r>
        <w:proofErr w:type="spellStart"/>
        <w:r>
          <w:t>groundfishes</w:t>
        </w:r>
        <w:proofErr w:type="spellEnd"/>
        <w:r>
          <w:t>. ICES Journal of Marine Science 72:1297–1310.</w:t>
        </w:r>
      </w:ins>
    </w:p>
    <w:p w14:paraId="5A6DEB3E" w14:textId="77777777" w:rsidR="00B923EE" w:rsidRDefault="00B923EE" w:rsidP="00B923EE">
      <w:pPr>
        <w:pStyle w:val="Bibliography"/>
        <w:rPr>
          <w:ins w:id="925" w:author="Lewis.Barnett" w:date="2020-06-26T18:50:00Z"/>
        </w:rPr>
        <w:pPrChange w:id="926" w:author="Lewis.Barnett" w:date="2020-06-26T18:50:00Z">
          <w:pPr>
            <w:widowControl w:val="0"/>
            <w:autoSpaceDE w:val="0"/>
            <w:autoSpaceDN w:val="0"/>
            <w:adjustRightInd w:val="0"/>
          </w:pPr>
        </w:pPrChange>
      </w:pPr>
      <w:proofErr w:type="spellStart"/>
      <w:ins w:id="927" w:author="Lewis.Barnett" w:date="2020-06-26T18:50:00Z">
        <w:r>
          <w:t>Tilman</w:t>
        </w:r>
        <w:proofErr w:type="spellEnd"/>
        <w:r>
          <w:t xml:space="preserve">, D., and P. M. </w:t>
        </w:r>
        <w:proofErr w:type="spellStart"/>
        <w:r>
          <w:t>Kareiva</w:t>
        </w:r>
        <w:proofErr w:type="spellEnd"/>
        <w:r>
          <w:t>. 1997. Spatial Ecology: The Role of Space in Population Dynamics and Interspecific Interactions. Princeton University Press.</w:t>
        </w:r>
      </w:ins>
    </w:p>
    <w:p w14:paraId="45E68636" w14:textId="77777777" w:rsidR="00B923EE" w:rsidRDefault="00B923EE" w:rsidP="00B923EE">
      <w:pPr>
        <w:pStyle w:val="Bibliography"/>
        <w:rPr>
          <w:ins w:id="928" w:author="Lewis.Barnett" w:date="2020-06-26T18:50:00Z"/>
        </w:rPr>
        <w:pPrChange w:id="929" w:author="Lewis.Barnett" w:date="2020-06-26T18:50:00Z">
          <w:pPr>
            <w:widowControl w:val="0"/>
            <w:autoSpaceDE w:val="0"/>
            <w:autoSpaceDN w:val="0"/>
            <w:adjustRightInd w:val="0"/>
          </w:pPr>
        </w:pPrChange>
      </w:pPr>
      <w:ins w:id="930" w:author="Lewis.Barnett" w:date="2020-06-26T18:50:00Z">
        <w:r>
          <w: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t>
        </w:r>
      </w:ins>
    </w:p>
    <w:p w14:paraId="37B7938B" w14:textId="77777777" w:rsidR="00B923EE" w:rsidRDefault="00B923EE" w:rsidP="00B923EE">
      <w:pPr>
        <w:pStyle w:val="Bibliography"/>
        <w:rPr>
          <w:ins w:id="931" w:author="Lewis.Barnett" w:date="2020-06-26T18:50:00Z"/>
        </w:rPr>
        <w:pPrChange w:id="932" w:author="Lewis.Barnett" w:date="2020-06-26T18:50:00Z">
          <w:pPr>
            <w:widowControl w:val="0"/>
            <w:autoSpaceDE w:val="0"/>
            <w:autoSpaceDN w:val="0"/>
            <w:adjustRightInd w:val="0"/>
          </w:pPr>
        </w:pPrChange>
      </w:pPr>
      <w:ins w:id="933" w:author="Lewis.Barnett" w:date="2020-06-26T18:50:00Z">
        <w:r>
          <w:lastRenderedPageBreak/>
          <w:t xml:space="preserve">Walter, J. A., L. W. Sheppard, T. L. Anderson, J. H. </w:t>
        </w:r>
        <w:proofErr w:type="spellStart"/>
        <w:r>
          <w:t>Kastens</w:t>
        </w:r>
        <w:proofErr w:type="spellEnd"/>
        <w:r>
          <w:t xml:space="preserve">, O. N. </w:t>
        </w:r>
        <w:proofErr w:type="spellStart"/>
        <w:r>
          <w:t>Bjørnstad</w:t>
        </w:r>
        <w:proofErr w:type="spellEnd"/>
        <w:r>
          <w:t xml:space="preserve">, A. M. </w:t>
        </w:r>
        <w:proofErr w:type="spellStart"/>
        <w:r>
          <w:t>Liebhold</w:t>
        </w:r>
        <w:proofErr w:type="spellEnd"/>
        <w:r>
          <w:t xml:space="preserve">, and D. C. </w:t>
        </w:r>
        <w:proofErr w:type="spellStart"/>
        <w:r>
          <w:t>Reuman</w:t>
        </w:r>
        <w:proofErr w:type="spellEnd"/>
        <w:r>
          <w:t>. 2017. The geography of spatial synchrony. Ecology Letters 20:801–814.</w:t>
        </w:r>
      </w:ins>
    </w:p>
    <w:p w14:paraId="18A411BE" w14:textId="77777777" w:rsidR="00B923EE" w:rsidRDefault="00B923EE" w:rsidP="00B923EE">
      <w:pPr>
        <w:pStyle w:val="Bibliography"/>
        <w:rPr>
          <w:ins w:id="934" w:author="Lewis.Barnett" w:date="2020-06-26T18:50:00Z"/>
        </w:rPr>
        <w:pPrChange w:id="935" w:author="Lewis.Barnett" w:date="2020-06-26T18:50:00Z">
          <w:pPr>
            <w:widowControl w:val="0"/>
            <w:autoSpaceDE w:val="0"/>
            <w:autoSpaceDN w:val="0"/>
            <w:adjustRightInd w:val="0"/>
          </w:pPr>
        </w:pPrChange>
      </w:pPr>
      <w:ins w:id="936" w:author="Lewis.Barnett" w:date="2020-06-26T18:50:00Z">
        <w:r>
          <w:t xml:space="preserve">Ward, E. J., J. E. </w:t>
        </w:r>
        <w:proofErr w:type="spellStart"/>
        <w:r>
          <w:t>Jannot</w:t>
        </w:r>
        <w:proofErr w:type="spellEnd"/>
        <w:r>
          <w:t xml:space="preserve">, </w:t>
        </w:r>
        <w:proofErr w:type="gramStart"/>
        <w:r>
          <w:t>Y</w:t>
        </w:r>
        <w:proofErr w:type="gramEnd"/>
        <w:r>
          <w:t>.-W. Lee, K. Ono, A. O. Shelton, and J. T. Thorson. 2015. Using spatiotemporal species distribution models to identify temporally evolving hotspots of species co-occurrence. Ecological Applications 25:2198–2209.</w:t>
        </w:r>
      </w:ins>
    </w:p>
    <w:p w14:paraId="69495C1F" w14:textId="77777777" w:rsidR="00B923EE" w:rsidRDefault="00B923EE" w:rsidP="00B923EE">
      <w:pPr>
        <w:pStyle w:val="Bibliography"/>
        <w:rPr>
          <w:ins w:id="937" w:author="Lewis.Barnett" w:date="2020-06-26T18:50:00Z"/>
        </w:rPr>
        <w:pPrChange w:id="938" w:author="Lewis.Barnett" w:date="2020-06-26T18:50:00Z">
          <w:pPr>
            <w:widowControl w:val="0"/>
            <w:autoSpaceDE w:val="0"/>
            <w:autoSpaceDN w:val="0"/>
            <w:adjustRightInd w:val="0"/>
          </w:pPr>
        </w:pPrChange>
      </w:pPr>
      <w:proofErr w:type="spellStart"/>
      <w:ins w:id="939" w:author="Lewis.Barnett" w:date="2020-06-26T18:50:00Z">
        <w:r>
          <w:t>Weatherhead</w:t>
        </w:r>
        <w:proofErr w:type="spellEnd"/>
        <w:r>
          <w:t xml:space="preserve">, E. C., G. C. </w:t>
        </w:r>
        <w:proofErr w:type="spellStart"/>
        <w:r>
          <w:t>Reinsel</w:t>
        </w:r>
        <w:proofErr w:type="spellEnd"/>
        <w:r>
          <w:t xml:space="preserve">, G. C. </w:t>
        </w:r>
        <w:proofErr w:type="spellStart"/>
        <w:r>
          <w:t>Tiao</w:t>
        </w:r>
        <w:proofErr w:type="spellEnd"/>
        <w:r>
          <w:t xml:space="preserve">, X.-L. </w:t>
        </w:r>
        <w:proofErr w:type="spellStart"/>
        <w:r>
          <w:t>Meng</w:t>
        </w:r>
        <w:proofErr w:type="spellEnd"/>
        <w:r>
          <w:t xml:space="preserve">, D. Choi, W.-K. </w:t>
        </w:r>
        <w:proofErr w:type="spellStart"/>
        <w:r>
          <w:t>Cheang</w:t>
        </w:r>
        <w:proofErr w:type="spellEnd"/>
        <w:r>
          <w:t xml:space="preserve">, T. Keller, J. </w:t>
        </w:r>
        <w:proofErr w:type="spellStart"/>
        <w:r>
          <w:t>DeLuisi</w:t>
        </w:r>
        <w:proofErr w:type="spellEnd"/>
        <w:r>
          <w:t xml:space="preserve">, D. J. </w:t>
        </w:r>
        <w:proofErr w:type="spellStart"/>
        <w:r>
          <w:t>Wuebbles</w:t>
        </w:r>
        <w:proofErr w:type="spellEnd"/>
        <w:r>
          <w:t xml:space="preserve">, J. B. Kerr, A. J. Miller, S. J. </w:t>
        </w:r>
        <w:proofErr w:type="spellStart"/>
        <w:r>
          <w:t>Oltmans</w:t>
        </w:r>
        <w:proofErr w:type="spellEnd"/>
        <w:r>
          <w:t>, and J. E. Frederick. 1998. Factors affecting the detection of trends: Statistical considerations and applications to environmental data. Journal of Geophysical Research: Atmospheres 103:17149–17161.</w:t>
        </w:r>
      </w:ins>
    </w:p>
    <w:p w14:paraId="3E5FF0A5" w14:textId="77777777" w:rsidR="00B923EE" w:rsidRDefault="00B923EE" w:rsidP="00B923EE">
      <w:pPr>
        <w:pStyle w:val="Bibliography"/>
        <w:rPr>
          <w:ins w:id="940" w:author="Lewis.Barnett" w:date="2020-06-26T18:50:00Z"/>
        </w:rPr>
        <w:pPrChange w:id="941" w:author="Lewis.Barnett" w:date="2020-06-26T18:50:00Z">
          <w:pPr>
            <w:widowControl w:val="0"/>
            <w:autoSpaceDE w:val="0"/>
            <w:autoSpaceDN w:val="0"/>
            <w:adjustRightInd w:val="0"/>
          </w:pPr>
        </w:pPrChange>
      </w:pPr>
      <w:proofErr w:type="spellStart"/>
      <w:ins w:id="942" w:author="Lewis.Barnett" w:date="2020-06-26T18:50:00Z">
        <w:r>
          <w:t>Woillez</w:t>
        </w:r>
        <w:proofErr w:type="spellEnd"/>
        <w:r>
          <w:t xml:space="preserve">, M., J. </w:t>
        </w:r>
        <w:proofErr w:type="spellStart"/>
        <w:r>
          <w:t>Rivoirard</w:t>
        </w:r>
        <w:proofErr w:type="spellEnd"/>
        <w:r>
          <w:t xml:space="preserve">, and P. </w:t>
        </w:r>
        <w:proofErr w:type="spellStart"/>
        <w:r>
          <w:t>Petitgas</w:t>
        </w:r>
        <w:proofErr w:type="spellEnd"/>
        <w:r>
          <w:t>. 2009. Notes on survey-based spatial indicators for monitoring fish populations. Aquatic Living Resources 22:155–164.</w:t>
        </w:r>
      </w:ins>
    </w:p>
    <w:p w14:paraId="019FCC8D" w14:textId="77777777" w:rsidR="00B923EE" w:rsidRDefault="00B923EE" w:rsidP="00B923EE">
      <w:pPr>
        <w:pStyle w:val="Bibliography"/>
        <w:rPr>
          <w:ins w:id="943" w:author="Lewis.Barnett" w:date="2020-06-26T18:50:00Z"/>
        </w:rPr>
        <w:pPrChange w:id="944" w:author="Lewis.Barnett" w:date="2020-06-26T18:50:00Z">
          <w:pPr>
            <w:widowControl w:val="0"/>
            <w:autoSpaceDE w:val="0"/>
            <w:autoSpaceDN w:val="0"/>
            <w:adjustRightInd w:val="0"/>
          </w:pPr>
        </w:pPrChange>
      </w:pPr>
      <w:proofErr w:type="spellStart"/>
      <w:ins w:id="945" w:author="Lewis.Barnett" w:date="2020-06-26T18:50:00Z">
        <w:r>
          <w:t>Yackulic</w:t>
        </w:r>
        <w:proofErr w:type="spellEnd"/>
        <w:r>
          <w:t xml:space="preserve">, C. B., R. Chandler, E. F. </w:t>
        </w:r>
        <w:proofErr w:type="spellStart"/>
        <w:r>
          <w:t>Zipkin</w:t>
        </w:r>
        <w:proofErr w:type="spellEnd"/>
        <w:r>
          <w:t xml:space="preserve">, J. A. </w:t>
        </w:r>
        <w:proofErr w:type="spellStart"/>
        <w:r>
          <w:t>Royle</w:t>
        </w:r>
        <w:proofErr w:type="spellEnd"/>
        <w:r>
          <w:t>, J. D. Nichols, E. H. Campbell Grant, and S. Veran. 2013. Presence-only modelling using MAXENT: when can we trust the inferences? 4:236–243.</w:t>
        </w:r>
      </w:ins>
    </w:p>
    <w:p w14:paraId="6A76F232" w14:textId="77777777" w:rsidR="00B923EE" w:rsidRDefault="00B923EE" w:rsidP="00B923EE">
      <w:pPr>
        <w:pStyle w:val="Bibliography"/>
        <w:rPr>
          <w:ins w:id="946" w:author="Lewis.Barnett" w:date="2020-06-26T18:50:00Z"/>
        </w:rPr>
        <w:pPrChange w:id="947" w:author="Lewis.Barnett" w:date="2020-06-26T18:50:00Z">
          <w:pPr>
            <w:widowControl w:val="0"/>
            <w:autoSpaceDE w:val="0"/>
            <w:autoSpaceDN w:val="0"/>
            <w:adjustRightInd w:val="0"/>
          </w:pPr>
        </w:pPrChange>
      </w:pPr>
      <w:proofErr w:type="spellStart"/>
      <w:ins w:id="948" w:author="Lewis.Barnett" w:date="2020-06-26T18:50:00Z">
        <w:r>
          <w:t>Zuur</w:t>
        </w:r>
        <w:proofErr w:type="spellEnd"/>
        <w:r>
          <w:t xml:space="preserve">, A. F., E. N. </w:t>
        </w:r>
        <w:proofErr w:type="spellStart"/>
        <w:r>
          <w:t>Ieno</w:t>
        </w:r>
        <w:proofErr w:type="spellEnd"/>
        <w:r>
          <w:t xml:space="preserve">, N. Walker, A. A. </w:t>
        </w:r>
        <w:proofErr w:type="spellStart"/>
        <w:r>
          <w:t>Saveliev</w:t>
        </w:r>
        <w:proofErr w:type="spellEnd"/>
        <w:r>
          <w:t>, and G. M. Smith. 2009. Mixed Effects Models and Extensions in Ecology with R, 1st edition. Springer, New York.</w:t>
        </w:r>
      </w:ins>
    </w:p>
    <w:p w14:paraId="2BE210DB" w14:textId="500F1B86" w:rsidR="003C0549" w:rsidDel="00770736" w:rsidRDefault="003C0549">
      <w:pPr>
        <w:pStyle w:val="Bibliography"/>
        <w:rPr>
          <w:ins w:id="949" w:author="Lewis Barnett" w:date="2020-06-16T14:27:00Z"/>
          <w:del w:id="950" w:author="Lewis.Barnett" w:date="2020-06-26T18:20:00Z"/>
        </w:rPr>
        <w:pPrChange w:id="951" w:author="Lewis Barnett" w:date="2020-06-16T14:27:00Z">
          <w:pPr>
            <w:widowControl w:val="0"/>
            <w:autoSpaceDE w:val="0"/>
            <w:autoSpaceDN w:val="0"/>
            <w:adjustRightInd w:val="0"/>
          </w:pPr>
        </w:pPrChange>
      </w:pPr>
      <w:ins w:id="952" w:author="Lewis Barnett" w:date="2020-06-16T14:27:00Z">
        <w:del w:id="953" w:author="Lewis.Barnett" w:date="2020-06-26T18:20:00Z">
          <w:r w:rsidDel="00770736">
            <w:delText>Akaike, H. 1973. Information theory and an extension of the maximum likelihood principle. Page 2nd International Symposium on Information Theory. Budapest: Akadémiai, Tsahkadsor, Armenia, USSR.</w:delText>
          </w:r>
        </w:del>
      </w:ins>
    </w:p>
    <w:p w14:paraId="1AAD7B2D" w14:textId="652C59B7" w:rsidR="003C0549" w:rsidDel="00770736" w:rsidRDefault="003C0549">
      <w:pPr>
        <w:pStyle w:val="Bibliography"/>
        <w:rPr>
          <w:ins w:id="954" w:author="Lewis Barnett" w:date="2020-06-16T14:27:00Z"/>
          <w:del w:id="955" w:author="Lewis.Barnett" w:date="2020-06-26T18:20:00Z"/>
        </w:rPr>
        <w:pPrChange w:id="956" w:author="Lewis Barnett" w:date="2020-06-16T14:27:00Z">
          <w:pPr>
            <w:widowControl w:val="0"/>
            <w:autoSpaceDE w:val="0"/>
            <w:autoSpaceDN w:val="0"/>
            <w:adjustRightInd w:val="0"/>
          </w:pPr>
        </w:pPrChange>
      </w:pPr>
      <w:ins w:id="957" w:author="Lewis Barnett" w:date="2020-06-16T14:27:00Z">
        <w:del w:id="958" w:author="Lewis.Barnett" w:date="2020-06-26T18:20:00Z">
          <w:r w:rsidDel="00770736">
            <w:delText>Anderson, S. C. 2019. sdmTMB: An R package for spatial and spatiotemporal GLMMs with TMB.</w:delText>
          </w:r>
        </w:del>
      </w:ins>
    </w:p>
    <w:p w14:paraId="0C5B2A1E" w14:textId="717AACDA" w:rsidR="003C0549" w:rsidDel="00770736" w:rsidRDefault="003C0549">
      <w:pPr>
        <w:pStyle w:val="Bibliography"/>
        <w:rPr>
          <w:ins w:id="959" w:author="Lewis Barnett" w:date="2020-06-16T14:27:00Z"/>
          <w:del w:id="960" w:author="Lewis.Barnett" w:date="2020-06-26T18:20:00Z"/>
        </w:rPr>
        <w:pPrChange w:id="961" w:author="Lewis Barnett" w:date="2020-06-16T14:27:00Z">
          <w:pPr>
            <w:widowControl w:val="0"/>
            <w:autoSpaceDE w:val="0"/>
            <w:autoSpaceDN w:val="0"/>
            <w:adjustRightInd w:val="0"/>
          </w:pPr>
        </w:pPrChange>
      </w:pPr>
      <w:ins w:id="962" w:author="Lewis Barnett" w:date="2020-06-16T14:27:00Z">
        <w:del w:id="963" w:author="Lewis.Barnett" w:date="2020-06-26T18:20:00Z">
          <w:r w:rsidDel="00770736">
            <w:delText>Anderson, S. C., E. A. Keppel, and Edwards, A.M. In press. A reproducible data synopsis for over 100 species of British Columbia groundfish.</w:delText>
          </w:r>
        </w:del>
      </w:ins>
    </w:p>
    <w:p w14:paraId="206B804A" w14:textId="3C4ED4AC" w:rsidR="003C0549" w:rsidDel="00770736" w:rsidRDefault="003C0549">
      <w:pPr>
        <w:pStyle w:val="Bibliography"/>
        <w:rPr>
          <w:ins w:id="964" w:author="Lewis Barnett" w:date="2020-06-16T14:27:00Z"/>
          <w:del w:id="965" w:author="Lewis.Barnett" w:date="2020-06-26T18:20:00Z"/>
        </w:rPr>
        <w:pPrChange w:id="966" w:author="Lewis Barnett" w:date="2020-06-16T14:27:00Z">
          <w:pPr>
            <w:widowControl w:val="0"/>
            <w:autoSpaceDE w:val="0"/>
            <w:autoSpaceDN w:val="0"/>
            <w:adjustRightInd w:val="0"/>
          </w:pPr>
        </w:pPrChange>
      </w:pPr>
      <w:ins w:id="967" w:author="Lewis Barnett" w:date="2020-06-16T14:27:00Z">
        <w:del w:id="968" w:author="Lewis.Barnett" w:date="2020-06-26T18:20:00Z">
          <w:r w:rsidDel="00770736">
            <w:lastRenderedPageBreak/>
            <w:delText>Anderson, S. C., and E. J. Ward. 2019. Black swans in space: modeling spatiotemporal processes with extremes. Ecology 100:e02403.</w:delText>
          </w:r>
        </w:del>
      </w:ins>
    </w:p>
    <w:p w14:paraId="572563FC" w14:textId="6C2FF6FC" w:rsidR="003C0549" w:rsidDel="00770736" w:rsidRDefault="003C0549">
      <w:pPr>
        <w:pStyle w:val="Bibliography"/>
        <w:rPr>
          <w:ins w:id="969" w:author="Lewis Barnett" w:date="2020-06-16T14:27:00Z"/>
          <w:del w:id="970" w:author="Lewis.Barnett" w:date="2020-06-26T18:20:00Z"/>
        </w:rPr>
        <w:pPrChange w:id="971" w:author="Lewis Barnett" w:date="2020-06-16T14:27:00Z">
          <w:pPr>
            <w:widowControl w:val="0"/>
            <w:autoSpaceDE w:val="0"/>
            <w:autoSpaceDN w:val="0"/>
            <w:adjustRightInd w:val="0"/>
          </w:pPr>
        </w:pPrChange>
      </w:pPr>
      <w:ins w:id="972" w:author="Lewis Barnett" w:date="2020-06-16T14:27:00Z">
        <w:del w:id="973" w:author="Lewis.Barnett" w:date="2020-06-26T18:20:00Z">
          <w:r w:rsidDel="00770736">
            <w:delText>Auger-Méthé, M., C. Field, C. M. Albertsen, A. E. Derocher, M. A. Lewis, I. D. Jonsen, and J. Mills Flemming. 2016. State-space models’ dirty little secrets: even simple linear Gaussian models can have estimation problems. Scientific Reports 6:26677.</w:delText>
          </w:r>
        </w:del>
      </w:ins>
    </w:p>
    <w:p w14:paraId="507990DD" w14:textId="69907765" w:rsidR="003C0549" w:rsidDel="00770736" w:rsidRDefault="003C0549">
      <w:pPr>
        <w:pStyle w:val="Bibliography"/>
        <w:rPr>
          <w:ins w:id="974" w:author="Lewis Barnett" w:date="2020-06-16T14:27:00Z"/>
          <w:del w:id="975" w:author="Lewis.Barnett" w:date="2020-06-26T18:20:00Z"/>
        </w:rPr>
        <w:pPrChange w:id="976" w:author="Lewis Barnett" w:date="2020-06-16T14:27:00Z">
          <w:pPr>
            <w:widowControl w:val="0"/>
            <w:autoSpaceDE w:val="0"/>
            <w:autoSpaceDN w:val="0"/>
            <w:adjustRightInd w:val="0"/>
          </w:pPr>
        </w:pPrChange>
      </w:pPr>
      <w:ins w:id="977" w:author="Lewis Barnett" w:date="2020-06-16T14:27:00Z">
        <w:del w:id="978" w:author="Lewis.Barnett" w:date="2020-06-26T18:20:00Z">
          <w:r w:rsidDel="00770736">
            <w:delText>Bakun, A., D. B. Field, A. Redondo-Rodriguez, and S. J. Weeks. 2010. Greenhouse gas, upwelling-favorable winds, and the future of coastal ocean upwelling ecosystems. Global Change Biology 16:1213–1228.</w:delText>
          </w:r>
        </w:del>
      </w:ins>
    </w:p>
    <w:p w14:paraId="62B751B7" w14:textId="719FAFAF" w:rsidR="003C0549" w:rsidDel="00770736" w:rsidRDefault="003C0549">
      <w:pPr>
        <w:pStyle w:val="Bibliography"/>
        <w:rPr>
          <w:ins w:id="979" w:author="Lewis Barnett" w:date="2020-06-16T14:27:00Z"/>
          <w:del w:id="980" w:author="Lewis.Barnett" w:date="2020-06-26T18:20:00Z"/>
        </w:rPr>
        <w:pPrChange w:id="981" w:author="Lewis Barnett" w:date="2020-06-16T14:27:00Z">
          <w:pPr>
            <w:widowControl w:val="0"/>
            <w:autoSpaceDE w:val="0"/>
            <w:autoSpaceDN w:val="0"/>
            <w:adjustRightInd w:val="0"/>
          </w:pPr>
        </w:pPrChange>
      </w:pPr>
      <w:ins w:id="982" w:author="Lewis Barnett" w:date="2020-06-16T14:27:00Z">
        <w:del w:id="983" w:author="Lewis.Barnett" w:date="2020-06-26T18:20:00Z">
          <w:r w:rsidDel="00770736">
            <w:delText>Barnett, L. A. K., E. J. Ward, J. E. Jannot, and A. O. Shelton. 2019. Dynamic spatial heterogeneity reveals interdependence of marine faunal density and fishery removals. Ecological Indicators 107:105585.</w:delText>
          </w:r>
        </w:del>
      </w:ins>
    </w:p>
    <w:p w14:paraId="2DC6B4BF" w14:textId="1623C2F7" w:rsidR="003C0549" w:rsidDel="00770736" w:rsidRDefault="003C0549">
      <w:pPr>
        <w:pStyle w:val="Bibliography"/>
        <w:rPr>
          <w:ins w:id="984" w:author="Lewis Barnett" w:date="2020-06-16T14:27:00Z"/>
          <w:del w:id="985" w:author="Lewis.Barnett" w:date="2020-06-26T18:20:00Z"/>
        </w:rPr>
        <w:pPrChange w:id="986" w:author="Lewis Barnett" w:date="2020-06-16T14:27:00Z">
          <w:pPr>
            <w:widowControl w:val="0"/>
            <w:autoSpaceDE w:val="0"/>
            <w:autoSpaceDN w:val="0"/>
            <w:adjustRightInd w:val="0"/>
          </w:pPr>
        </w:pPrChange>
      </w:pPr>
      <w:ins w:id="987" w:author="Lewis Barnett" w:date="2020-06-16T14:27:00Z">
        <w:del w:id="988" w:author="Lewis.Barnett" w:date="2020-06-26T18:20:00Z">
          <w:r w:rsidDel="00770736">
            <w:delText>Berger, A. M., D. R. Goethel, P. D. Lynch, T. Quinn, S. Mormede, J. McKenzie, and A. Dunn. 2017. Space oddity: The mission for spatial integration. Canadian Journal of Fisheries and Aquatic Sciences 74:1698–1716.</w:delText>
          </w:r>
        </w:del>
      </w:ins>
    </w:p>
    <w:p w14:paraId="3B10C001" w14:textId="63901071" w:rsidR="003C0549" w:rsidDel="00770736" w:rsidRDefault="003C0549">
      <w:pPr>
        <w:pStyle w:val="Bibliography"/>
        <w:rPr>
          <w:ins w:id="989" w:author="Lewis Barnett" w:date="2020-06-16T14:27:00Z"/>
          <w:del w:id="990" w:author="Lewis.Barnett" w:date="2020-06-26T18:20:00Z"/>
        </w:rPr>
        <w:pPrChange w:id="991" w:author="Lewis Barnett" w:date="2020-06-16T14:27:00Z">
          <w:pPr>
            <w:widowControl w:val="0"/>
            <w:autoSpaceDE w:val="0"/>
            <w:autoSpaceDN w:val="0"/>
            <w:adjustRightInd w:val="0"/>
          </w:pPr>
        </w:pPrChange>
      </w:pPr>
      <w:ins w:id="992" w:author="Lewis Barnett" w:date="2020-06-16T14:27:00Z">
        <w:del w:id="993" w:author="Lewis.Barnett" w:date="2020-06-26T18:20:00Z">
          <w:r w:rsidDel="00770736">
            <w:delText>Chen, J., M. E. Thompson, and C. Wu. 2004. Estimation of Fish Abundance Indices Based on Scientific Research Trawl Surveys. Biometrics 60:116–123.</w:delText>
          </w:r>
        </w:del>
      </w:ins>
    </w:p>
    <w:p w14:paraId="0CA2BE2F" w14:textId="5B0A1890" w:rsidR="003C0549" w:rsidDel="00770736" w:rsidRDefault="003C0549">
      <w:pPr>
        <w:pStyle w:val="Bibliography"/>
        <w:rPr>
          <w:ins w:id="994" w:author="Lewis Barnett" w:date="2020-06-16T14:27:00Z"/>
          <w:del w:id="995" w:author="Lewis.Barnett" w:date="2020-06-26T18:20:00Z"/>
        </w:rPr>
        <w:pPrChange w:id="996" w:author="Lewis Barnett" w:date="2020-06-16T14:27:00Z">
          <w:pPr>
            <w:widowControl w:val="0"/>
            <w:autoSpaceDE w:val="0"/>
            <w:autoSpaceDN w:val="0"/>
            <w:adjustRightInd w:val="0"/>
          </w:pPr>
        </w:pPrChange>
      </w:pPr>
      <w:ins w:id="997" w:author="Lewis Barnett" w:date="2020-06-16T14:27:00Z">
        <w:del w:id="998" w:author="Lewis.Barnett" w:date="2020-06-26T18:20:00Z">
          <w:r w:rsidDel="00770736">
            <w:delText>Dunn, P. K., and G. K. Smyth. 2005. Series evaluation of Tweedie exponential dispersion model densities. Statistics and Computing 15:267–280.</w:delText>
          </w:r>
        </w:del>
      </w:ins>
    </w:p>
    <w:p w14:paraId="5A66C00E" w14:textId="2D5D4446" w:rsidR="003C0549" w:rsidDel="00770736" w:rsidRDefault="003C0549">
      <w:pPr>
        <w:pStyle w:val="Bibliography"/>
        <w:rPr>
          <w:ins w:id="999" w:author="Lewis Barnett" w:date="2020-06-16T14:27:00Z"/>
          <w:del w:id="1000" w:author="Lewis.Barnett" w:date="2020-06-26T18:20:00Z"/>
        </w:rPr>
        <w:pPrChange w:id="1001" w:author="Lewis Barnett" w:date="2020-06-16T14:27:00Z">
          <w:pPr>
            <w:widowControl w:val="0"/>
            <w:autoSpaceDE w:val="0"/>
            <w:autoSpaceDN w:val="0"/>
            <w:adjustRightInd w:val="0"/>
          </w:pPr>
        </w:pPrChange>
      </w:pPr>
      <w:ins w:id="1002" w:author="Lewis Barnett" w:date="2020-06-16T14:27:00Z">
        <w:del w:id="1003" w:author="Lewis.Barnett" w:date="2020-06-26T18:20:00Z">
          <w:r w:rsidDel="00770736">
            <w:delText>Elith, J., M. Kearney, and S. Phillips. 2010. The art of modelling range-shifting species. Methods in Ecology and Evolution 1:330–342.</w:delText>
          </w:r>
        </w:del>
      </w:ins>
    </w:p>
    <w:p w14:paraId="32E2AEA8" w14:textId="1DCD948B" w:rsidR="003C0549" w:rsidDel="00770736" w:rsidRDefault="003C0549">
      <w:pPr>
        <w:pStyle w:val="Bibliography"/>
        <w:rPr>
          <w:ins w:id="1004" w:author="Lewis Barnett" w:date="2020-06-16T14:27:00Z"/>
          <w:del w:id="1005" w:author="Lewis.Barnett" w:date="2020-06-26T18:20:00Z"/>
        </w:rPr>
        <w:pPrChange w:id="1006" w:author="Lewis Barnett" w:date="2020-06-16T14:27:00Z">
          <w:pPr>
            <w:widowControl w:val="0"/>
            <w:autoSpaceDE w:val="0"/>
            <w:autoSpaceDN w:val="0"/>
            <w:adjustRightInd w:val="0"/>
          </w:pPr>
        </w:pPrChange>
      </w:pPr>
      <w:ins w:id="1007" w:author="Lewis Barnett" w:date="2020-06-16T14:27:00Z">
        <w:del w:id="1008" w:author="Lewis.Barnett" w:date="2020-06-26T18:20:00Z">
          <w:r w:rsidDel="00770736">
            <w:lastRenderedPageBreak/>
            <w:delText>Elith, J., and J. R. Leathwick. 2009. Species Distribution Models: Ecological Explanation and Prediction Across Space and Time. Annual Review of Ecology, Evolution, and Systematics 40:677–697.</w:delText>
          </w:r>
        </w:del>
      </w:ins>
    </w:p>
    <w:p w14:paraId="3D532724" w14:textId="79164016" w:rsidR="003C0549" w:rsidDel="00770736" w:rsidRDefault="003C0549">
      <w:pPr>
        <w:pStyle w:val="Bibliography"/>
        <w:rPr>
          <w:ins w:id="1009" w:author="Lewis Barnett" w:date="2020-06-16T14:27:00Z"/>
          <w:del w:id="1010" w:author="Lewis.Barnett" w:date="2020-06-26T18:20:00Z"/>
        </w:rPr>
        <w:pPrChange w:id="1011" w:author="Lewis Barnett" w:date="2020-06-16T14:27:00Z">
          <w:pPr>
            <w:widowControl w:val="0"/>
            <w:autoSpaceDE w:val="0"/>
            <w:autoSpaceDN w:val="0"/>
            <w:adjustRightInd w:val="0"/>
          </w:pPr>
        </w:pPrChange>
      </w:pPr>
      <w:ins w:id="1012" w:author="Lewis Barnett" w:date="2020-06-16T14:27:00Z">
        <w:del w:id="1013" w:author="Lewis.Barnett" w:date="2020-06-26T18:20:00Z">
          <w:r w:rsidDel="00770736">
            <w:delTex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delText>
          </w:r>
        </w:del>
      </w:ins>
    </w:p>
    <w:p w14:paraId="3A116E30" w14:textId="1B3F6911" w:rsidR="003C0549" w:rsidDel="00770736" w:rsidRDefault="003C0549">
      <w:pPr>
        <w:pStyle w:val="Bibliography"/>
        <w:rPr>
          <w:ins w:id="1014" w:author="Lewis Barnett" w:date="2020-06-16T14:27:00Z"/>
          <w:del w:id="1015" w:author="Lewis.Barnett" w:date="2020-06-26T18:20:00Z"/>
        </w:rPr>
        <w:pPrChange w:id="1016" w:author="Lewis Barnett" w:date="2020-06-16T14:27:00Z">
          <w:pPr>
            <w:widowControl w:val="0"/>
            <w:autoSpaceDE w:val="0"/>
            <w:autoSpaceDN w:val="0"/>
            <w:adjustRightInd w:val="0"/>
          </w:pPr>
        </w:pPrChange>
      </w:pPr>
      <w:ins w:id="1017" w:author="Lewis Barnett" w:date="2020-06-16T14:27:00Z">
        <w:del w:id="1018" w:author="Lewis.Barnett" w:date="2020-06-26T18:20:00Z">
          <w:r w:rsidDel="00770736">
            <w:delText>Hassell, M. 2000. The spatial and temporal dynamics of host-parasitoid interactions. Oxford University Press, Oxford.</w:delText>
          </w:r>
        </w:del>
      </w:ins>
    </w:p>
    <w:p w14:paraId="49BD06AC" w14:textId="6AAE8398" w:rsidR="003C0549" w:rsidDel="00770736" w:rsidRDefault="003C0549">
      <w:pPr>
        <w:pStyle w:val="Bibliography"/>
        <w:rPr>
          <w:ins w:id="1019" w:author="Lewis Barnett" w:date="2020-06-16T14:27:00Z"/>
          <w:del w:id="1020" w:author="Lewis.Barnett" w:date="2020-06-26T18:20:00Z"/>
        </w:rPr>
        <w:pPrChange w:id="1021" w:author="Lewis Barnett" w:date="2020-06-16T14:27:00Z">
          <w:pPr>
            <w:widowControl w:val="0"/>
            <w:autoSpaceDE w:val="0"/>
            <w:autoSpaceDN w:val="0"/>
            <w:adjustRightInd w:val="0"/>
          </w:pPr>
        </w:pPrChange>
      </w:pPr>
      <w:ins w:id="1022" w:author="Lewis Barnett" w:date="2020-06-16T14:27:00Z">
        <w:del w:id="1023" w:author="Lewis.Barnett" w:date="2020-06-26T18:20:00Z">
          <w:r w:rsidDel="00770736">
            <w:delText>Hennig, C. 2019. fpc: Flexible Procedures for Clustering.</w:delText>
          </w:r>
        </w:del>
      </w:ins>
    </w:p>
    <w:p w14:paraId="73B5C927" w14:textId="43FB56EE" w:rsidR="003C0549" w:rsidDel="00770736" w:rsidRDefault="003C0549">
      <w:pPr>
        <w:pStyle w:val="Bibliography"/>
        <w:rPr>
          <w:ins w:id="1024" w:author="Lewis Barnett" w:date="2020-06-16T14:27:00Z"/>
          <w:del w:id="1025" w:author="Lewis.Barnett" w:date="2020-06-26T18:20:00Z"/>
        </w:rPr>
        <w:pPrChange w:id="1026" w:author="Lewis Barnett" w:date="2020-06-16T14:27:00Z">
          <w:pPr>
            <w:widowControl w:val="0"/>
            <w:autoSpaceDE w:val="0"/>
            <w:autoSpaceDN w:val="0"/>
            <w:adjustRightInd w:val="0"/>
          </w:pPr>
        </w:pPrChange>
      </w:pPr>
      <w:ins w:id="1027" w:author="Lewis Barnett" w:date="2020-06-16T14:27:00Z">
        <w:del w:id="1028" w:author="Lewis.Barnett" w:date="2020-06-26T18:20:00Z">
          <w:r w:rsidDel="00770736">
            <w:delText>Hitch, A. T., and P. L. Leberg. 2007. Breeding Distributions of North American Bird Species Moving North as a Result of Climate Change. Conservation Biology 21:534–539.</w:delText>
          </w:r>
        </w:del>
      </w:ins>
    </w:p>
    <w:p w14:paraId="1FF2C0C0" w14:textId="45FA0E9B" w:rsidR="003C0549" w:rsidDel="00770736" w:rsidRDefault="003C0549">
      <w:pPr>
        <w:pStyle w:val="Bibliography"/>
        <w:rPr>
          <w:ins w:id="1029" w:author="Lewis Barnett" w:date="2020-06-16T14:27:00Z"/>
          <w:del w:id="1030" w:author="Lewis.Barnett" w:date="2020-06-26T18:20:00Z"/>
        </w:rPr>
        <w:pPrChange w:id="1031" w:author="Lewis Barnett" w:date="2020-06-16T14:27:00Z">
          <w:pPr>
            <w:widowControl w:val="0"/>
            <w:autoSpaceDE w:val="0"/>
            <w:autoSpaceDN w:val="0"/>
            <w:adjustRightInd w:val="0"/>
          </w:pPr>
        </w:pPrChange>
      </w:pPr>
      <w:ins w:id="1032" w:author="Lewis Barnett" w:date="2020-06-16T14:27:00Z">
        <w:del w:id="1033" w:author="Lewis.Barnett" w:date="2020-06-26T18:20:00Z">
          <w:r w:rsidDel="00770736">
            <w:delText>Huffaker, C. B. 1958. Experimental studies on predation: dispersion factors and predator-prey oscillations. Hilgardia 27:795–835.</w:delText>
          </w:r>
        </w:del>
      </w:ins>
    </w:p>
    <w:p w14:paraId="3ED948A9" w14:textId="5035B7F8" w:rsidR="003C0549" w:rsidDel="00770736" w:rsidRDefault="003C0549">
      <w:pPr>
        <w:pStyle w:val="Bibliography"/>
        <w:rPr>
          <w:ins w:id="1034" w:author="Lewis Barnett" w:date="2020-06-16T14:27:00Z"/>
          <w:del w:id="1035" w:author="Lewis.Barnett" w:date="2020-06-26T18:20:00Z"/>
        </w:rPr>
        <w:pPrChange w:id="1036" w:author="Lewis Barnett" w:date="2020-06-16T14:27:00Z">
          <w:pPr>
            <w:widowControl w:val="0"/>
            <w:autoSpaceDE w:val="0"/>
            <w:autoSpaceDN w:val="0"/>
            <w:adjustRightInd w:val="0"/>
          </w:pPr>
        </w:pPrChange>
      </w:pPr>
      <w:ins w:id="1037" w:author="Lewis Barnett" w:date="2020-06-16T14:27:00Z">
        <w:del w:id="1038" w:author="Lewis.Barnett" w:date="2020-06-26T18:20:00Z">
          <w:r w:rsidDel="00770736">
            <w:delText>Johnson, K. F., J. T. Thorson, and A. E. Punt. 2019. Investigating the value of including depth during spatiotemporal index standardization. Fisheries Research 216:126–137.</w:delText>
          </w:r>
        </w:del>
      </w:ins>
    </w:p>
    <w:p w14:paraId="30C55D1A" w14:textId="37DF8C59" w:rsidR="003C0549" w:rsidDel="00770736" w:rsidRDefault="003C0549">
      <w:pPr>
        <w:pStyle w:val="Bibliography"/>
        <w:rPr>
          <w:ins w:id="1039" w:author="Lewis Barnett" w:date="2020-06-16T14:27:00Z"/>
          <w:del w:id="1040" w:author="Lewis.Barnett" w:date="2020-06-26T18:20:00Z"/>
        </w:rPr>
        <w:pPrChange w:id="1041" w:author="Lewis Barnett" w:date="2020-06-16T14:27:00Z">
          <w:pPr>
            <w:widowControl w:val="0"/>
            <w:autoSpaceDE w:val="0"/>
            <w:autoSpaceDN w:val="0"/>
            <w:adjustRightInd w:val="0"/>
          </w:pPr>
        </w:pPrChange>
      </w:pPr>
      <w:ins w:id="1042" w:author="Lewis Barnett" w:date="2020-06-16T14:27:00Z">
        <w:del w:id="1043" w:author="Lewis.Barnett" w:date="2020-06-26T18:20:00Z">
          <w:r w:rsidDel="00770736">
            <w:lastRenderedPageBreak/>
            <w:delText>Kaufman, L., and P. J. Rousseeuw. 2009. Finding groups in data: an introduction to cluster analysis. John Wiley &amp; Sons.</w:delText>
          </w:r>
        </w:del>
      </w:ins>
    </w:p>
    <w:p w14:paraId="1E9182E4" w14:textId="2F92B3F5" w:rsidR="003C0549" w:rsidDel="00770736" w:rsidRDefault="003C0549">
      <w:pPr>
        <w:pStyle w:val="Bibliography"/>
        <w:rPr>
          <w:ins w:id="1044" w:author="Lewis Barnett" w:date="2020-06-16T14:27:00Z"/>
          <w:del w:id="1045" w:author="Lewis.Barnett" w:date="2020-06-26T18:20:00Z"/>
        </w:rPr>
        <w:pPrChange w:id="1046" w:author="Lewis Barnett" w:date="2020-06-16T14:27:00Z">
          <w:pPr>
            <w:widowControl w:val="0"/>
            <w:autoSpaceDE w:val="0"/>
            <w:autoSpaceDN w:val="0"/>
            <w:adjustRightInd w:val="0"/>
          </w:pPr>
        </w:pPrChange>
      </w:pPr>
      <w:ins w:id="1047" w:author="Lewis Barnett" w:date="2020-06-16T14:27:00Z">
        <w:del w:id="1048" w:author="Lewis.Barnett" w:date="2020-06-26T18:20:00Z">
          <w:r w:rsidDel="00770736">
            <w:delText>Kéfi, S., V. Guttal, W. A. Brock, S. R. Carpenter, A. M. Ellison, V. N. Livina, D. A. Seekell, M. Scheffer, E. H. van Nes, and V. Dakos. 2014. Early warning signals of ecological transitions: methods for spatial patterns. PloS one 9:e92097.</w:delText>
          </w:r>
        </w:del>
      </w:ins>
    </w:p>
    <w:p w14:paraId="4F573381" w14:textId="09B3AFDF" w:rsidR="003C0549" w:rsidDel="00770736" w:rsidRDefault="003C0549">
      <w:pPr>
        <w:pStyle w:val="Bibliography"/>
        <w:rPr>
          <w:ins w:id="1049" w:author="Lewis Barnett" w:date="2020-06-16T14:27:00Z"/>
          <w:del w:id="1050" w:author="Lewis.Barnett" w:date="2020-06-26T18:20:00Z"/>
        </w:rPr>
        <w:pPrChange w:id="1051" w:author="Lewis Barnett" w:date="2020-06-16T14:27:00Z">
          <w:pPr>
            <w:widowControl w:val="0"/>
            <w:autoSpaceDE w:val="0"/>
            <w:autoSpaceDN w:val="0"/>
            <w:adjustRightInd w:val="0"/>
          </w:pPr>
        </w:pPrChange>
      </w:pPr>
      <w:ins w:id="1052" w:author="Lewis Barnett" w:date="2020-06-16T14:27:00Z">
        <w:del w:id="1053" w:author="Lewis.Barnett" w:date="2020-06-26T18:20:00Z">
          <w:r w:rsidDel="00770736">
            <w:delText>Keller, A. A., J. R. Wallace, and R. D. Methot. 2017. The Northwest Fisheries Science Center’s West Coast Groundfish Bottom Trawl Survey: History, Design, and Description. NOAA Technical Memorandum, Northwest Fisheries Science Center, Seattle, WA.</w:delText>
          </w:r>
        </w:del>
      </w:ins>
    </w:p>
    <w:p w14:paraId="5F5FAB10" w14:textId="2D75F93C" w:rsidR="003C0549" w:rsidDel="00770736" w:rsidRDefault="003C0549">
      <w:pPr>
        <w:pStyle w:val="Bibliography"/>
        <w:rPr>
          <w:ins w:id="1054" w:author="Lewis Barnett" w:date="2020-06-16T14:27:00Z"/>
          <w:del w:id="1055" w:author="Lewis.Barnett" w:date="2020-06-26T18:20:00Z"/>
        </w:rPr>
        <w:pPrChange w:id="1056" w:author="Lewis Barnett" w:date="2020-06-16T14:27:00Z">
          <w:pPr>
            <w:widowControl w:val="0"/>
            <w:autoSpaceDE w:val="0"/>
            <w:autoSpaceDN w:val="0"/>
            <w:adjustRightInd w:val="0"/>
          </w:pPr>
        </w:pPrChange>
      </w:pPr>
      <w:ins w:id="1057" w:author="Lewis Barnett" w:date="2020-06-16T14:27:00Z">
        <w:del w:id="1058" w:author="Lewis.Barnett" w:date="2020-06-26T18:20:00Z">
          <w:r w:rsidDel="00770736">
            <w:delTex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delText>
          </w:r>
        </w:del>
      </w:ins>
    </w:p>
    <w:p w14:paraId="74325E6D" w14:textId="3FBEEE8B" w:rsidR="003C0549" w:rsidDel="00770736" w:rsidRDefault="003C0549">
      <w:pPr>
        <w:pStyle w:val="Bibliography"/>
        <w:rPr>
          <w:ins w:id="1059" w:author="Lewis Barnett" w:date="2020-06-16T14:27:00Z"/>
          <w:del w:id="1060" w:author="Lewis.Barnett" w:date="2020-06-26T18:20:00Z"/>
        </w:rPr>
        <w:pPrChange w:id="1061" w:author="Lewis Barnett" w:date="2020-06-16T14:27:00Z">
          <w:pPr>
            <w:widowControl w:val="0"/>
            <w:autoSpaceDE w:val="0"/>
            <w:autoSpaceDN w:val="0"/>
            <w:adjustRightInd w:val="0"/>
          </w:pPr>
        </w:pPrChange>
      </w:pPr>
      <w:ins w:id="1062" w:author="Lewis Barnett" w:date="2020-06-16T14:27:00Z">
        <w:del w:id="1063" w:author="Lewis.Barnett" w:date="2020-06-26T18:20:00Z">
          <w:r w:rsidDel="00770736">
            <w:delText>Kotwicki, S., and K. Ono. 2019. The effect of random and density-dependent variation in sampling efficiency on variance of abundance estimates from fishery surveys. Fish and Fisheries 20:760–774.</w:delText>
          </w:r>
        </w:del>
      </w:ins>
    </w:p>
    <w:p w14:paraId="4B5D5EBA" w14:textId="0C9A73F7" w:rsidR="003C0549" w:rsidDel="00770736" w:rsidRDefault="003C0549">
      <w:pPr>
        <w:pStyle w:val="Bibliography"/>
        <w:rPr>
          <w:ins w:id="1064" w:author="Lewis Barnett" w:date="2020-06-16T14:27:00Z"/>
          <w:del w:id="1065" w:author="Lewis.Barnett" w:date="2020-06-26T18:20:00Z"/>
        </w:rPr>
        <w:pPrChange w:id="1066" w:author="Lewis Barnett" w:date="2020-06-16T14:27:00Z">
          <w:pPr>
            <w:widowControl w:val="0"/>
            <w:autoSpaceDE w:val="0"/>
            <w:autoSpaceDN w:val="0"/>
            <w:adjustRightInd w:val="0"/>
          </w:pPr>
        </w:pPrChange>
      </w:pPr>
      <w:ins w:id="1067" w:author="Lewis Barnett" w:date="2020-06-16T14:27:00Z">
        <w:del w:id="1068" w:author="Lewis.Barnett" w:date="2020-06-26T18:20:00Z">
          <w:r w:rsidDel="00770736">
            <w:delText>Kristensen, K., A. Nielsen, C. W. Berg, H. Skaug, and B. M. Bell. 2016. TMB: Automatic Differentiation and Laplace Approximation. Journal of Statistical Software 70:1–21.</w:delText>
          </w:r>
        </w:del>
      </w:ins>
    </w:p>
    <w:p w14:paraId="5807EB66" w14:textId="19D7E221" w:rsidR="003C0549" w:rsidDel="00770736" w:rsidRDefault="003C0549">
      <w:pPr>
        <w:pStyle w:val="Bibliography"/>
        <w:rPr>
          <w:ins w:id="1069" w:author="Lewis Barnett" w:date="2020-06-16T14:27:00Z"/>
          <w:del w:id="1070" w:author="Lewis.Barnett" w:date="2020-06-26T18:20:00Z"/>
        </w:rPr>
        <w:pPrChange w:id="1071" w:author="Lewis Barnett" w:date="2020-06-16T14:27:00Z">
          <w:pPr>
            <w:widowControl w:val="0"/>
            <w:autoSpaceDE w:val="0"/>
            <w:autoSpaceDN w:val="0"/>
            <w:adjustRightInd w:val="0"/>
          </w:pPr>
        </w:pPrChange>
      </w:pPr>
      <w:ins w:id="1072" w:author="Lewis Barnett" w:date="2020-06-16T14:27:00Z">
        <w:del w:id="1073" w:author="Lewis.Barnett" w:date="2020-06-26T18:20:00Z">
          <w:r w:rsidDel="00770736">
            <w:delText>Latimer, A. M., S. Banerjee, H. S. Jr, E. S. Mosher, and J. A. S. Jr. 2009. Hierarchical models facilitate spatial analysis of large data sets: a case study on invasive plant species in the northeastern United States. Ecology Letters 12:144–154.</w:delText>
          </w:r>
        </w:del>
      </w:ins>
    </w:p>
    <w:p w14:paraId="42DE7C20" w14:textId="0A0ADCB1" w:rsidR="003C0549" w:rsidDel="00770736" w:rsidRDefault="003C0549">
      <w:pPr>
        <w:pStyle w:val="Bibliography"/>
        <w:rPr>
          <w:ins w:id="1074" w:author="Lewis Barnett" w:date="2020-06-16T14:27:00Z"/>
          <w:del w:id="1075" w:author="Lewis.Barnett" w:date="2020-06-26T18:20:00Z"/>
        </w:rPr>
        <w:pPrChange w:id="1076" w:author="Lewis Barnett" w:date="2020-06-16T14:27:00Z">
          <w:pPr>
            <w:widowControl w:val="0"/>
            <w:autoSpaceDE w:val="0"/>
            <w:autoSpaceDN w:val="0"/>
            <w:adjustRightInd w:val="0"/>
          </w:pPr>
        </w:pPrChange>
      </w:pPr>
      <w:ins w:id="1077" w:author="Lewis Barnett" w:date="2020-06-16T14:27:00Z">
        <w:del w:id="1078" w:author="Lewis.Barnett" w:date="2020-06-26T18:20:00Z">
          <w:r w:rsidDel="00770736">
            <w:delText>Lenoir, J., J. C. Gégout, P. A. Marquet, P. de Ruffray, and H. Brisse. 2008. A Significant Upward Shift in Plant Species Optimum Elevation During the 20th Century. Science 320:1768.</w:delText>
          </w:r>
        </w:del>
      </w:ins>
    </w:p>
    <w:p w14:paraId="6C4CA9D2" w14:textId="53AE0DAA" w:rsidR="003C0549" w:rsidDel="00770736" w:rsidRDefault="003C0549">
      <w:pPr>
        <w:pStyle w:val="Bibliography"/>
        <w:rPr>
          <w:ins w:id="1079" w:author="Lewis Barnett" w:date="2020-06-16T14:27:00Z"/>
          <w:del w:id="1080" w:author="Lewis.Barnett" w:date="2020-06-26T18:20:00Z"/>
        </w:rPr>
        <w:pPrChange w:id="1081" w:author="Lewis Barnett" w:date="2020-06-16T14:27:00Z">
          <w:pPr>
            <w:widowControl w:val="0"/>
            <w:autoSpaceDE w:val="0"/>
            <w:autoSpaceDN w:val="0"/>
            <w:adjustRightInd w:val="0"/>
          </w:pPr>
        </w:pPrChange>
      </w:pPr>
      <w:ins w:id="1082" w:author="Lewis Barnett" w:date="2020-06-16T14:27:00Z">
        <w:del w:id="1083" w:author="Lewis.Barnett" w:date="2020-06-26T18:20:00Z">
          <w:r w:rsidDel="00770736">
            <w:lastRenderedPageBreak/>
            <w:delText>Levin, L. A., M. Sibuet, A. J. Gooday, C. R. Smith, and A. Vanreusel. 2010. The roles of habitat heterogeneity in generating and maintaining biodiversity on continental margins: an introduction. Marine Ecology 31:1–5.</w:delText>
          </w:r>
        </w:del>
      </w:ins>
    </w:p>
    <w:p w14:paraId="541BC118" w14:textId="118B99C3" w:rsidR="003C0549" w:rsidDel="00770736" w:rsidRDefault="003C0549">
      <w:pPr>
        <w:pStyle w:val="Bibliography"/>
        <w:rPr>
          <w:ins w:id="1084" w:author="Lewis Barnett" w:date="2020-06-16T14:27:00Z"/>
          <w:del w:id="1085" w:author="Lewis.Barnett" w:date="2020-06-26T18:20:00Z"/>
        </w:rPr>
        <w:pPrChange w:id="1086" w:author="Lewis Barnett" w:date="2020-06-16T14:27:00Z">
          <w:pPr>
            <w:widowControl w:val="0"/>
            <w:autoSpaceDE w:val="0"/>
            <w:autoSpaceDN w:val="0"/>
            <w:adjustRightInd w:val="0"/>
          </w:pPr>
        </w:pPrChange>
      </w:pPr>
      <w:ins w:id="1087" w:author="Lewis Barnett" w:date="2020-06-16T14:27:00Z">
        <w:del w:id="1088" w:author="Lewis.Barnett" w:date="2020-06-26T18:20:00Z">
          <w:r w:rsidDel="00770736">
            <w:delText>Levin, S. A. 1992. The problem of pattern and scale in ecology: the Robert H. MacArthur award lecture. Ecology 73:1943–1967.</w:delText>
          </w:r>
        </w:del>
      </w:ins>
    </w:p>
    <w:p w14:paraId="47CB8D76" w14:textId="30E0271B" w:rsidR="003C0549" w:rsidDel="00770736" w:rsidRDefault="003C0549">
      <w:pPr>
        <w:pStyle w:val="Bibliography"/>
        <w:rPr>
          <w:ins w:id="1089" w:author="Lewis Barnett" w:date="2020-06-16T14:27:00Z"/>
          <w:del w:id="1090" w:author="Lewis.Barnett" w:date="2020-06-26T18:20:00Z"/>
        </w:rPr>
        <w:pPrChange w:id="1091" w:author="Lewis Barnett" w:date="2020-06-16T14:27:00Z">
          <w:pPr>
            <w:widowControl w:val="0"/>
            <w:autoSpaceDE w:val="0"/>
            <w:autoSpaceDN w:val="0"/>
            <w:adjustRightInd w:val="0"/>
          </w:pPr>
        </w:pPrChange>
      </w:pPr>
      <w:ins w:id="1092" w:author="Lewis Barnett" w:date="2020-06-16T14:27:00Z">
        <w:del w:id="1093" w:author="Lewis.Barnett" w:date="2020-06-26T18:20:00Z">
          <w:r w:rsidDel="00770736">
            <w:delTex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delText>
          </w:r>
        </w:del>
      </w:ins>
    </w:p>
    <w:p w14:paraId="66FEB63D" w14:textId="673EAB6A" w:rsidR="003C0549" w:rsidDel="00770736" w:rsidRDefault="003C0549">
      <w:pPr>
        <w:pStyle w:val="Bibliography"/>
        <w:rPr>
          <w:ins w:id="1094" w:author="Lewis Barnett" w:date="2020-06-16T14:27:00Z"/>
          <w:del w:id="1095" w:author="Lewis.Barnett" w:date="2020-06-26T18:20:00Z"/>
        </w:rPr>
        <w:pPrChange w:id="1096" w:author="Lewis Barnett" w:date="2020-06-16T14:27:00Z">
          <w:pPr>
            <w:widowControl w:val="0"/>
            <w:autoSpaceDE w:val="0"/>
            <w:autoSpaceDN w:val="0"/>
            <w:adjustRightInd w:val="0"/>
          </w:pPr>
        </w:pPrChange>
      </w:pPr>
      <w:ins w:id="1097" w:author="Lewis Barnett" w:date="2020-06-16T14:27:00Z">
        <w:del w:id="1098" w:author="Lewis.Barnett" w:date="2020-06-26T18:20:00Z">
          <w:r w:rsidDel="00770736">
            <w:delText>Lindgren, F., H. Rue, and J. Lindström. 2011. An explicit link between Gaussian fields and Gaussian Markov random fields: the stochastic partial differential equation approach. Journal of the Royal Statistical Society: Series B (Statistical Methodology) 73:423–498.</w:delText>
          </w:r>
        </w:del>
      </w:ins>
    </w:p>
    <w:p w14:paraId="54A24236" w14:textId="26AB600B" w:rsidR="003C0549" w:rsidDel="00770736" w:rsidRDefault="003C0549">
      <w:pPr>
        <w:pStyle w:val="Bibliography"/>
        <w:rPr>
          <w:ins w:id="1099" w:author="Lewis Barnett" w:date="2020-06-16T14:27:00Z"/>
          <w:del w:id="1100" w:author="Lewis.Barnett" w:date="2020-06-26T18:20:00Z"/>
        </w:rPr>
        <w:pPrChange w:id="1101" w:author="Lewis Barnett" w:date="2020-06-16T14:27:00Z">
          <w:pPr>
            <w:widowControl w:val="0"/>
            <w:autoSpaceDE w:val="0"/>
            <w:autoSpaceDN w:val="0"/>
            <w:adjustRightInd w:val="0"/>
          </w:pPr>
        </w:pPrChange>
      </w:pPr>
      <w:ins w:id="1102" w:author="Lewis Barnett" w:date="2020-06-16T14:27:00Z">
        <w:del w:id="1103" w:author="Lewis.Barnett" w:date="2020-06-26T18:20:00Z">
          <w:r w:rsidDel="00770736">
            <w:delText>Link, J. S., J. K. T. Brodziak, S. F. Edwards, W. J. Overholtz, D. Mountain, J. W. Jossi, T. D. Smith, and M. J. Fogarty. 2002. Marine ecosystem assessment in a fisheries management context. Canadian Journal of Fisheries and Aquatic Sciences 59:1429–1440.</w:delText>
          </w:r>
        </w:del>
      </w:ins>
    </w:p>
    <w:p w14:paraId="6FD2FBB7" w14:textId="14E53284" w:rsidR="003C0549" w:rsidDel="00770736" w:rsidRDefault="003C0549">
      <w:pPr>
        <w:pStyle w:val="Bibliography"/>
        <w:rPr>
          <w:ins w:id="1104" w:author="Lewis Barnett" w:date="2020-06-16T14:27:00Z"/>
          <w:del w:id="1105" w:author="Lewis.Barnett" w:date="2020-06-26T18:20:00Z"/>
        </w:rPr>
        <w:pPrChange w:id="1106" w:author="Lewis Barnett" w:date="2020-06-16T14:27:00Z">
          <w:pPr>
            <w:widowControl w:val="0"/>
            <w:autoSpaceDE w:val="0"/>
            <w:autoSpaceDN w:val="0"/>
            <w:adjustRightInd w:val="0"/>
          </w:pPr>
        </w:pPrChange>
      </w:pPr>
      <w:ins w:id="1107" w:author="Lewis Barnett" w:date="2020-06-16T14:27:00Z">
        <w:del w:id="1108" w:author="Lewis.Barnett" w:date="2020-06-26T18:20:00Z">
          <w:r w:rsidDel="00770736">
            <w:delText>Lowerre-Barbieri, S. K., I. A. Catalán, A. Frugård Opdal, and C. Jørgensen. 2019. Preparing for the future: integrating spatial ecology into ecosystem-based management. ICES Journal of Marine Science 76:467–476.</w:delText>
          </w:r>
        </w:del>
      </w:ins>
    </w:p>
    <w:p w14:paraId="0C0F7D1E" w14:textId="37CFBD2F" w:rsidR="003C0549" w:rsidDel="00770736" w:rsidRDefault="003C0549">
      <w:pPr>
        <w:pStyle w:val="Bibliography"/>
        <w:rPr>
          <w:ins w:id="1109" w:author="Lewis Barnett" w:date="2020-06-16T14:27:00Z"/>
          <w:del w:id="1110" w:author="Lewis.Barnett" w:date="2020-06-26T18:20:00Z"/>
        </w:rPr>
        <w:pPrChange w:id="1111" w:author="Lewis Barnett" w:date="2020-06-16T14:27:00Z">
          <w:pPr>
            <w:widowControl w:val="0"/>
            <w:autoSpaceDE w:val="0"/>
            <w:autoSpaceDN w:val="0"/>
            <w:adjustRightInd w:val="0"/>
          </w:pPr>
        </w:pPrChange>
      </w:pPr>
      <w:ins w:id="1112" w:author="Lewis Barnett" w:date="2020-06-16T14:27:00Z">
        <w:del w:id="1113" w:author="Lewis.Barnett" w:date="2020-06-26T18:20:00Z">
          <w:r w:rsidDel="00770736">
            <w:delText>Maechler, M., P. Rousseeuw, A. Struyf, M. Hubert, and K. Hornik. 2019. cluster: Cluster Analysis Basics and Extensions.</w:delText>
          </w:r>
        </w:del>
      </w:ins>
    </w:p>
    <w:p w14:paraId="493F8F16" w14:textId="1542C596" w:rsidR="003C0549" w:rsidDel="00770736" w:rsidRDefault="003C0549">
      <w:pPr>
        <w:pStyle w:val="Bibliography"/>
        <w:rPr>
          <w:ins w:id="1114" w:author="Lewis Barnett" w:date="2020-06-16T14:27:00Z"/>
          <w:del w:id="1115" w:author="Lewis.Barnett" w:date="2020-06-26T18:20:00Z"/>
        </w:rPr>
        <w:pPrChange w:id="1116" w:author="Lewis Barnett" w:date="2020-06-16T14:27:00Z">
          <w:pPr>
            <w:widowControl w:val="0"/>
            <w:autoSpaceDE w:val="0"/>
            <w:autoSpaceDN w:val="0"/>
            <w:adjustRightInd w:val="0"/>
          </w:pPr>
        </w:pPrChange>
      </w:pPr>
      <w:ins w:id="1117" w:author="Lewis Barnett" w:date="2020-06-16T14:27:00Z">
        <w:del w:id="1118" w:author="Lewis.Barnett" w:date="2020-06-26T18:20:00Z">
          <w:r w:rsidDel="00770736">
            <w:lastRenderedPageBreak/>
            <w:delText>Nicholson, M. D., and S. Jennings. 2004. Testing candidate indicators to support ecosystem-based management: the power of monitoring surveys to detect temporal trends in fish community metrics. ICES Journal of Marine Science 61:35–42.</w:delText>
          </w:r>
        </w:del>
      </w:ins>
    </w:p>
    <w:p w14:paraId="266118C2" w14:textId="26544F7A" w:rsidR="003C0549" w:rsidDel="00770736" w:rsidRDefault="003C0549">
      <w:pPr>
        <w:pStyle w:val="Bibliography"/>
        <w:rPr>
          <w:ins w:id="1119" w:author="Lewis Barnett" w:date="2020-06-16T14:27:00Z"/>
          <w:del w:id="1120" w:author="Lewis.Barnett" w:date="2020-06-26T18:20:00Z"/>
        </w:rPr>
        <w:pPrChange w:id="1121" w:author="Lewis Barnett" w:date="2020-06-16T14:27:00Z">
          <w:pPr>
            <w:widowControl w:val="0"/>
            <w:autoSpaceDE w:val="0"/>
            <w:autoSpaceDN w:val="0"/>
            <w:adjustRightInd w:val="0"/>
          </w:pPr>
        </w:pPrChange>
      </w:pPr>
      <w:ins w:id="1122" w:author="Lewis Barnett" w:date="2020-06-16T14:27:00Z">
        <w:del w:id="1123" w:author="Lewis.Barnett" w:date="2020-06-26T18:20:00Z">
          <w:r w:rsidDel="00770736">
            <w:delText>Pinsky, M. L., B. Worm, M. J. Fogarty, J. L. Sarmiento, and S. A. Levin. 2013. Marine taxa track local climate velocities. Science 341:1239–1242.</w:delText>
          </w:r>
        </w:del>
      </w:ins>
    </w:p>
    <w:p w14:paraId="75FF952D" w14:textId="0B79BD30" w:rsidR="003C0549" w:rsidDel="00770736" w:rsidRDefault="003C0549">
      <w:pPr>
        <w:pStyle w:val="Bibliography"/>
        <w:rPr>
          <w:ins w:id="1124" w:author="Lewis Barnett" w:date="2020-06-16T14:27:00Z"/>
          <w:del w:id="1125" w:author="Lewis.Barnett" w:date="2020-06-26T18:20:00Z"/>
        </w:rPr>
        <w:pPrChange w:id="1126" w:author="Lewis Barnett" w:date="2020-06-16T14:27:00Z">
          <w:pPr>
            <w:widowControl w:val="0"/>
            <w:autoSpaceDE w:val="0"/>
            <w:autoSpaceDN w:val="0"/>
            <w:adjustRightInd w:val="0"/>
          </w:pPr>
        </w:pPrChange>
      </w:pPr>
      <w:ins w:id="1127" w:author="Lewis Barnett" w:date="2020-06-16T14:27:00Z">
        <w:del w:id="1128" w:author="Lewis.Barnett" w:date="2020-06-26T18:20:00Z">
          <w:r w:rsidDel="00770736">
            <w:delText>R Core Team. 2019. R: A Language and Environment for Statistical Computing. R Foundation for Statistical Computing, Vienna, Austria.</w:delText>
          </w:r>
        </w:del>
      </w:ins>
    </w:p>
    <w:p w14:paraId="690AE338" w14:textId="496ED20E" w:rsidR="003C0549" w:rsidDel="00770736" w:rsidRDefault="003C0549">
      <w:pPr>
        <w:pStyle w:val="Bibliography"/>
        <w:rPr>
          <w:ins w:id="1129" w:author="Lewis Barnett" w:date="2020-06-16T14:27:00Z"/>
          <w:del w:id="1130" w:author="Lewis.Barnett" w:date="2020-06-26T18:20:00Z"/>
        </w:rPr>
        <w:pPrChange w:id="1131" w:author="Lewis Barnett" w:date="2020-06-16T14:27:00Z">
          <w:pPr>
            <w:widowControl w:val="0"/>
            <w:autoSpaceDE w:val="0"/>
            <w:autoSpaceDN w:val="0"/>
            <w:adjustRightInd w:val="0"/>
          </w:pPr>
        </w:pPrChange>
      </w:pPr>
      <w:ins w:id="1132" w:author="Lewis Barnett" w:date="2020-06-16T14:27:00Z">
        <w:del w:id="1133" w:author="Lewis.Barnett" w:date="2020-06-26T18:20:00Z">
          <w:r w:rsidDel="00770736">
            <w:delText>Reynolds, A. P., G. Richards, B. de la Iglesia, and V. J. Rayward-Smith. 2006. Clustering Rules: A Comparison of Partitioning and Hierarchical Clustering Algorithms. Journal of Mathematical Modelling and Algorithms 5:475–504.</w:delText>
          </w:r>
        </w:del>
      </w:ins>
    </w:p>
    <w:p w14:paraId="61BBCF8E" w14:textId="4C219E17" w:rsidR="003C0549" w:rsidDel="00770736" w:rsidRDefault="003C0549">
      <w:pPr>
        <w:pStyle w:val="Bibliography"/>
        <w:rPr>
          <w:ins w:id="1134" w:author="Lewis Barnett" w:date="2020-06-16T14:27:00Z"/>
          <w:del w:id="1135" w:author="Lewis.Barnett" w:date="2020-06-26T18:20:00Z"/>
        </w:rPr>
        <w:pPrChange w:id="1136" w:author="Lewis Barnett" w:date="2020-06-16T14:27:00Z">
          <w:pPr>
            <w:widowControl w:val="0"/>
            <w:autoSpaceDE w:val="0"/>
            <w:autoSpaceDN w:val="0"/>
            <w:adjustRightInd w:val="0"/>
          </w:pPr>
        </w:pPrChange>
      </w:pPr>
      <w:ins w:id="1137" w:author="Lewis Barnett" w:date="2020-06-16T14:27:00Z">
        <w:del w:id="1138" w:author="Lewis.Barnett" w:date="2020-06-26T18:20:00Z">
          <w:r w:rsidDel="00770736">
            <w:delText>Rice, J. C., and S. M. Garcia. 2011. Fisheries, food security, climate change, and biodiversity: characteristics of the sector and perspectives on emerging issues. ICES Journal of Marine Science 68:1343–1353.</w:delText>
          </w:r>
        </w:del>
      </w:ins>
    </w:p>
    <w:p w14:paraId="7D167038" w14:textId="5846F7D2" w:rsidR="003C0549" w:rsidDel="00770736" w:rsidRDefault="003C0549">
      <w:pPr>
        <w:pStyle w:val="Bibliography"/>
        <w:rPr>
          <w:ins w:id="1139" w:author="Lewis Barnett" w:date="2020-06-16T14:27:00Z"/>
          <w:del w:id="1140" w:author="Lewis.Barnett" w:date="2020-06-26T18:20:00Z"/>
        </w:rPr>
        <w:pPrChange w:id="1141" w:author="Lewis Barnett" w:date="2020-06-16T14:27:00Z">
          <w:pPr>
            <w:widowControl w:val="0"/>
            <w:autoSpaceDE w:val="0"/>
            <w:autoSpaceDN w:val="0"/>
            <w:adjustRightInd w:val="0"/>
          </w:pPr>
        </w:pPrChange>
      </w:pPr>
      <w:ins w:id="1142" w:author="Lewis Barnett" w:date="2020-06-16T14:27:00Z">
        <w:del w:id="1143" w:author="Lewis.Barnett" w:date="2020-06-26T18:20:00Z">
          <w:r w:rsidDel="00770736">
            <w:delText>Rue, H., S. Martino, and N. Chopin. 2009. Approximate Bayesian inference for latent Gaussian models by using integrated nested Laplace approximations. Journal of the Royal Statistical Society: Series B (Statistical Methodology) 71:319–392.</w:delText>
          </w:r>
        </w:del>
      </w:ins>
    </w:p>
    <w:p w14:paraId="60DC1B4A" w14:textId="0FA62BE8" w:rsidR="003C0549" w:rsidDel="00770736" w:rsidRDefault="003C0549">
      <w:pPr>
        <w:pStyle w:val="Bibliography"/>
        <w:rPr>
          <w:ins w:id="1144" w:author="Lewis Barnett" w:date="2020-06-16T14:27:00Z"/>
          <w:del w:id="1145" w:author="Lewis.Barnett" w:date="2020-06-26T18:20:00Z"/>
        </w:rPr>
        <w:pPrChange w:id="1146" w:author="Lewis Barnett" w:date="2020-06-16T14:27:00Z">
          <w:pPr>
            <w:widowControl w:val="0"/>
            <w:autoSpaceDE w:val="0"/>
            <w:autoSpaceDN w:val="0"/>
            <w:adjustRightInd w:val="0"/>
          </w:pPr>
        </w:pPrChange>
      </w:pPr>
      <w:ins w:id="1147" w:author="Lewis Barnett" w:date="2020-06-16T14:27:00Z">
        <w:del w:id="1148" w:author="Lewis.Barnett" w:date="2020-06-26T18:20:00Z">
          <w:r w:rsidDel="00770736">
            <w:delText>Ruiz-Cárdenas, R., E. T. Krainski, and H. Rue. 2012. Direct fitting of dynamic models using integrated nested Laplace approximations — INLA. Computational Statistics &amp; Data Analysis 56:1808–1828.</w:delText>
          </w:r>
        </w:del>
      </w:ins>
    </w:p>
    <w:p w14:paraId="770FC4F7" w14:textId="74EF2990" w:rsidR="003C0549" w:rsidDel="00770736" w:rsidRDefault="003C0549">
      <w:pPr>
        <w:pStyle w:val="Bibliography"/>
        <w:rPr>
          <w:ins w:id="1149" w:author="Lewis Barnett" w:date="2020-06-16T14:27:00Z"/>
          <w:del w:id="1150" w:author="Lewis.Barnett" w:date="2020-06-26T18:20:00Z"/>
        </w:rPr>
        <w:pPrChange w:id="1151" w:author="Lewis Barnett" w:date="2020-06-16T14:27:00Z">
          <w:pPr>
            <w:widowControl w:val="0"/>
            <w:autoSpaceDE w:val="0"/>
            <w:autoSpaceDN w:val="0"/>
            <w:adjustRightInd w:val="0"/>
          </w:pPr>
        </w:pPrChange>
      </w:pPr>
      <w:ins w:id="1152" w:author="Lewis Barnett" w:date="2020-06-16T14:27:00Z">
        <w:del w:id="1153" w:author="Lewis.Barnett" w:date="2020-06-26T18:20:00Z">
          <w:r w:rsidDel="00770736">
            <w:delText>Sagarin, R. D., S. D. Gaines, and B. Gaylord. 2006. Moving beyond assumptions to understand abundance distributions across the ranges of species. Trends in Ecology &amp; Evolution 21:524–530.</w:delText>
          </w:r>
        </w:del>
      </w:ins>
    </w:p>
    <w:p w14:paraId="330424D4" w14:textId="0D2277D4" w:rsidR="003C0549" w:rsidDel="00770736" w:rsidRDefault="003C0549">
      <w:pPr>
        <w:pStyle w:val="Bibliography"/>
        <w:rPr>
          <w:ins w:id="1154" w:author="Lewis Barnett" w:date="2020-06-16T14:27:00Z"/>
          <w:del w:id="1155" w:author="Lewis.Barnett" w:date="2020-06-26T18:20:00Z"/>
        </w:rPr>
        <w:pPrChange w:id="1156" w:author="Lewis Barnett" w:date="2020-06-16T14:27:00Z">
          <w:pPr>
            <w:widowControl w:val="0"/>
            <w:autoSpaceDE w:val="0"/>
            <w:autoSpaceDN w:val="0"/>
            <w:adjustRightInd w:val="0"/>
          </w:pPr>
        </w:pPrChange>
      </w:pPr>
      <w:ins w:id="1157" w:author="Lewis Barnett" w:date="2020-06-16T14:27:00Z">
        <w:del w:id="1158" w:author="Lewis.Barnett" w:date="2020-06-26T18:20:00Z">
          <w:r w:rsidDel="00770736">
            <w:lastRenderedPageBreak/>
            <w:delText>Shelton, A. O., J. T. Thorson, E. J. Ward, and B. E. Feist. 2014. Spatial semiparametric models improve estimates of species abundance and distribution. Canadian Journal of Fisheries and Aquatic Sciences 71:1655–1666.</w:delText>
          </w:r>
        </w:del>
      </w:ins>
    </w:p>
    <w:p w14:paraId="41059E79" w14:textId="20E78497" w:rsidR="003C0549" w:rsidDel="00770736" w:rsidRDefault="003C0549">
      <w:pPr>
        <w:pStyle w:val="Bibliography"/>
        <w:rPr>
          <w:ins w:id="1159" w:author="Lewis Barnett" w:date="2020-06-16T14:27:00Z"/>
          <w:del w:id="1160" w:author="Lewis.Barnett" w:date="2020-06-26T18:20:00Z"/>
        </w:rPr>
        <w:pPrChange w:id="1161" w:author="Lewis Barnett" w:date="2020-06-16T14:27:00Z">
          <w:pPr>
            <w:widowControl w:val="0"/>
            <w:autoSpaceDE w:val="0"/>
            <w:autoSpaceDN w:val="0"/>
            <w:adjustRightInd w:val="0"/>
          </w:pPr>
        </w:pPrChange>
      </w:pPr>
      <w:ins w:id="1162" w:author="Lewis Barnett" w:date="2020-06-16T14:27:00Z">
        <w:del w:id="1163" w:author="Lewis.Barnett" w:date="2020-06-26T18:20:00Z">
          <w:r w:rsidDel="00770736">
            <w:delText>Shono, H. 2008. Application of the Tweedie distribution to zero-catch data in CPUE analysis. Fisheries Research 93:154–162.</w:delText>
          </w:r>
        </w:del>
      </w:ins>
    </w:p>
    <w:p w14:paraId="0F9D7069" w14:textId="786FFF32" w:rsidR="003C0549" w:rsidDel="00770736" w:rsidRDefault="003C0549">
      <w:pPr>
        <w:pStyle w:val="Bibliography"/>
        <w:rPr>
          <w:ins w:id="1164" w:author="Lewis Barnett" w:date="2020-06-16T14:27:00Z"/>
          <w:del w:id="1165" w:author="Lewis.Barnett" w:date="2020-06-26T18:20:00Z"/>
        </w:rPr>
        <w:pPrChange w:id="1166" w:author="Lewis Barnett" w:date="2020-06-16T14:27:00Z">
          <w:pPr>
            <w:widowControl w:val="0"/>
            <w:autoSpaceDE w:val="0"/>
            <w:autoSpaceDN w:val="0"/>
            <w:adjustRightInd w:val="0"/>
          </w:pPr>
        </w:pPrChange>
      </w:pPr>
      <w:ins w:id="1167" w:author="Lewis Barnett" w:date="2020-06-16T14:27:00Z">
        <w:del w:id="1168" w:author="Lewis.Barnett" w:date="2020-06-26T18:20:00Z">
          <w:r w:rsidDel="00770736">
            <w:delText>Stock, B. C., E. J. Ward, T. Eguchi, J. E. Jannot, J. T. Thorson, B. E. Feist, and B. X. Semmens. 2019. Comparing predictions of fisheries bycatch using multiple spatiotemporal species distribution model frameworks. Canadian Journal of Fisheries and Aquatic Sciences.</w:delText>
          </w:r>
        </w:del>
      </w:ins>
    </w:p>
    <w:p w14:paraId="25EE2791" w14:textId="7C89E3DB" w:rsidR="003C0549" w:rsidDel="00770736" w:rsidRDefault="003C0549">
      <w:pPr>
        <w:pStyle w:val="Bibliography"/>
        <w:rPr>
          <w:ins w:id="1169" w:author="Lewis Barnett" w:date="2020-06-16T14:27:00Z"/>
          <w:del w:id="1170" w:author="Lewis.Barnett" w:date="2020-06-26T18:20:00Z"/>
        </w:rPr>
        <w:pPrChange w:id="1171" w:author="Lewis Barnett" w:date="2020-06-16T14:27:00Z">
          <w:pPr>
            <w:widowControl w:val="0"/>
            <w:autoSpaceDE w:val="0"/>
            <w:autoSpaceDN w:val="0"/>
            <w:adjustRightInd w:val="0"/>
          </w:pPr>
        </w:pPrChange>
      </w:pPr>
      <w:ins w:id="1172" w:author="Lewis Barnett" w:date="2020-06-16T14:27:00Z">
        <w:del w:id="1173" w:author="Lewis.Barnett" w:date="2020-06-26T18:20:00Z">
          <w:r w:rsidDel="00770736">
            <w:delText>Thorson, J. T. 2019a. Measuring the impact of oceanographic indices on species distribution shifts: The spatially varying effect of cold-pool extent in the eastern Bering Sea. Limnology and Oceanography 64:2632–2645.</w:delText>
          </w:r>
        </w:del>
      </w:ins>
    </w:p>
    <w:p w14:paraId="3C709ABA" w14:textId="50F754C0" w:rsidR="003C0549" w:rsidDel="00770736" w:rsidRDefault="003C0549">
      <w:pPr>
        <w:pStyle w:val="Bibliography"/>
        <w:rPr>
          <w:ins w:id="1174" w:author="Lewis Barnett" w:date="2020-06-16T14:27:00Z"/>
          <w:del w:id="1175" w:author="Lewis.Barnett" w:date="2020-06-26T18:20:00Z"/>
        </w:rPr>
        <w:pPrChange w:id="1176" w:author="Lewis Barnett" w:date="2020-06-16T14:27:00Z">
          <w:pPr>
            <w:widowControl w:val="0"/>
            <w:autoSpaceDE w:val="0"/>
            <w:autoSpaceDN w:val="0"/>
            <w:adjustRightInd w:val="0"/>
          </w:pPr>
        </w:pPrChange>
      </w:pPr>
      <w:ins w:id="1177" w:author="Lewis Barnett" w:date="2020-06-16T14:27:00Z">
        <w:del w:id="1178" w:author="Lewis.Barnett" w:date="2020-06-26T18:20:00Z">
          <w:r w:rsidDel="00770736">
            <w:delText>Thorson, J. T. 2019b. Guidance for decisions using the Vector Autoregressive Spatio-Temporal (VAST) package in stock, ecosystem, habitat and climate assessments. Fisheries Research 210:143–161.</w:delText>
          </w:r>
        </w:del>
      </w:ins>
    </w:p>
    <w:p w14:paraId="46EC9C20" w14:textId="7D36B35A" w:rsidR="003C0549" w:rsidDel="00770736" w:rsidRDefault="003C0549">
      <w:pPr>
        <w:pStyle w:val="Bibliography"/>
        <w:rPr>
          <w:ins w:id="1179" w:author="Lewis Barnett" w:date="2020-06-16T14:27:00Z"/>
          <w:del w:id="1180" w:author="Lewis.Barnett" w:date="2020-06-26T18:20:00Z"/>
        </w:rPr>
        <w:pPrChange w:id="1181" w:author="Lewis Barnett" w:date="2020-06-16T14:27:00Z">
          <w:pPr>
            <w:widowControl w:val="0"/>
            <w:autoSpaceDE w:val="0"/>
            <w:autoSpaceDN w:val="0"/>
            <w:adjustRightInd w:val="0"/>
          </w:pPr>
        </w:pPrChange>
      </w:pPr>
      <w:ins w:id="1182" w:author="Lewis Barnett" w:date="2020-06-16T14:27:00Z">
        <w:del w:id="1183" w:author="Lewis.Barnett" w:date="2020-06-26T18:20:00Z">
          <w:r w:rsidDel="00770736">
            <w:delText>Thorson, J. T., and L. A. K. Barnett. 2017. Comparing estimates of abundance trends and distribution shifts using single- and multispecies models of fishes and biogenic habitat. ICES Journal of Marine Science 74:1311–1321.</w:delText>
          </w:r>
        </w:del>
      </w:ins>
    </w:p>
    <w:p w14:paraId="7E2E4732" w14:textId="22301637" w:rsidR="003C0549" w:rsidDel="00770736" w:rsidRDefault="003C0549">
      <w:pPr>
        <w:pStyle w:val="Bibliography"/>
        <w:rPr>
          <w:ins w:id="1184" w:author="Lewis Barnett" w:date="2020-06-16T14:27:00Z"/>
          <w:del w:id="1185" w:author="Lewis.Barnett" w:date="2020-06-26T18:20:00Z"/>
        </w:rPr>
        <w:pPrChange w:id="1186" w:author="Lewis Barnett" w:date="2020-06-16T14:27:00Z">
          <w:pPr>
            <w:widowControl w:val="0"/>
            <w:autoSpaceDE w:val="0"/>
            <w:autoSpaceDN w:val="0"/>
            <w:adjustRightInd w:val="0"/>
          </w:pPr>
        </w:pPrChange>
      </w:pPr>
      <w:ins w:id="1187" w:author="Lewis Barnett" w:date="2020-06-16T14:27:00Z">
        <w:del w:id="1188" w:author="Lewis.Barnett" w:date="2020-06-26T18:20:00Z">
          <w:r w:rsidDel="00770736">
            <w:delText>Thorson, J. T., M. L. Pinsky, and E. J. Ward. 2016. Model-based inference for estimating shifts in species distribution, area occupied and centre of gravity. Methods in Ecology and Evolution 7:990–1002.</w:delText>
          </w:r>
        </w:del>
      </w:ins>
    </w:p>
    <w:p w14:paraId="506E459F" w14:textId="540B58CC" w:rsidR="003C0549" w:rsidDel="00770736" w:rsidRDefault="003C0549">
      <w:pPr>
        <w:pStyle w:val="Bibliography"/>
        <w:rPr>
          <w:ins w:id="1189" w:author="Lewis Barnett" w:date="2020-06-16T14:27:00Z"/>
          <w:del w:id="1190" w:author="Lewis.Barnett" w:date="2020-06-26T18:20:00Z"/>
        </w:rPr>
        <w:pPrChange w:id="1191" w:author="Lewis Barnett" w:date="2020-06-16T14:27:00Z">
          <w:pPr>
            <w:widowControl w:val="0"/>
            <w:autoSpaceDE w:val="0"/>
            <w:autoSpaceDN w:val="0"/>
            <w:adjustRightInd w:val="0"/>
          </w:pPr>
        </w:pPrChange>
      </w:pPr>
      <w:ins w:id="1192" w:author="Lewis Barnett" w:date="2020-06-16T14:27:00Z">
        <w:del w:id="1193" w:author="Lewis.Barnett" w:date="2020-06-26T18:20:00Z">
          <w:r w:rsidDel="00770736">
            <w:lastRenderedPageBreak/>
            <w:delText>Thorson, J. T., A. O. Shelton, E. J. Ward, and H. J. Skaug. 2015. Geostatistical delta-generalized linear mixed models improve precision for estimated abundance indices for West Coast groundfishes. ICES Journal of Marine Science 72:1297–1310.</w:delText>
          </w:r>
        </w:del>
      </w:ins>
    </w:p>
    <w:p w14:paraId="3171B35D" w14:textId="737F3301" w:rsidR="003C0549" w:rsidDel="00770736" w:rsidRDefault="003C0549">
      <w:pPr>
        <w:pStyle w:val="Bibliography"/>
        <w:rPr>
          <w:ins w:id="1194" w:author="Lewis Barnett" w:date="2020-06-16T14:27:00Z"/>
          <w:del w:id="1195" w:author="Lewis.Barnett" w:date="2020-06-26T18:20:00Z"/>
        </w:rPr>
        <w:pPrChange w:id="1196" w:author="Lewis Barnett" w:date="2020-06-16T14:27:00Z">
          <w:pPr>
            <w:widowControl w:val="0"/>
            <w:autoSpaceDE w:val="0"/>
            <w:autoSpaceDN w:val="0"/>
            <w:adjustRightInd w:val="0"/>
          </w:pPr>
        </w:pPrChange>
      </w:pPr>
      <w:ins w:id="1197" w:author="Lewis Barnett" w:date="2020-06-16T14:27:00Z">
        <w:del w:id="1198" w:author="Lewis.Barnett" w:date="2020-06-26T18:20:00Z">
          <w:r w:rsidDel="00770736">
            <w:delText>Tilman, D., and P. M. Kareiva. 1997. Spatial Ecology: The Role of Space in Population Dynamics and Interspecific Interactions. Princeton University Press.</w:delText>
          </w:r>
        </w:del>
      </w:ins>
    </w:p>
    <w:p w14:paraId="71FABF03" w14:textId="03F1696F" w:rsidR="003C0549" w:rsidDel="00770736" w:rsidRDefault="003C0549">
      <w:pPr>
        <w:pStyle w:val="Bibliography"/>
        <w:rPr>
          <w:ins w:id="1199" w:author="Lewis Barnett" w:date="2020-06-16T14:27:00Z"/>
          <w:del w:id="1200" w:author="Lewis.Barnett" w:date="2020-06-26T18:20:00Z"/>
        </w:rPr>
        <w:pPrChange w:id="1201" w:author="Lewis Barnett" w:date="2020-06-16T14:27:00Z">
          <w:pPr>
            <w:widowControl w:val="0"/>
            <w:autoSpaceDE w:val="0"/>
            <w:autoSpaceDN w:val="0"/>
            <w:adjustRightInd w:val="0"/>
          </w:pPr>
        </w:pPrChange>
      </w:pPr>
      <w:ins w:id="1202" w:author="Lewis Barnett" w:date="2020-06-16T14:27:00Z">
        <w:del w:id="1203" w:author="Lewis.Barnett" w:date="2020-06-26T18:20:00Z">
          <w:r w:rsidDel="00770736">
            <w:delTex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delText>
          </w:r>
        </w:del>
      </w:ins>
    </w:p>
    <w:p w14:paraId="3B7EDA30" w14:textId="79485EBA" w:rsidR="003C0549" w:rsidDel="00770736" w:rsidRDefault="003C0549">
      <w:pPr>
        <w:pStyle w:val="Bibliography"/>
        <w:rPr>
          <w:ins w:id="1204" w:author="Lewis Barnett" w:date="2020-06-16T14:27:00Z"/>
          <w:del w:id="1205" w:author="Lewis.Barnett" w:date="2020-06-26T18:20:00Z"/>
        </w:rPr>
        <w:pPrChange w:id="1206" w:author="Lewis Barnett" w:date="2020-06-16T14:27:00Z">
          <w:pPr>
            <w:widowControl w:val="0"/>
            <w:autoSpaceDE w:val="0"/>
            <w:autoSpaceDN w:val="0"/>
            <w:adjustRightInd w:val="0"/>
          </w:pPr>
        </w:pPrChange>
      </w:pPr>
      <w:ins w:id="1207" w:author="Lewis Barnett" w:date="2020-06-16T14:27:00Z">
        <w:del w:id="1208" w:author="Lewis.Barnett" w:date="2020-06-26T18:20:00Z">
          <w:r w:rsidDel="00770736">
            <w:delText>Walter, J. A., L. W. Sheppard, T. L. Anderson, J. H. Kastens, O. N. Bjørnstad, A. M. Liebhold, and D. C. Reuman. 2017. The geography of spatial synchrony. Ecology Letters 20:801–814.</w:delText>
          </w:r>
        </w:del>
      </w:ins>
    </w:p>
    <w:p w14:paraId="0C854645" w14:textId="541E859F" w:rsidR="003C0549" w:rsidDel="00770736" w:rsidRDefault="003C0549">
      <w:pPr>
        <w:pStyle w:val="Bibliography"/>
        <w:rPr>
          <w:ins w:id="1209" w:author="Lewis Barnett" w:date="2020-06-16T14:27:00Z"/>
          <w:del w:id="1210" w:author="Lewis.Barnett" w:date="2020-06-26T18:20:00Z"/>
        </w:rPr>
        <w:pPrChange w:id="1211" w:author="Lewis Barnett" w:date="2020-06-16T14:27:00Z">
          <w:pPr>
            <w:widowControl w:val="0"/>
            <w:autoSpaceDE w:val="0"/>
            <w:autoSpaceDN w:val="0"/>
            <w:adjustRightInd w:val="0"/>
          </w:pPr>
        </w:pPrChange>
      </w:pPr>
      <w:ins w:id="1212" w:author="Lewis Barnett" w:date="2020-06-16T14:27:00Z">
        <w:del w:id="1213" w:author="Lewis.Barnett" w:date="2020-06-26T18:20:00Z">
          <w:r w:rsidDel="00770736">
            <w:delText>Ward, E. J., J. E. Jannot, Y.-W. Lee, K. Ono, A. O. Shelton, and J. T. Thorson. 2015. Using spatiotemporal species distribution models to identify temporally evolving hotspots of species co-occurrence. Ecological Applications 25:2198–2209.</w:delText>
          </w:r>
        </w:del>
      </w:ins>
    </w:p>
    <w:p w14:paraId="6FE58EF1" w14:textId="3C09608D" w:rsidR="003C0549" w:rsidDel="00770736" w:rsidRDefault="003C0549">
      <w:pPr>
        <w:pStyle w:val="Bibliography"/>
        <w:rPr>
          <w:ins w:id="1214" w:author="Lewis Barnett" w:date="2020-06-16T14:27:00Z"/>
          <w:del w:id="1215" w:author="Lewis.Barnett" w:date="2020-06-26T18:20:00Z"/>
        </w:rPr>
        <w:pPrChange w:id="1216" w:author="Lewis Barnett" w:date="2020-06-16T14:27:00Z">
          <w:pPr>
            <w:widowControl w:val="0"/>
            <w:autoSpaceDE w:val="0"/>
            <w:autoSpaceDN w:val="0"/>
            <w:adjustRightInd w:val="0"/>
          </w:pPr>
        </w:pPrChange>
      </w:pPr>
      <w:ins w:id="1217" w:author="Lewis Barnett" w:date="2020-06-16T14:27:00Z">
        <w:del w:id="1218" w:author="Lewis.Barnett" w:date="2020-06-26T18:20:00Z">
          <w:r w:rsidDel="00770736">
            <w:delTex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delText>
          </w:r>
        </w:del>
      </w:ins>
    </w:p>
    <w:p w14:paraId="54A9B780" w14:textId="3224D821" w:rsidR="003C0549" w:rsidDel="00770736" w:rsidRDefault="003C0549">
      <w:pPr>
        <w:pStyle w:val="Bibliography"/>
        <w:rPr>
          <w:ins w:id="1219" w:author="Lewis Barnett" w:date="2020-06-16T14:27:00Z"/>
          <w:del w:id="1220" w:author="Lewis.Barnett" w:date="2020-06-26T18:20:00Z"/>
        </w:rPr>
        <w:pPrChange w:id="1221" w:author="Lewis Barnett" w:date="2020-06-16T14:27:00Z">
          <w:pPr>
            <w:widowControl w:val="0"/>
            <w:autoSpaceDE w:val="0"/>
            <w:autoSpaceDN w:val="0"/>
            <w:adjustRightInd w:val="0"/>
          </w:pPr>
        </w:pPrChange>
      </w:pPr>
      <w:ins w:id="1222" w:author="Lewis Barnett" w:date="2020-06-16T14:27:00Z">
        <w:del w:id="1223" w:author="Lewis.Barnett" w:date="2020-06-26T18:20:00Z">
          <w:r w:rsidDel="00770736">
            <w:delText>Woillez, M., J. Rivoirard, and P. Petitgas. 2009. Notes on survey-based spatial indicators for monitoring fish populations. Aquatic Living Resources 22:155–164.</w:delText>
          </w:r>
        </w:del>
      </w:ins>
    </w:p>
    <w:p w14:paraId="0DF17E66" w14:textId="4A84464D" w:rsidR="003C0549" w:rsidDel="00770736" w:rsidRDefault="003C0549">
      <w:pPr>
        <w:pStyle w:val="Bibliography"/>
        <w:rPr>
          <w:ins w:id="1224" w:author="Lewis Barnett" w:date="2020-06-16T14:27:00Z"/>
          <w:del w:id="1225" w:author="Lewis.Barnett" w:date="2020-06-26T18:20:00Z"/>
        </w:rPr>
        <w:pPrChange w:id="1226" w:author="Lewis Barnett" w:date="2020-06-16T14:27:00Z">
          <w:pPr>
            <w:widowControl w:val="0"/>
            <w:autoSpaceDE w:val="0"/>
            <w:autoSpaceDN w:val="0"/>
            <w:adjustRightInd w:val="0"/>
          </w:pPr>
        </w:pPrChange>
      </w:pPr>
      <w:ins w:id="1227" w:author="Lewis Barnett" w:date="2020-06-16T14:27:00Z">
        <w:del w:id="1228" w:author="Lewis.Barnett" w:date="2020-06-26T18:20:00Z">
          <w:r w:rsidDel="00770736">
            <w:lastRenderedPageBreak/>
            <w:delText>Yackulic, C. B., R. Chandler, E. F. Zipkin, J. A. Royle, J. D. Nichols, E. H. Campbell Grant, and S. Veran. 2013. Presence-only modelling using MAXENT: when can we trust the inferences? 4:236–243.</w:delText>
          </w:r>
        </w:del>
      </w:ins>
    </w:p>
    <w:p w14:paraId="048ABAD1" w14:textId="7400F8B7" w:rsidR="003C0549" w:rsidDel="00770736" w:rsidRDefault="003C0549">
      <w:pPr>
        <w:pStyle w:val="Bibliography"/>
        <w:rPr>
          <w:ins w:id="1229" w:author="Lewis Barnett" w:date="2020-06-16T14:27:00Z"/>
          <w:del w:id="1230" w:author="Lewis.Barnett" w:date="2020-06-26T18:20:00Z"/>
        </w:rPr>
        <w:pPrChange w:id="1231" w:author="Lewis Barnett" w:date="2020-06-16T14:27:00Z">
          <w:pPr>
            <w:widowControl w:val="0"/>
            <w:autoSpaceDE w:val="0"/>
            <w:autoSpaceDN w:val="0"/>
            <w:adjustRightInd w:val="0"/>
          </w:pPr>
        </w:pPrChange>
      </w:pPr>
      <w:ins w:id="1232" w:author="Lewis Barnett" w:date="2020-06-16T14:27:00Z">
        <w:del w:id="1233" w:author="Lewis.Barnett" w:date="2020-06-26T18:20:00Z">
          <w:r w:rsidDel="00770736">
            <w:delText>Zuur, A. F., E. N. Ieno, N. Walker, A. A. Saveliev, and G. M. Smith. 2009. Mixed Effects Models and Extensions in Ecology with R, 1st edition. Springer, New York.</w:delText>
          </w:r>
        </w:del>
      </w:ins>
    </w:p>
    <w:p w14:paraId="7F5EE642" w14:textId="4CD5BE07" w:rsidR="00082596" w:rsidRPr="00082596" w:rsidDel="00770736" w:rsidRDefault="00082596" w:rsidP="00D26510">
      <w:pPr>
        <w:spacing w:line="480" w:lineRule="auto"/>
        <w:ind w:left="720" w:hanging="720"/>
        <w:rPr>
          <w:del w:id="1234" w:author="Lewis.Barnett" w:date="2020-06-26T18:20:00Z"/>
          <w:rFonts w:eastAsiaTheme="minorHAnsi"/>
        </w:rPr>
      </w:pPr>
      <w:del w:id="1235" w:author="Lewis.Barnett" w:date="2020-06-26T18:20:00Z">
        <w:r w:rsidRPr="00082596" w:rsidDel="00770736">
          <w:rPr>
            <w:rFonts w:eastAsiaTheme="minorHAnsi"/>
          </w:rPr>
          <w:delText>Akaike, H. 1973. Information theory and an extension of the maximum likelihood principle, pages 267-281. In (B. N. Petrov and F. Csaki, eds.), Proceedings of the 2nd International Symposium on Information Theory. Akademiai Kiado, Budapest.</w:delText>
        </w:r>
      </w:del>
    </w:p>
    <w:p w14:paraId="76B46331" w14:textId="5609C476" w:rsidR="00082596" w:rsidRPr="00082596" w:rsidDel="00770736" w:rsidRDefault="00082596" w:rsidP="00D26510">
      <w:pPr>
        <w:spacing w:line="480" w:lineRule="auto"/>
        <w:ind w:left="720" w:hanging="720"/>
        <w:rPr>
          <w:del w:id="1236" w:author="Lewis.Barnett" w:date="2020-06-26T18:20:00Z"/>
          <w:rFonts w:eastAsiaTheme="minorHAnsi"/>
        </w:rPr>
      </w:pPr>
      <w:del w:id="1237" w:author="Lewis.Barnett" w:date="2020-06-26T18:20:00Z">
        <w:r w:rsidRPr="00082596" w:rsidDel="00770736">
          <w:rPr>
            <w:rFonts w:eastAsiaTheme="minorHAnsi"/>
          </w:rPr>
          <w:delText>Anderson, S. C. 2019. sdmTMB: An R package for spatial and spatiotemporal GLMMs with TMB.</w:delText>
        </w:r>
        <w:r w:rsidDel="00770736">
          <w:rPr>
            <w:rFonts w:eastAsiaTheme="minorHAnsi"/>
          </w:rPr>
          <w:delText xml:space="preserve"> </w:delText>
        </w:r>
        <w:r w:rsidRPr="00082596" w:rsidDel="00770736">
          <w:rPr>
            <w:rFonts w:eastAsiaTheme="minorHAnsi"/>
          </w:rPr>
          <w:delText>https://github.com/pbs-assess/sdmTMB</w:delText>
        </w:r>
      </w:del>
    </w:p>
    <w:p w14:paraId="014E3A54" w14:textId="7DD0F1C8" w:rsidR="00082596" w:rsidRPr="00082596" w:rsidDel="00770736" w:rsidRDefault="00082596" w:rsidP="00D26510">
      <w:pPr>
        <w:spacing w:line="480" w:lineRule="auto"/>
        <w:ind w:left="720" w:hanging="720"/>
        <w:rPr>
          <w:del w:id="1238" w:author="Lewis.Barnett" w:date="2020-06-26T18:20:00Z"/>
          <w:rFonts w:eastAsiaTheme="minorHAnsi"/>
        </w:rPr>
      </w:pPr>
      <w:del w:id="1239" w:author="Lewis.Barnett" w:date="2020-06-26T18:20:00Z">
        <w:r w:rsidRPr="00082596" w:rsidDel="00770736">
          <w:rPr>
            <w:rFonts w:eastAsiaTheme="minorHAnsi"/>
          </w:rPr>
          <w:delText>Anderson, S. C., E. A. Keppel, and Edwards, A.M. In press. A reproducible data synopsis for over 100 species of British Columbia groundfish. Department Fisheries Oceans Canada Science Advisory Secretariat Research Document 2019/041. vii + 321 p.</w:delText>
        </w:r>
      </w:del>
    </w:p>
    <w:p w14:paraId="31204ECE" w14:textId="366B8576" w:rsidR="00082596" w:rsidRPr="00082596" w:rsidDel="00770736" w:rsidRDefault="00082596" w:rsidP="00D26510">
      <w:pPr>
        <w:spacing w:line="480" w:lineRule="auto"/>
        <w:ind w:left="720" w:hanging="720"/>
        <w:rPr>
          <w:del w:id="1240" w:author="Lewis.Barnett" w:date="2020-06-26T18:20:00Z"/>
          <w:rFonts w:eastAsiaTheme="minorHAnsi"/>
        </w:rPr>
      </w:pPr>
      <w:del w:id="1241" w:author="Lewis.Barnett" w:date="2020-06-26T18:20:00Z">
        <w:r w:rsidRPr="00082596" w:rsidDel="00770736">
          <w:rPr>
            <w:rFonts w:eastAsiaTheme="minorHAnsi"/>
          </w:rPr>
          <w:delText>Anderson, S. C., and E. J. Ward. 2019. Black swans in space: Modeling spatiotemporal processes with extremes. Ecology 100:e02403.</w:delText>
        </w:r>
      </w:del>
    </w:p>
    <w:p w14:paraId="3F7C07B5" w14:textId="5179840A" w:rsidR="00082596" w:rsidRPr="00082596" w:rsidDel="00770736" w:rsidRDefault="00082596" w:rsidP="00D26510">
      <w:pPr>
        <w:spacing w:line="480" w:lineRule="auto"/>
        <w:ind w:left="720" w:hanging="720"/>
        <w:rPr>
          <w:del w:id="1242" w:author="Lewis.Barnett" w:date="2020-06-26T18:20:00Z"/>
          <w:rFonts w:eastAsiaTheme="minorHAnsi"/>
        </w:rPr>
      </w:pPr>
      <w:del w:id="1243" w:author="Lewis.Barnett" w:date="2020-06-26T18:20:00Z">
        <w:r w:rsidRPr="00082596" w:rsidDel="00770736">
          <w:rPr>
            <w:rFonts w:eastAsiaTheme="minorHAnsi"/>
          </w:rPr>
          <w:delText>Auger-Méthé, M., C. Field, C. M. Albertsen, A. E. Derocher, M. A. Lewis, I. D. Jonsen, and J. Mills Flemming. 2016. State-space models’ dirty little secrets: Even simple linear Gaussian models can have estimation problems. Scientific Reports 6:26677.</w:delText>
        </w:r>
      </w:del>
    </w:p>
    <w:p w14:paraId="14408C0D" w14:textId="3EC925B4" w:rsidR="00082596" w:rsidRPr="00082596" w:rsidDel="00770736" w:rsidRDefault="00082596" w:rsidP="00D26510">
      <w:pPr>
        <w:spacing w:line="480" w:lineRule="auto"/>
        <w:ind w:left="720" w:hanging="720"/>
        <w:rPr>
          <w:del w:id="1244" w:author="Lewis.Barnett" w:date="2020-06-26T18:20:00Z"/>
          <w:rFonts w:eastAsiaTheme="minorHAnsi"/>
        </w:rPr>
      </w:pPr>
      <w:del w:id="1245" w:author="Lewis.Barnett" w:date="2020-06-26T18:20:00Z">
        <w:r w:rsidRPr="00082596" w:rsidDel="00770736">
          <w:rPr>
            <w:rFonts w:eastAsiaTheme="minorHAnsi"/>
          </w:rPr>
          <w:delText>Bakun, A., D. B. Field, A. Redondo-Rodriguez, and S. J. Weeks. 2010. Greenhouse gas, upwelling-favorable winds, and the future of coastal ocean upwelling ecosystems. Global Change Biology 16:1213–1228.</w:delText>
        </w:r>
      </w:del>
    </w:p>
    <w:p w14:paraId="0B499010" w14:textId="45B836F8" w:rsidR="00082596" w:rsidRPr="00082596" w:rsidDel="00770736" w:rsidRDefault="00082596" w:rsidP="00D26510">
      <w:pPr>
        <w:spacing w:line="480" w:lineRule="auto"/>
        <w:ind w:left="720" w:hanging="720"/>
        <w:rPr>
          <w:del w:id="1246" w:author="Lewis.Barnett" w:date="2020-06-26T18:20:00Z"/>
          <w:rFonts w:eastAsiaTheme="minorHAnsi"/>
        </w:rPr>
      </w:pPr>
      <w:del w:id="1247" w:author="Lewis.Barnett" w:date="2020-06-26T18:20:00Z">
        <w:r w:rsidRPr="00082596" w:rsidDel="00770736">
          <w:rPr>
            <w:rFonts w:eastAsiaTheme="minorHAnsi"/>
          </w:rPr>
          <w:lastRenderedPageBreak/>
          <w:delText>Barnett, L. A. K., E. J. Ward, J. E. Jannot, and A. O. Shelton. 2019. Dynamic spatial heterogeneity reveals interdependence of marine faunal density and fishery removals. Ecological Indicators 107:105585.</w:delText>
        </w:r>
      </w:del>
    </w:p>
    <w:p w14:paraId="20287847" w14:textId="6E37778C" w:rsidR="00082596" w:rsidRPr="00082596" w:rsidDel="00770736" w:rsidRDefault="00082596" w:rsidP="00D26510">
      <w:pPr>
        <w:spacing w:line="480" w:lineRule="auto"/>
        <w:ind w:left="720" w:hanging="720"/>
        <w:rPr>
          <w:del w:id="1248" w:author="Lewis.Barnett" w:date="2020-06-26T18:20:00Z"/>
          <w:rFonts w:eastAsiaTheme="minorHAnsi"/>
        </w:rPr>
      </w:pPr>
      <w:del w:id="1249" w:author="Lewis.Barnett" w:date="2020-06-26T18:20:00Z">
        <w:r w:rsidRPr="00082596" w:rsidDel="00770736">
          <w:rPr>
            <w:rFonts w:eastAsiaTheme="minorHAnsi"/>
          </w:rPr>
          <w:delText>Berger, A. M., D. R. Goethel, P. D. Lynch, T. Quinn, S. Mormede, J. McKenzie, and A. Dunn. 2017. Space oddity: The mission for spatial integration. Canadian Journal of Fisheries and Aquatic Sciences 74:1698–1716.</w:delText>
        </w:r>
      </w:del>
    </w:p>
    <w:p w14:paraId="4B9AF3B0" w14:textId="46E2D7A1" w:rsidR="00082596" w:rsidRPr="00082596" w:rsidDel="00770736" w:rsidRDefault="00082596" w:rsidP="00D26510">
      <w:pPr>
        <w:spacing w:line="480" w:lineRule="auto"/>
        <w:ind w:left="720" w:hanging="720"/>
        <w:rPr>
          <w:del w:id="1250" w:author="Lewis.Barnett" w:date="2020-06-26T18:20:00Z"/>
          <w:rFonts w:eastAsiaTheme="minorHAnsi"/>
        </w:rPr>
      </w:pPr>
      <w:del w:id="1251" w:author="Lewis.Barnett" w:date="2020-06-26T18:20:00Z">
        <w:r w:rsidRPr="00082596" w:rsidDel="00770736">
          <w:rPr>
            <w:rFonts w:eastAsiaTheme="minorHAnsi"/>
          </w:rPr>
          <w:delText>Chen, J., M. E. Thompson, and C. Wu. 2004. Estimation of fish abundance indices based on scientific research trawl surveys. Biometrics 60:116–123.</w:delText>
        </w:r>
      </w:del>
    </w:p>
    <w:p w14:paraId="1283941C" w14:textId="0777110F" w:rsidR="00082596" w:rsidRPr="00082596" w:rsidDel="00770736" w:rsidRDefault="00082596" w:rsidP="00D26510">
      <w:pPr>
        <w:spacing w:line="480" w:lineRule="auto"/>
        <w:ind w:left="720" w:hanging="720"/>
        <w:rPr>
          <w:del w:id="1252" w:author="Lewis.Barnett" w:date="2020-06-26T18:20:00Z"/>
          <w:rFonts w:eastAsiaTheme="minorHAnsi"/>
        </w:rPr>
      </w:pPr>
      <w:del w:id="1253" w:author="Lewis.Barnett" w:date="2020-06-26T18:20:00Z">
        <w:r w:rsidRPr="00082596" w:rsidDel="00770736">
          <w:rPr>
            <w:rFonts w:eastAsiaTheme="minorHAnsi"/>
          </w:rPr>
          <w:delText>Dunn, P. K., and G. K. Smyth. 2005. Series evaluation of Tweedie exponential dispersion model densities. Statistics and Computing 15:267–280.</w:delText>
        </w:r>
      </w:del>
    </w:p>
    <w:p w14:paraId="5CD5C299" w14:textId="1D11BC10" w:rsidR="00082596" w:rsidRPr="00082596" w:rsidDel="00770736" w:rsidRDefault="00082596" w:rsidP="00D26510">
      <w:pPr>
        <w:spacing w:line="480" w:lineRule="auto"/>
        <w:ind w:left="720" w:hanging="720"/>
        <w:rPr>
          <w:del w:id="1254" w:author="Lewis.Barnett" w:date="2020-06-26T18:20:00Z"/>
          <w:rFonts w:eastAsiaTheme="minorHAnsi"/>
        </w:rPr>
      </w:pPr>
      <w:del w:id="1255" w:author="Lewis.Barnett" w:date="2020-06-26T18:20:00Z">
        <w:r w:rsidRPr="00082596" w:rsidDel="00770736">
          <w:rPr>
            <w:rFonts w:eastAsiaTheme="minorHAnsi"/>
          </w:rPr>
          <w:delText>Elith, J., M. Kearney, and S. Phillips. 2010. The art of modelling range-shifting species. Methods in Ecology and Evolution 1:330–342.</w:delText>
        </w:r>
      </w:del>
    </w:p>
    <w:p w14:paraId="0F974BEA" w14:textId="5CD1903E" w:rsidR="00082596" w:rsidRPr="00082596" w:rsidDel="00770736" w:rsidRDefault="00082596" w:rsidP="00D26510">
      <w:pPr>
        <w:spacing w:line="480" w:lineRule="auto"/>
        <w:ind w:left="720" w:hanging="720"/>
        <w:rPr>
          <w:del w:id="1256" w:author="Lewis.Barnett" w:date="2020-06-26T18:20:00Z"/>
          <w:rFonts w:eastAsiaTheme="minorHAnsi"/>
        </w:rPr>
      </w:pPr>
      <w:del w:id="1257" w:author="Lewis.Barnett" w:date="2020-06-26T18:20:00Z">
        <w:r w:rsidRPr="00082596" w:rsidDel="00770736">
          <w:rPr>
            <w:rFonts w:eastAsiaTheme="minorHAnsi"/>
          </w:rPr>
          <w:delText>Elith, J., and J. R. Leathwick. 2009. Species distribution models: Ecological explanation and prediction across space and time. Annual Review of Ecology, Evolution, and Systematics 40:677–697.</w:delText>
        </w:r>
      </w:del>
    </w:p>
    <w:p w14:paraId="3A480BCD" w14:textId="4372E3C7" w:rsidR="00082596" w:rsidRPr="00082596" w:rsidDel="00770736" w:rsidRDefault="00082596" w:rsidP="00D26510">
      <w:pPr>
        <w:spacing w:line="480" w:lineRule="auto"/>
        <w:ind w:left="720" w:hanging="720"/>
        <w:rPr>
          <w:del w:id="1258" w:author="Lewis.Barnett" w:date="2020-06-26T18:20:00Z"/>
          <w:rFonts w:eastAsiaTheme="minorHAnsi"/>
        </w:rPr>
      </w:pPr>
      <w:del w:id="1259" w:author="Lewis.Barnett" w:date="2020-06-26T18:20:00Z">
        <w:r w:rsidRPr="00082596" w:rsidDel="00770736">
          <w:rPr>
            <w:rFonts w:eastAsiaTheme="minorHAnsi"/>
          </w:rPr>
          <w:delText xml:space="preserve">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w:delText>
        </w:r>
        <w:r w:rsidRPr="00082596" w:rsidDel="00770736">
          <w:rPr>
            <w:rFonts w:eastAsiaTheme="minorHAnsi"/>
          </w:rPr>
          <w:lastRenderedPageBreak/>
          <w:delText>Ecosystem Assessment Team CCIEA. U.S. Department of Commerce, NOAA Technical Memorandum NMFS-NWFSC-145, 69 p.</w:delText>
        </w:r>
      </w:del>
    </w:p>
    <w:p w14:paraId="78F98F5C" w14:textId="29991798" w:rsidR="00082596" w:rsidRPr="00082596" w:rsidDel="00770736" w:rsidRDefault="00082596" w:rsidP="00D26510">
      <w:pPr>
        <w:spacing w:line="480" w:lineRule="auto"/>
        <w:ind w:left="720" w:hanging="720"/>
        <w:rPr>
          <w:del w:id="1260" w:author="Lewis.Barnett" w:date="2020-06-26T18:20:00Z"/>
          <w:rFonts w:eastAsiaTheme="minorHAnsi"/>
        </w:rPr>
      </w:pPr>
      <w:del w:id="1261" w:author="Lewis.Barnett" w:date="2020-06-26T18:20:00Z">
        <w:r w:rsidRPr="00082596" w:rsidDel="00770736">
          <w:rPr>
            <w:rFonts w:eastAsiaTheme="minorHAnsi"/>
          </w:rPr>
          <w:delText>Hassell, M. 2000. The Spatial and Temporal Dynamics of Host-Parasitoid Interactions. Oxford University Press, Oxford.</w:delText>
        </w:r>
      </w:del>
    </w:p>
    <w:p w14:paraId="18FDBF19" w14:textId="18038969" w:rsidR="00082596" w:rsidRPr="00082596" w:rsidDel="00770736" w:rsidRDefault="00082596" w:rsidP="00D26510">
      <w:pPr>
        <w:spacing w:line="480" w:lineRule="auto"/>
        <w:ind w:left="720" w:hanging="720"/>
        <w:rPr>
          <w:del w:id="1262" w:author="Lewis.Barnett" w:date="2020-06-26T18:20:00Z"/>
          <w:rFonts w:eastAsiaTheme="minorHAnsi"/>
        </w:rPr>
      </w:pPr>
      <w:del w:id="1263" w:author="Lewis.Barnett" w:date="2020-06-26T18:20:00Z">
        <w:r w:rsidRPr="00082596" w:rsidDel="00770736">
          <w:rPr>
            <w:rFonts w:eastAsiaTheme="minorHAnsi"/>
          </w:rPr>
          <w:delText>Hennig, C. 2019. fpc: Flexible Procedures for Clustering. https://cran.r-project.org/package=fpc</w:delText>
        </w:r>
      </w:del>
    </w:p>
    <w:p w14:paraId="5998F387" w14:textId="5ABB3C1D" w:rsidR="00082596" w:rsidRPr="00082596" w:rsidDel="00770736" w:rsidRDefault="00082596" w:rsidP="00D26510">
      <w:pPr>
        <w:spacing w:line="480" w:lineRule="auto"/>
        <w:ind w:left="720" w:hanging="720"/>
        <w:rPr>
          <w:del w:id="1264" w:author="Lewis.Barnett" w:date="2020-06-26T18:20:00Z"/>
          <w:rFonts w:eastAsiaTheme="minorHAnsi"/>
        </w:rPr>
      </w:pPr>
      <w:del w:id="1265" w:author="Lewis.Barnett" w:date="2020-06-26T18:20:00Z">
        <w:r w:rsidRPr="00082596" w:rsidDel="00770736">
          <w:rPr>
            <w:rFonts w:eastAsiaTheme="minorHAnsi"/>
          </w:rPr>
          <w:delText>Hitch, A. T., and P. L. Leberg. 2007. Breeding distributions of North American bird species moving north as a result of climate change. Conservation Biology 21:534–539.</w:delText>
        </w:r>
      </w:del>
    </w:p>
    <w:p w14:paraId="5BC36CE4" w14:textId="39CC9DC8" w:rsidR="00082596" w:rsidRPr="00082596" w:rsidDel="00770736" w:rsidRDefault="00082596" w:rsidP="00D26510">
      <w:pPr>
        <w:spacing w:line="480" w:lineRule="auto"/>
        <w:ind w:left="720" w:hanging="720"/>
        <w:rPr>
          <w:del w:id="1266" w:author="Lewis.Barnett" w:date="2020-06-26T18:20:00Z"/>
          <w:rFonts w:eastAsiaTheme="minorHAnsi"/>
        </w:rPr>
      </w:pPr>
      <w:del w:id="1267" w:author="Lewis.Barnett" w:date="2020-06-26T18:20:00Z">
        <w:r w:rsidRPr="00082596" w:rsidDel="00770736">
          <w:rPr>
            <w:rFonts w:eastAsiaTheme="minorHAnsi"/>
          </w:rPr>
          <w:delText>Huffaker, C. B. 1958. Experimental studies on predation: dispersion factors and predator-prey oscillations. Hilgardia 27:795–835.</w:delText>
        </w:r>
      </w:del>
    </w:p>
    <w:p w14:paraId="7335416A" w14:textId="79CDCEFB" w:rsidR="00082596" w:rsidRPr="00082596" w:rsidDel="00770736" w:rsidRDefault="00082596" w:rsidP="00D26510">
      <w:pPr>
        <w:spacing w:line="480" w:lineRule="auto"/>
        <w:ind w:left="720" w:hanging="720"/>
        <w:rPr>
          <w:del w:id="1268" w:author="Lewis.Barnett" w:date="2020-06-26T18:20:00Z"/>
          <w:rFonts w:eastAsiaTheme="minorHAnsi"/>
        </w:rPr>
      </w:pPr>
      <w:del w:id="1269" w:author="Lewis.Barnett" w:date="2020-06-26T18:20:00Z">
        <w:r w:rsidRPr="00082596" w:rsidDel="00770736">
          <w:rPr>
            <w:rFonts w:eastAsiaTheme="minorHAnsi"/>
          </w:rPr>
          <w:delText>Johnson, K. F., J. T. Thorson, and A. E. Punt. 2019. Investigating the value of including depth during spatiotemporal index standardization. Fisheries Research 216:126–137.</w:delText>
        </w:r>
      </w:del>
    </w:p>
    <w:p w14:paraId="5D1B7080" w14:textId="425492EC" w:rsidR="00082596" w:rsidRPr="00082596" w:rsidDel="00770736" w:rsidRDefault="00082596" w:rsidP="00D26510">
      <w:pPr>
        <w:spacing w:line="480" w:lineRule="auto"/>
        <w:ind w:left="720" w:hanging="720"/>
        <w:rPr>
          <w:del w:id="1270" w:author="Lewis.Barnett" w:date="2020-06-26T18:20:00Z"/>
          <w:rFonts w:eastAsiaTheme="minorHAnsi"/>
        </w:rPr>
      </w:pPr>
      <w:del w:id="1271" w:author="Lewis.Barnett" w:date="2020-06-26T18:20:00Z">
        <w:r w:rsidRPr="00082596" w:rsidDel="00770736">
          <w:rPr>
            <w:rFonts w:eastAsiaTheme="minorHAnsi"/>
          </w:rPr>
          <w:delText>Kaufman, L., and P. J. Rousseeuw. 2009. Finding groups in data: an Introduction to cluster analysis. John Wiley &amp; Sons.</w:delText>
        </w:r>
      </w:del>
    </w:p>
    <w:p w14:paraId="00B7B50C" w14:textId="176E85A7" w:rsidR="00082596" w:rsidRPr="00082596" w:rsidDel="00770736" w:rsidRDefault="00082596" w:rsidP="00D26510">
      <w:pPr>
        <w:spacing w:line="480" w:lineRule="auto"/>
        <w:ind w:left="720" w:hanging="720"/>
        <w:rPr>
          <w:del w:id="1272" w:author="Lewis.Barnett" w:date="2020-06-26T18:20:00Z"/>
          <w:rFonts w:eastAsiaTheme="minorHAnsi"/>
        </w:rPr>
      </w:pPr>
      <w:del w:id="1273" w:author="Lewis.Barnett" w:date="2020-06-26T18:20:00Z">
        <w:r w:rsidRPr="00082596" w:rsidDel="00770736">
          <w:rPr>
            <w:rFonts w:eastAsiaTheme="minorHAnsi"/>
          </w:rPr>
          <w:delText>Kéfi, S., V. Guttal, W. A. Brock, S. R. Carpenter, A. M. Ellison, V. N. Livina, D. A. Seekell, M. Scheffer, E. H. van Nes, and V. Dakos. 2014. Early warning signals of ecological transitions: Methods for spatial patterns. PloS One 9:e92097.</w:delText>
        </w:r>
      </w:del>
    </w:p>
    <w:p w14:paraId="22A938F8" w14:textId="4C572539" w:rsidR="00082596" w:rsidRPr="00082596" w:rsidDel="00770736" w:rsidRDefault="00082596" w:rsidP="00D26510">
      <w:pPr>
        <w:spacing w:line="480" w:lineRule="auto"/>
        <w:ind w:left="720" w:hanging="720"/>
        <w:rPr>
          <w:del w:id="1274" w:author="Lewis.Barnett" w:date="2020-06-26T18:20:00Z"/>
          <w:rFonts w:eastAsiaTheme="minorHAnsi"/>
        </w:rPr>
      </w:pPr>
      <w:del w:id="1275" w:author="Lewis.Barnett" w:date="2020-06-26T18:20:00Z">
        <w:r w:rsidRPr="00082596" w:rsidDel="00770736">
          <w:rPr>
            <w:rFonts w:eastAsiaTheme="minorHAnsi"/>
          </w:rPr>
          <w:delText>Keller, A. A., J. R. Wallace, and R. D. Methot. 2017. The Northwest Fisheries Science Center’s West Coast groundfish bottom trawl survey: History, design, and description. U.S. Department of Commerce, NOAA Technical Memorandum NMFS-NWFSC-136, 37 p.</w:delText>
        </w:r>
      </w:del>
    </w:p>
    <w:p w14:paraId="50FB50FE" w14:textId="0056CF37" w:rsidR="00082596" w:rsidRPr="00082596" w:rsidDel="00770736" w:rsidRDefault="00082596" w:rsidP="00D26510">
      <w:pPr>
        <w:spacing w:line="480" w:lineRule="auto"/>
        <w:ind w:left="720" w:hanging="720"/>
        <w:rPr>
          <w:del w:id="1276" w:author="Lewis.Barnett" w:date="2020-06-26T18:20:00Z"/>
          <w:rFonts w:eastAsiaTheme="minorHAnsi"/>
        </w:rPr>
      </w:pPr>
      <w:del w:id="1277" w:author="Lewis.Barnett" w:date="2020-06-26T18:20:00Z">
        <w:r w:rsidRPr="00082596" w:rsidDel="00770736">
          <w:rPr>
            <w:rFonts w:eastAsiaTheme="minorHAnsi"/>
          </w:rPr>
          <w:delTex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delText>
        </w:r>
      </w:del>
    </w:p>
    <w:p w14:paraId="545F0FE1" w14:textId="5BB1B4B3" w:rsidR="00082596" w:rsidRPr="00082596" w:rsidDel="00770736" w:rsidRDefault="00082596" w:rsidP="00D26510">
      <w:pPr>
        <w:spacing w:line="480" w:lineRule="auto"/>
        <w:ind w:left="720" w:hanging="720"/>
        <w:rPr>
          <w:del w:id="1278" w:author="Lewis.Barnett" w:date="2020-06-26T18:20:00Z"/>
          <w:rFonts w:eastAsiaTheme="minorHAnsi"/>
        </w:rPr>
      </w:pPr>
      <w:del w:id="1279" w:author="Lewis.Barnett" w:date="2020-06-26T18:20:00Z">
        <w:r w:rsidRPr="00082596" w:rsidDel="00770736">
          <w:rPr>
            <w:rFonts w:eastAsiaTheme="minorHAnsi"/>
          </w:rPr>
          <w:lastRenderedPageBreak/>
          <w:delText>Kristensen, K., A. Nielsen, C. W. Berg, H. Skaug, and B. M. Bell. 2016. TMB: Automatic differentiation and Laplace approximation. Journal of Statistical Software 70:1–21.</w:delText>
        </w:r>
      </w:del>
    </w:p>
    <w:p w14:paraId="5DF10699" w14:textId="59B1F900" w:rsidR="00082596" w:rsidRPr="00082596" w:rsidDel="00770736" w:rsidRDefault="00082596" w:rsidP="00D26510">
      <w:pPr>
        <w:spacing w:line="480" w:lineRule="auto"/>
        <w:ind w:left="720" w:hanging="720"/>
        <w:rPr>
          <w:del w:id="1280" w:author="Lewis.Barnett" w:date="2020-06-26T18:20:00Z"/>
          <w:rFonts w:eastAsiaTheme="minorHAnsi"/>
        </w:rPr>
      </w:pPr>
      <w:del w:id="1281" w:author="Lewis.Barnett" w:date="2020-06-26T18:20:00Z">
        <w:r w:rsidRPr="00082596" w:rsidDel="00770736">
          <w:rPr>
            <w:rFonts w:eastAsiaTheme="minorHAnsi"/>
          </w:rPr>
          <w:delText>Latimer, A. M., S. Banerjee, H. S. Jr, E. S. Mosher, and J. A. S. Jr. 2009. Hierarchical models facilitate spatial analysis of large data sets: a Case study on invasive plant species in the northeastern United States. Ecology Letters 12:144–154.</w:delText>
        </w:r>
      </w:del>
    </w:p>
    <w:p w14:paraId="02970FF3" w14:textId="1BAA4BEB" w:rsidR="00082596" w:rsidRPr="00082596" w:rsidDel="00770736" w:rsidRDefault="00082596" w:rsidP="00D26510">
      <w:pPr>
        <w:spacing w:line="480" w:lineRule="auto"/>
        <w:ind w:left="720" w:hanging="720"/>
        <w:rPr>
          <w:del w:id="1282" w:author="Lewis.Barnett" w:date="2020-06-26T18:20:00Z"/>
          <w:rFonts w:eastAsiaTheme="minorHAnsi"/>
        </w:rPr>
      </w:pPr>
      <w:del w:id="1283" w:author="Lewis.Barnett" w:date="2020-06-26T18:20:00Z">
        <w:r w:rsidRPr="00082596" w:rsidDel="00770736">
          <w:rPr>
            <w:rFonts w:eastAsiaTheme="minorHAnsi"/>
          </w:rPr>
          <w:delText>Lenoir, J., J. C. Gégout, P. A. Marquet, P. de Ruffray, and H. Brisse. 2008. A Significant upward shift in plant species optimum elevation during the 20th century. Science 320:1768.</w:delText>
        </w:r>
      </w:del>
    </w:p>
    <w:p w14:paraId="784B941F" w14:textId="03700CF3" w:rsidR="00082596" w:rsidRPr="00082596" w:rsidDel="00770736" w:rsidRDefault="00082596" w:rsidP="00D26510">
      <w:pPr>
        <w:spacing w:line="480" w:lineRule="auto"/>
        <w:ind w:left="720" w:hanging="720"/>
        <w:rPr>
          <w:del w:id="1284" w:author="Lewis.Barnett" w:date="2020-06-26T18:20:00Z"/>
          <w:rFonts w:eastAsiaTheme="minorHAnsi"/>
        </w:rPr>
      </w:pPr>
      <w:del w:id="1285" w:author="Lewis.Barnett" w:date="2020-06-26T18:20:00Z">
        <w:r w:rsidRPr="00082596" w:rsidDel="00770736">
          <w:rPr>
            <w:rFonts w:eastAsiaTheme="minorHAnsi"/>
          </w:rPr>
          <w:delText>Levin, L. A., M. Sibuet, A. J. Gooday, C. R. Smith, and A. Vanreusel. 2010. The roles of habitat heterogeneity in generating and maintaining biodiversity on continental margins: an Introduction. Marine Ecology 31:1–5.</w:delText>
        </w:r>
      </w:del>
    </w:p>
    <w:p w14:paraId="067E67F9" w14:textId="27FC1D94" w:rsidR="00082596" w:rsidRPr="00082596" w:rsidDel="00770736" w:rsidRDefault="00082596" w:rsidP="00D26510">
      <w:pPr>
        <w:spacing w:line="480" w:lineRule="auto"/>
        <w:ind w:left="720" w:hanging="720"/>
        <w:rPr>
          <w:del w:id="1286" w:author="Lewis.Barnett" w:date="2020-06-26T18:20:00Z"/>
          <w:rFonts w:eastAsiaTheme="minorHAnsi"/>
        </w:rPr>
      </w:pPr>
      <w:del w:id="1287" w:author="Lewis.Barnett" w:date="2020-06-26T18:20:00Z">
        <w:r w:rsidRPr="00082596" w:rsidDel="00770736">
          <w:rPr>
            <w:rFonts w:eastAsiaTheme="minorHAnsi"/>
          </w:rPr>
          <w:delText>Levin, S. A. 1992. The problem of pattern and scale in ecology: the Robert H. MacArthur Award Lecture. Ecology 73:1943–1967.</w:delText>
        </w:r>
      </w:del>
    </w:p>
    <w:p w14:paraId="3A67657E" w14:textId="4FAB855D" w:rsidR="00082596" w:rsidRPr="00082596" w:rsidDel="00770736" w:rsidRDefault="00082596" w:rsidP="00D26510">
      <w:pPr>
        <w:spacing w:line="480" w:lineRule="auto"/>
        <w:ind w:left="720" w:hanging="720"/>
        <w:rPr>
          <w:del w:id="1288" w:author="Lewis.Barnett" w:date="2020-06-26T18:20:00Z"/>
          <w:rFonts w:eastAsiaTheme="minorHAnsi"/>
        </w:rPr>
      </w:pPr>
      <w:del w:id="1289" w:author="Lewis.Barnett" w:date="2020-06-26T18:20:00Z">
        <w:r w:rsidRPr="00082596" w:rsidDel="00770736">
          <w:rPr>
            <w:rFonts w:eastAsiaTheme="minorHAnsi"/>
          </w:rPr>
          <w:delTex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delText>
        </w:r>
      </w:del>
    </w:p>
    <w:p w14:paraId="2BAD68CB" w14:textId="59A8E5BE" w:rsidR="00082596" w:rsidRPr="00082596" w:rsidDel="00770736" w:rsidRDefault="00082596" w:rsidP="00D26510">
      <w:pPr>
        <w:spacing w:line="480" w:lineRule="auto"/>
        <w:ind w:left="720" w:hanging="720"/>
        <w:rPr>
          <w:del w:id="1290" w:author="Lewis.Barnett" w:date="2020-06-26T18:20:00Z"/>
          <w:rFonts w:eastAsiaTheme="minorHAnsi"/>
        </w:rPr>
      </w:pPr>
      <w:del w:id="1291" w:author="Lewis.Barnett" w:date="2020-06-26T18:20:00Z">
        <w:r w:rsidRPr="00082596" w:rsidDel="00770736">
          <w:rPr>
            <w:rFonts w:eastAsiaTheme="minorHAnsi"/>
          </w:rPr>
          <w:delText>Lindgren, F., H. Rue, and J. Lindström. 2011. An explicit link between Gaussian fields and Gaussian Markov random fields: the Stochastic partial differential equation approach. Journal of the Royal Statistical Society: Series B (Statistical Methodology) 73:423–498.</w:delText>
        </w:r>
      </w:del>
    </w:p>
    <w:p w14:paraId="3699FB4E" w14:textId="3F82842A" w:rsidR="00082596" w:rsidRPr="00082596" w:rsidDel="00770736" w:rsidRDefault="00082596" w:rsidP="00D26510">
      <w:pPr>
        <w:spacing w:line="480" w:lineRule="auto"/>
        <w:ind w:left="720" w:hanging="720"/>
        <w:rPr>
          <w:del w:id="1292" w:author="Lewis.Barnett" w:date="2020-06-26T18:20:00Z"/>
          <w:rFonts w:eastAsiaTheme="minorHAnsi"/>
        </w:rPr>
      </w:pPr>
      <w:del w:id="1293" w:author="Lewis.Barnett" w:date="2020-06-26T18:20:00Z">
        <w:r w:rsidRPr="00082596" w:rsidDel="00770736">
          <w:rPr>
            <w:rFonts w:eastAsiaTheme="minorHAnsi"/>
          </w:rPr>
          <w:delText>Link, J. S., J. K. T. Brodziak, S. F. Edwards, W. J. Overholtz, D. Mountain, J. W. Jossi, T. D. Smith, and M. J. Fogarty. 2002. Marine ecosystem assessment in a fisheries management context. Canadian Journal of Fisheries and Aquatic Sciences 59:1429–1440.</w:delText>
        </w:r>
      </w:del>
    </w:p>
    <w:p w14:paraId="4C4AA4B8" w14:textId="0D151D72" w:rsidR="00082596" w:rsidRPr="00082596" w:rsidDel="00770736" w:rsidRDefault="00082596" w:rsidP="00D26510">
      <w:pPr>
        <w:spacing w:line="480" w:lineRule="auto"/>
        <w:ind w:left="720" w:hanging="720"/>
        <w:rPr>
          <w:del w:id="1294" w:author="Lewis.Barnett" w:date="2020-06-26T18:20:00Z"/>
          <w:rFonts w:eastAsiaTheme="minorHAnsi"/>
        </w:rPr>
      </w:pPr>
      <w:del w:id="1295" w:author="Lewis.Barnett" w:date="2020-06-26T18:20:00Z">
        <w:r w:rsidRPr="00082596" w:rsidDel="00770736">
          <w:rPr>
            <w:rFonts w:eastAsiaTheme="minorHAnsi"/>
          </w:rPr>
          <w:lastRenderedPageBreak/>
          <w:delText>Lowerre-Barbieri, S. K., I. A. Catalán, A. Frugård Opdal, and C. Jørgensen. 2019. Preparing for the future: Integrating spatial ecology into ecosystem-based management. ICES Journal of Marine Science 76:467–476.</w:delText>
        </w:r>
      </w:del>
    </w:p>
    <w:p w14:paraId="669E0853" w14:textId="6187B429" w:rsidR="00082596" w:rsidRPr="00082596" w:rsidDel="00770736" w:rsidRDefault="00082596" w:rsidP="00D26510">
      <w:pPr>
        <w:spacing w:line="480" w:lineRule="auto"/>
        <w:ind w:left="720" w:hanging="720"/>
        <w:rPr>
          <w:del w:id="1296" w:author="Lewis.Barnett" w:date="2020-06-26T18:20:00Z"/>
          <w:rFonts w:eastAsiaTheme="minorHAnsi"/>
        </w:rPr>
      </w:pPr>
      <w:del w:id="1297" w:author="Lewis.Barnett" w:date="2020-06-26T18:20:00Z">
        <w:r w:rsidRPr="00082596" w:rsidDel="00770736">
          <w:rPr>
            <w:rFonts w:eastAsiaTheme="minorHAnsi"/>
          </w:rPr>
          <w:delText>Maechler, M., P. Rousseeuw, A. Struyf, M. Hubert, and K. Hornik. 2019. Cluster: Cluster Analysis Basics and Extensions. R package version 2.1.0.</w:delText>
        </w:r>
      </w:del>
    </w:p>
    <w:p w14:paraId="57B23E0E" w14:textId="53BA8661" w:rsidR="00082596" w:rsidRPr="00082596" w:rsidDel="00770736" w:rsidRDefault="00082596" w:rsidP="00D26510">
      <w:pPr>
        <w:spacing w:line="480" w:lineRule="auto"/>
        <w:ind w:left="720" w:hanging="720"/>
        <w:rPr>
          <w:del w:id="1298" w:author="Lewis.Barnett" w:date="2020-06-26T18:20:00Z"/>
          <w:rFonts w:eastAsiaTheme="minorHAnsi"/>
        </w:rPr>
      </w:pPr>
      <w:del w:id="1299" w:author="Lewis.Barnett" w:date="2020-06-26T18:20:00Z">
        <w:r w:rsidRPr="00082596" w:rsidDel="00770736">
          <w:rPr>
            <w:rFonts w:eastAsiaTheme="minorHAnsi"/>
          </w:rPr>
          <w:delText>Nicholson, M. D., and S. Jennings. 2004. Testing candidate indicators to support ecosystem-based management: the Power of monitoring surveys to detect temporal trends in fish community metrics. ICES Journal of Marine Science 61:35–42.</w:delText>
        </w:r>
      </w:del>
    </w:p>
    <w:p w14:paraId="6C037A1F" w14:textId="35C21F9D" w:rsidR="00082596" w:rsidRPr="00082596" w:rsidDel="00770736" w:rsidRDefault="00082596" w:rsidP="00D26510">
      <w:pPr>
        <w:spacing w:line="480" w:lineRule="auto"/>
        <w:ind w:left="720" w:hanging="720"/>
        <w:rPr>
          <w:del w:id="1300" w:author="Lewis.Barnett" w:date="2020-06-26T18:20:00Z"/>
          <w:rFonts w:eastAsiaTheme="minorHAnsi"/>
        </w:rPr>
      </w:pPr>
      <w:del w:id="1301" w:author="Lewis.Barnett" w:date="2020-06-26T18:20:00Z">
        <w:r w:rsidRPr="00082596" w:rsidDel="00770736">
          <w:rPr>
            <w:rFonts w:eastAsiaTheme="minorHAnsi"/>
          </w:rPr>
          <w:delText>Pinsky, M. L., B. Worm, M. J. Fogarty, J. L. Sarmiento, and S. A. Levin. 2013. Marine taxa track local climate velocities. Science 341:1239–1242.</w:delText>
        </w:r>
      </w:del>
    </w:p>
    <w:p w14:paraId="5C70EBB3" w14:textId="0517F85F" w:rsidR="00082596" w:rsidRPr="00082596" w:rsidDel="00770736" w:rsidRDefault="00082596" w:rsidP="00D26510">
      <w:pPr>
        <w:spacing w:line="480" w:lineRule="auto"/>
        <w:ind w:left="720" w:hanging="720"/>
        <w:rPr>
          <w:del w:id="1302" w:author="Lewis.Barnett" w:date="2020-06-26T18:20:00Z"/>
          <w:rFonts w:eastAsiaTheme="minorHAnsi"/>
        </w:rPr>
      </w:pPr>
      <w:del w:id="1303" w:author="Lewis.Barnett" w:date="2020-06-26T18:20:00Z">
        <w:r w:rsidRPr="00082596" w:rsidDel="00770736">
          <w:rPr>
            <w:rFonts w:eastAsiaTheme="minorHAnsi"/>
          </w:rPr>
          <w:delText>R Core Team. 2019. R: A Language and Environment for Statistical Computing. R Foundation for Statistical Computing, Vienna, Austria.</w:delText>
        </w:r>
      </w:del>
    </w:p>
    <w:p w14:paraId="730F165B" w14:textId="2B09617C" w:rsidR="00082596" w:rsidRPr="00082596" w:rsidDel="00770736" w:rsidRDefault="00082596" w:rsidP="00D26510">
      <w:pPr>
        <w:spacing w:line="480" w:lineRule="auto"/>
        <w:ind w:left="720" w:hanging="720"/>
        <w:rPr>
          <w:del w:id="1304" w:author="Lewis.Barnett" w:date="2020-06-26T18:20:00Z"/>
          <w:rFonts w:eastAsiaTheme="minorHAnsi"/>
        </w:rPr>
      </w:pPr>
      <w:del w:id="1305" w:author="Lewis.Barnett" w:date="2020-06-26T18:20:00Z">
        <w:r w:rsidRPr="00082596" w:rsidDel="00770736">
          <w:rPr>
            <w:rFonts w:eastAsiaTheme="minorHAnsi"/>
          </w:rPr>
          <w:delText>Reynolds, A. P., G. Richards, B. de la Iglesia, and V. J. Rayward-Smith. 2006. Clustering rules: a Comparison of partitioning and hierarchical clustering algorithms. Journal of Mathematical Modelling and Algorithms 5:475–504.</w:delText>
        </w:r>
      </w:del>
    </w:p>
    <w:p w14:paraId="24D98337" w14:textId="3210E15E" w:rsidR="00082596" w:rsidRPr="00082596" w:rsidDel="00770736" w:rsidRDefault="00082596" w:rsidP="00D26510">
      <w:pPr>
        <w:spacing w:line="480" w:lineRule="auto"/>
        <w:ind w:left="720" w:hanging="720"/>
        <w:rPr>
          <w:del w:id="1306" w:author="Lewis.Barnett" w:date="2020-06-26T18:20:00Z"/>
          <w:rFonts w:eastAsiaTheme="minorHAnsi"/>
        </w:rPr>
      </w:pPr>
      <w:del w:id="1307" w:author="Lewis.Barnett" w:date="2020-06-26T18:20:00Z">
        <w:r w:rsidRPr="00082596" w:rsidDel="00770736">
          <w:rPr>
            <w:rFonts w:eastAsiaTheme="minorHAnsi"/>
          </w:rPr>
          <w:delText>Rice, J. C., and S. M. Garcia. 2011. Fisheries, food security, climate change, and biodiversity: Characteristics of the sector and perspectives on emerging issues. ICES Journal of Marine Science 68:1343–1353.</w:delText>
        </w:r>
      </w:del>
    </w:p>
    <w:p w14:paraId="478BAD05" w14:textId="1640C9B1" w:rsidR="00082596" w:rsidRPr="00082596" w:rsidDel="00770736" w:rsidRDefault="00082596" w:rsidP="00D26510">
      <w:pPr>
        <w:spacing w:line="480" w:lineRule="auto"/>
        <w:ind w:left="720" w:hanging="720"/>
        <w:rPr>
          <w:del w:id="1308" w:author="Lewis.Barnett" w:date="2020-06-26T18:20:00Z"/>
          <w:rFonts w:eastAsiaTheme="minorHAnsi"/>
        </w:rPr>
      </w:pPr>
      <w:del w:id="1309" w:author="Lewis.Barnett" w:date="2020-06-26T18:20:00Z">
        <w:r w:rsidRPr="00082596" w:rsidDel="00770736">
          <w:rPr>
            <w:rFonts w:eastAsiaTheme="minorHAnsi"/>
          </w:rPr>
          <w:delText>Rue, H., S. Martino, and N. Chopin. 2009. Approximate Bayesian inference for latent Gaussian models by using integrated nested Laplace approximations. Journal of the Royal Statistical Society: Series B (Statistical Methodology) 71:319–392.</w:delText>
        </w:r>
      </w:del>
    </w:p>
    <w:p w14:paraId="54798310" w14:textId="4E863FD3" w:rsidR="00082596" w:rsidRPr="00082596" w:rsidDel="00770736" w:rsidRDefault="00082596" w:rsidP="00D26510">
      <w:pPr>
        <w:spacing w:line="480" w:lineRule="auto"/>
        <w:ind w:left="720" w:hanging="720"/>
        <w:rPr>
          <w:del w:id="1310" w:author="Lewis.Barnett" w:date="2020-06-26T18:20:00Z"/>
          <w:rFonts w:eastAsiaTheme="minorHAnsi"/>
        </w:rPr>
      </w:pPr>
      <w:del w:id="1311" w:author="Lewis.Barnett" w:date="2020-06-26T18:20:00Z">
        <w:r w:rsidRPr="00082596" w:rsidDel="00770736">
          <w:rPr>
            <w:rFonts w:eastAsiaTheme="minorHAnsi"/>
          </w:rPr>
          <w:lastRenderedPageBreak/>
          <w:delText>Ruiz-Cárdenas, R., E. T. Krainski, and H. Rue. 2012. Direct fitting of dynamic models using integrated nested Laplace approximations — INLA. Computational Statistics &amp; Data Analysis 56:1808–1828.</w:delText>
        </w:r>
      </w:del>
    </w:p>
    <w:p w14:paraId="54A5EC61" w14:textId="5AE78C96" w:rsidR="00082596" w:rsidRPr="00082596" w:rsidDel="00770736" w:rsidRDefault="00082596" w:rsidP="00D26510">
      <w:pPr>
        <w:spacing w:line="480" w:lineRule="auto"/>
        <w:ind w:left="720" w:hanging="720"/>
        <w:rPr>
          <w:del w:id="1312" w:author="Lewis.Barnett" w:date="2020-06-26T18:20:00Z"/>
          <w:rFonts w:eastAsiaTheme="minorHAnsi"/>
        </w:rPr>
      </w:pPr>
      <w:del w:id="1313" w:author="Lewis.Barnett" w:date="2020-06-26T18:20:00Z">
        <w:r w:rsidRPr="00082596" w:rsidDel="00770736">
          <w:rPr>
            <w:rFonts w:eastAsiaTheme="minorHAnsi"/>
          </w:rPr>
          <w:delText>Sagarin, R. D., S. D. Gaines, and B. Gaylord. 2006. Moving beyond assumptions to understand abundance distributions across the ranges of species. Trends in Ecology &amp; Evolution 21:524–530.</w:delText>
        </w:r>
      </w:del>
    </w:p>
    <w:p w14:paraId="7C6A30D5" w14:textId="005B6755" w:rsidR="00082596" w:rsidRPr="00082596" w:rsidDel="00770736" w:rsidRDefault="00082596" w:rsidP="00D26510">
      <w:pPr>
        <w:spacing w:line="480" w:lineRule="auto"/>
        <w:ind w:left="720" w:hanging="720"/>
        <w:rPr>
          <w:del w:id="1314" w:author="Lewis.Barnett" w:date="2020-06-26T18:20:00Z"/>
          <w:rFonts w:eastAsiaTheme="minorHAnsi"/>
        </w:rPr>
      </w:pPr>
      <w:del w:id="1315" w:author="Lewis.Barnett" w:date="2020-06-26T18:20:00Z">
        <w:r w:rsidRPr="00082596" w:rsidDel="00770736">
          <w:rPr>
            <w:rFonts w:eastAsiaTheme="minorHAnsi"/>
          </w:rPr>
          <w:delText>Shelton, A. O., J. T. Thorson, E. J. Ward, and B. E. Feist. 2014. Spatial semiparametric models improve estimates of species abundance and distribution. Canadian Journal of Fisheries and Aquatic Sciences 71:1655–1666.</w:delText>
        </w:r>
      </w:del>
    </w:p>
    <w:p w14:paraId="10E0554A" w14:textId="4D97DFED" w:rsidR="00082596" w:rsidRPr="00082596" w:rsidDel="00770736" w:rsidRDefault="00082596" w:rsidP="00D26510">
      <w:pPr>
        <w:spacing w:line="480" w:lineRule="auto"/>
        <w:ind w:left="720" w:hanging="720"/>
        <w:rPr>
          <w:del w:id="1316" w:author="Lewis.Barnett" w:date="2020-06-26T18:20:00Z"/>
          <w:rFonts w:eastAsiaTheme="minorHAnsi"/>
        </w:rPr>
      </w:pPr>
      <w:del w:id="1317" w:author="Lewis.Barnett" w:date="2020-06-26T18:20:00Z">
        <w:r w:rsidRPr="00082596" w:rsidDel="00770736">
          <w:rPr>
            <w:rFonts w:eastAsiaTheme="minorHAnsi"/>
          </w:rPr>
          <w:delText>Shono, H. 2008. Application of the Tweedie distribution to zero-catch data in CPUE analysis. Fisheries Research 93:154–162.</w:delText>
        </w:r>
      </w:del>
    </w:p>
    <w:p w14:paraId="0934BFBE" w14:textId="17BA0F38" w:rsidR="00082596" w:rsidRPr="00082596" w:rsidDel="00770736" w:rsidRDefault="00082596" w:rsidP="00D26510">
      <w:pPr>
        <w:spacing w:line="480" w:lineRule="auto"/>
        <w:ind w:left="720" w:hanging="720"/>
        <w:rPr>
          <w:del w:id="1318" w:author="Lewis.Barnett" w:date="2020-06-26T18:20:00Z"/>
          <w:rFonts w:eastAsiaTheme="minorHAnsi"/>
        </w:rPr>
      </w:pPr>
      <w:del w:id="1319" w:author="Lewis.Barnett" w:date="2020-06-26T18:20:00Z">
        <w:r w:rsidRPr="00082596" w:rsidDel="00770736">
          <w:rPr>
            <w:rFonts w:eastAsiaTheme="minorHAnsi"/>
          </w:rPr>
          <w:delText>Stock, B. C., E. J. Ward, T. Eguchi, J. E. Jannot, J. T. Thorson, B. E. Feist, and B. X. Semmens. 2019. Comparing predictions of fisheries bycatch using multiple spatiotemporal species distribution model frameworks. Canadian Journal of Fisheries and Aquatic Sciences.</w:delText>
        </w:r>
      </w:del>
    </w:p>
    <w:p w14:paraId="47AC96EB" w14:textId="46D21923" w:rsidR="00082596" w:rsidRPr="00082596" w:rsidDel="00770736" w:rsidRDefault="00082596" w:rsidP="00D26510">
      <w:pPr>
        <w:spacing w:line="480" w:lineRule="auto"/>
        <w:ind w:left="720" w:hanging="720"/>
        <w:rPr>
          <w:del w:id="1320" w:author="Lewis.Barnett" w:date="2020-06-26T18:20:00Z"/>
          <w:rFonts w:eastAsiaTheme="minorHAnsi"/>
        </w:rPr>
      </w:pPr>
      <w:del w:id="1321" w:author="Lewis.Barnett" w:date="2020-06-26T18:20:00Z">
        <w:r w:rsidRPr="00082596" w:rsidDel="00770736">
          <w:rPr>
            <w:rFonts w:eastAsiaTheme="minorHAnsi"/>
          </w:rPr>
          <w:delText>Thorson, J. T. 2019a. Measuring the impact of oceanographic indices on species distribution shifts: The spatially varying effect of cold-pool extent in the eastern Bering Sea. Limnology and Oceanography 64:2632–2645.</w:delText>
        </w:r>
      </w:del>
    </w:p>
    <w:p w14:paraId="4326865E" w14:textId="7D5F2163" w:rsidR="00082596" w:rsidRPr="00082596" w:rsidDel="00770736" w:rsidRDefault="00082596" w:rsidP="00D26510">
      <w:pPr>
        <w:spacing w:line="480" w:lineRule="auto"/>
        <w:ind w:left="720" w:hanging="720"/>
        <w:rPr>
          <w:del w:id="1322" w:author="Lewis.Barnett" w:date="2020-06-26T18:20:00Z"/>
          <w:rFonts w:eastAsiaTheme="minorHAnsi"/>
        </w:rPr>
      </w:pPr>
      <w:del w:id="1323" w:author="Lewis.Barnett" w:date="2020-06-26T18:20:00Z">
        <w:r w:rsidRPr="00082596" w:rsidDel="00770736">
          <w:rPr>
            <w:rFonts w:eastAsiaTheme="minorHAnsi"/>
          </w:rPr>
          <w:delText>Thorson, J. T. 2019b. Guidance for decisions using the Vector Autoregressive Spatio-Temporal (VAST) package in stock, ecosystem, habitat and climate assessments. Fisheries Research 210:143–161.</w:delText>
        </w:r>
      </w:del>
    </w:p>
    <w:p w14:paraId="37FDAB8D" w14:textId="5D7567A6" w:rsidR="00082596" w:rsidRPr="00082596" w:rsidDel="00770736" w:rsidRDefault="00082596" w:rsidP="00D26510">
      <w:pPr>
        <w:spacing w:line="480" w:lineRule="auto"/>
        <w:ind w:left="720" w:hanging="720"/>
        <w:rPr>
          <w:del w:id="1324" w:author="Lewis.Barnett" w:date="2020-06-26T18:20:00Z"/>
          <w:rFonts w:eastAsiaTheme="minorHAnsi"/>
        </w:rPr>
      </w:pPr>
      <w:del w:id="1325" w:author="Lewis.Barnett" w:date="2020-06-26T18:20:00Z">
        <w:r w:rsidRPr="00082596" w:rsidDel="00770736">
          <w:rPr>
            <w:rFonts w:eastAsiaTheme="minorHAnsi"/>
          </w:rPr>
          <w:delText>Thorson, J. T., and L. A. K. Barnett. 2017. Comparing estimates of abundance trends and distribution shifts using single- and multispecies models of fishes and biogenic habitat. ICES Journal of Marine Science 74:1311–1321.</w:delText>
        </w:r>
      </w:del>
    </w:p>
    <w:p w14:paraId="19AB0D2D" w14:textId="7AC0D569" w:rsidR="00082596" w:rsidRPr="00082596" w:rsidDel="00770736" w:rsidRDefault="00082596" w:rsidP="00D26510">
      <w:pPr>
        <w:spacing w:line="480" w:lineRule="auto"/>
        <w:ind w:left="720" w:hanging="720"/>
        <w:rPr>
          <w:del w:id="1326" w:author="Lewis.Barnett" w:date="2020-06-26T18:20:00Z"/>
          <w:rFonts w:eastAsiaTheme="minorHAnsi"/>
        </w:rPr>
      </w:pPr>
      <w:del w:id="1327" w:author="Lewis.Barnett" w:date="2020-06-26T18:20:00Z">
        <w:r w:rsidRPr="00082596" w:rsidDel="00770736">
          <w:rPr>
            <w:rFonts w:eastAsiaTheme="minorHAnsi"/>
          </w:rPr>
          <w:lastRenderedPageBreak/>
          <w:delText>Thorson, J. T., M. L. Pinsky, and E. J. Ward. 2016. Model-based inference for estimating shifts in species distribution, area occupied and centre of gravity. Methods in Ecology and Evolution 7:990–1002.</w:delText>
        </w:r>
      </w:del>
    </w:p>
    <w:p w14:paraId="52253FBA" w14:textId="5F1293FF" w:rsidR="00082596" w:rsidRPr="00082596" w:rsidDel="00770736" w:rsidRDefault="00082596" w:rsidP="00D26510">
      <w:pPr>
        <w:spacing w:line="480" w:lineRule="auto"/>
        <w:ind w:left="720" w:hanging="720"/>
        <w:rPr>
          <w:del w:id="1328" w:author="Lewis.Barnett" w:date="2020-06-26T18:20:00Z"/>
          <w:rFonts w:eastAsiaTheme="minorHAnsi"/>
        </w:rPr>
      </w:pPr>
      <w:del w:id="1329" w:author="Lewis.Barnett" w:date="2020-06-26T18:20:00Z">
        <w:r w:rsidRPr="00082596" w:rsidDel="00770736">
          <w:rPr>
            <w:rFonts w:eastAsiaTheme="minorHAnsi"/>
          </w:rPr>
          <w:delText>Thorson, J. T., A. O. Shelton, E. J. Ward, and H. J. Skaug. 2015. Geostatistical delta-generalized linear mixed models improve precision for estimated abundance indices for West Coast groundfishes. ICES Journal of Marine Science 72:1297–1310.</w:delText>
        </w:r>
      </w:del>
    </w:p>
    <w:p w14:paraId="7A0AAE3D" w14:textId="66C47E24" w:rsidR="00082596" w:rsidRPr="00082596" w:rsidDel="00770736" w:rsidRDefault="00082596" w:rsidP="00D26510">
      <w:pPr>
        <w:spacing w:line="480" w:lineRule="auto"/>
        <w:ind w:left="720" w:hanging="720"/>
        <w:rPr>
          <w:del w:id="1330" w:author="Lewis.Barnett" w:date="2020-06-26T18:20:00Z"/>
          <w:rFonts w:eastAsiaTheme="minorHAnsi"/>
        </w:rPr>
      </w:pPr>
      <w:del w:id="1331" w:author="Lewis.Barnett" w:date="2020-06-26T18:20:00Z">
        <w:r w:rsidRPr="00082596" w:rsidDel="00770736">
          <w:rPr>
            <w:rFonts w:eastAsiaTheme="minorHAnsi"/>
          </w:rPr>
          <w:delText>Tilman, D., and P. M. Kareiva. 1997. Spatial Ecology: The Role of Space in Population Dynamics and Interspecific Interactions. Princeton University Press.</w:delText>
        </w:r>
      </w:del>
    </w:p>
    <w:p w14:paraId="06CB5B0A" w14:textId="6ECC3DEE" w:rsidR="00082596" w:rsidRPr="00082596" w:rsidDel="00770736" w:rsidRDefault="00082596" w:rsidP="00D26510">
      <w:pPr>
        <w:spacing w:line="480" w:lineRule="auto"/>
        <w:ind w:left="720" w:hanging="720"/>
        <w:rPr>
          <w:del w:id="1332" w:author="Lewis.Barnett" w:date="2020-06-26T18:20:00Z"/>
          <w:rFonts w:eastAsiaTheme="minorHAnsi"/>
        </w:rPr>
      </w:pPr>
      <w:del w:id="1333" w:author="Lewis.Barnett" w:date="2020-06-26T18:20:00Z">
        <w:r w:rsidRPr="00082596" w:rsidDel="00770736">
          <w:rPr>
            <w:rFonts w:eastAsiaTheme="minorHAnsi"/>
          </w:rPr>
          <w:delTex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delText>
        </w:r>
      </w:del>
    </w:p>
    <w:p w14:paraId="4270524B" w14:textId="7CF6CF36" w:rsidR="00082596" w:rsidRPr="00082596" w:rsidDel="00770736" w:rsidRDefault="00082596" w:rsidP="00D26510">
      <w:pPr>
        <w:spacing w:line="480" w:lineRule="auto"/>
        <w:ind w:left="720" w:hanging="720"/>
        <w:rPr>
          <w:del w:id="1334" w:author="Lewis.Barnett" w:date="2020-06-26T18:20:00Z"/>
          <w:rFonts w:eastAsiaTheme="minorHAnsi"/>
        </w:rPr>
      </w:pPr>
      <w:del w:id="1335" w:author="Lewis.Barnett" w:date="2020-06-26T18:20:00Z">
        <w:r w:rsidRPr="00082596" w:rsidDel="00770736">
          <w:rPr>
            <w:rFonts w:eastAsiaTheme="minorHAnsi"/>
          </w:rPr>
          <w:delText>Walter, J. A., L. W. Sheppard, T. L. Anderson, J. H. Kastens, O. N. Bjørnstad, A. M. Liebhold, and D. C. Reuman. 2017. The Geography of spatial synchrony. Ecology Letters 20:801–814.</w:delText>
        </w:r>
      </w:del>
    </w:p>
    <w:p w14:paraId="6A11E1E8" w14:textId="58F50ACC" w:rsidR="00082596" w:rsidRPr="00082596" w:rsidDel="00770736" w:rsidRDefault="00082596" w:rsidP="00D26510">
      <w:pPr>
        <w:spacing w:line="480" w:lineRule="auto"/>
        <w:ind w:left="720" w:hanging="720"/>
        <w:rPr>
          <w:del w:id="1336" w:author="Lewis.Barnett" w:date="2020-06-26T18:20:00Z"/>
          <w:rFonts w:eastAsiaTheme="minorHAnsi"/>
        </w:rPr>
      </w:pPr>
      <w:del w:id="1337" w:author="Lewis.Barnett" w:date="2020-06-26T18:20:00Z">
        <w:r w:rsidRPr="00082596" w:rsidDel="00770736">
          <w:rPr>
            <w:rFonts w:eastAsiaTheme="minorHAnsi"/>
          </w:rPr>
          <w:delText>Ward, E. J., J. E. Jannot, Y.-W. Lee, K. Ono, A. O. Shelton, and J. T. Thorson. 2015. Using spatiotemporal species distribution models to identify temporally evolving hotspots of species co-occurrence. Ecological Applications 25:2198–2209.</w:delText>
        </w:r>
      </w:del>
    </w:p>
    <w:p w14:paraId="4B14793E" w14:textId="2A8B7477" w:rsidR="00082596" w:rsidRPr="00082596" w:rsidDel="00770736" w:rsidRDefault="00082596" w:rsidP="00D26510">
      <w:pPr>
        <w:spacing w:line="480" w:lineRule="auto"/>
        <w:ind w:left="720" w:hanging="720"/>
        <w:rPr>
          <w:del w:id="1338" w:author="Lewis.Barnett" w:date="2020-06-26T18:20:00Z"/>
          <w:rFonts w:eastAsiaTheme="minorHAnsi"/>
        </w:rPr>
      </w:pPr>
      <w:del w:id="1339" w:author="Lewis.Barnett" w:date="2020-06-26T18:20:00Z">
        <w:r w:rsidRPr="00082596" w:rsidDel="00770736">
          <w:rPr>
            <w:rFonts w:eastAsiaTheme="minorHAnsi"/>
          </w:rPr>
          <w:delTex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delText>
        </w:r>
      </w:del>
    </w:p>
    <w:p w14:paraId="6B7C11F1" w14:textId="42FFCB94" w:rsidR="00082596" w:rsidRPr="00082596" w:rsidDel="00770736" w:rsidRDefault="00082596" w:rsidP="00D26510">
      <w:pPr>
        <w:spacing w:line="480" w:lineRule="auto"/>
        <w:ind w:left="720" w:hanging="720"/>
        <w:rPr>
          <w:del w:id="1340" w:author="Lewis.Barnett" w:date="2020-06-26T18:20:00Z"/>
          <w:rFonts w:eastAsiaTheme="minorHAnsi"/>
        </w:rPr>
      </w:pPr>
      <w:del w:id="1341" w:author="Lewis.Barnett" w:date="2020-06-26T18:20:00Z">
        <w:r w:rsidRPr="00082596" w:rsidDel="00770736">
          <w:rPr>
            <w:rFonts w:eastAsiaTheme="minorHAnsi"/>
          </w:rPr>
          <w:lastRenderedPageBreak/>
          <w:delText>Woillez, M., J. Rivoirard, and P. Petitgas. 2009. Notes on survey-based spatial indicators for monitoring fish populations. Aquatic Living Resources 22:155–164.</w:delText>
        </w:r>
      </w:del>
    </w:p>
    <w:p w14:paraId="11C94343" w14:textId="107232F2" w:rsidR="00082596" w:rsidRPr="00082596" w:rsidDel="00770736" w:rsidRDefault="00082596" w:rsidP="00D26510">
      <w:pPr>
        <w:spacing w:line="480" w:lineRule="auto"/>
        <w:ind w:left="720" w:hanging="720"/>
        <w:rPr>
          <w:del w:id="1342" w:author="Lewis.Barnett" w:date="2020-06-26T18:20:00Z"/>
          <w:rFonts w:eastAsiaTheme="minorHAnsi"/>
        </w:rPr>
      </w:pPr>
      <w:del w:id="1343" w:author="Lewis.Barnett" w:date="2020-06-26T18:20:00Z">
        <w:r w:rsidRPr="00082596" w:rsidDel="00770736">
          <w:rPr>
            <w:rFonts w:eastAsiaTheme="minorHAnsi"/>
          </w:rPr>
          <w:delText>Yackulic, C. B., R. Chandler, E. F. Zipkin, J. A. Royle, J. D. Nichols, E. H. Campbell Grant, and S. Veran. 2013. Presence-only modelling using MAXENT: When can we trust the inferences? 4:236–243.</w:delText>
        </w:r>
      </w:del>
    </w:p>
    <w:p w14:paraId="71262CCA" w14:textId="4587BD7E" w:rsidR="00082596" w:rsidRPr="00082596" w:rsidDel="00770736" w:rsidRDefault="00082596" w:rsidP="00D26510">
      <w:pPr>
        <w:spacing w:line="480" w:lineRule="auto"/>
        <w:ind w:left="720" w:hanging="720"/>
        <w:rPr>
          <w:del w:id="1344" w:author="Lewis.Barnett" w:date="2020-06-26T18:20:00Z"/>
          <w:rFonts w:eastAsiaTheme="minorHAnsi"/>
        </w:rPr>
      </w:pPr>
      <w:del w:id="1345" w:author="Lewis.Barnett" w:date="2020-06-26T18:20:00Z">
        <w:r w:rsidRPr="00082596" w:rsidDel="00770736">
          <w:rPr>
            <w:rFonts w:eastAsiaTheme="minorHAnsi"/>
          </w:rPr>
          <w:delText>Zuur, A. F., E. N. Ieno, N. Walker, A. A. Saveliev, and G. M. Smith. 2009. Mixed Effects Models and Extensions in Ecology with R, 1st edition. Springer, New York.</w:delText>
        </w:r>
      </w:del>
    </w:p>
    <w:p w14:paraId="4190A7F7" w14:textId="7C23226F" w:rsidR="00344523" w:rsidRPr="00D26510" w:rsidDel="00E36A06" w:rsidRDefault="00082596" w:rsidP="00E36A06">
      <w:pPr>
        <w:spacing w:line="480" w:lineRule="auto"/>
        <w:rPr>
          <w:del w:id="1346" w:author="Lewis Barnett" w:date="2020-06-16T16:09:00Z"/>
          <w:rFonts w:ascii="Times" w:hAnsi="Times"/>
        </w:rPr>
      </w:pPr>
      <w:r w:rsidRPr="00082596">
        <w:rPr>
          <w:rFonts w:eastAsiaTheme="minorHAnsi"/>
          <w:lang w:val="en-US"/>
        </w:rPr>
        <w:fldChar w:fldCharType="end"/>
      </w:r>
      <w:del w:id="1347" w:author="Lewis Barnett" w:date="2020-06-16T16:09:00Z">
        <w:r w:rsidR="00344523" w:rsidDel="00E36A06">
          <w:delText>APPENDIX TABLES</w:delText>
        </w:r>
      </w:del>
    </w:p>
    <w:p w14:paraId="1D78D7BE" w14:textId="35FBF8DE" w:rsidR="0046021E" w:rsidDel="00E36A06" w:rsidRDefault="0046021E">
      <w:pPr>
        <w:spacing w:line="480" w:lineRule="auto"/>
        <w:rPr>
          <w:del w:id="1348" w:author="Lewis Barnett" w:date="2020-06-16T16:09:00Z"/>
        </w:rPr>
        <w:pPrChange w:id="1349" w:author="Lewis Barnett" w:date="2020-06-16T16:12:00Z">
          <w:pPr>
            <w:spacing w:after="160" w:line="480" w:lineRule="auto"/>
          </w:pPr>
        </w:pPrChange>
      </w:pPr>
      <w:del w:id="1350" w:author="Lewis Barnett" w:date="2020-06-16T16:09:00Z">
        <w:r w:rsidDel="00E36A06">
          <w:delText xml:space="preserve">Table S1. Simulation parameters to evaluate sensitivity to spatiotemporal variation and observation error. </w:delText>
        </w:r>
      </w:del>
    </w:p>
    <w:tbl>
      <w:tblPr>
        <w:tblStyle w:val="TableGrid"/>
        <w:tblW w:w="0" w:type="auto"/>
        <w:tblLook w:val="04A0" w:firstRow="1" w:lastRow="0" w:firstColumn="1" w:lastColumn="0" w:noHBand="0" w:noVBand="1"/>
      </w:tblPr>
      <w:tblGrid>
        <w:gridCol w:w="1243"/>
        <w:gridCol w:w="4962"/>
        <w:gridCol w:w="2376"/>
      </w:tblGrid>
      <w:tr w:rsidR="0046021E" w:rsidDel="00E36A06" w14:paraId="7DE8E545" w14:textId="29A939AF" w:rsidTr="0044347D">
        <w:trPr>
          <w:del w:id="1351" w:author="Lewis Barnett" w:date="2020-06-16T16:09:00Z"/>
        </w:trPr>
        <w:tc>
          <w:tcPr>
            <w:tcW w:w="0" w:type="auto"/>
          </w:tcPr>
          <w:p w14:paraId="64F7E4BD" w14:textId="1E872CC0" w:rsidR="0046021E" w:rsidRPr="006C048B" w:rsidDel="00E36A06" w:rsidRDefault="0046021E">
            <w:pPr>
              <w:spacing w:line="480" w:lineRule="auto"/>
              <w:rPr>
                <w:del w:id="1352" w:author="Lewis Barnett" w:date="2020-06-16T16:09:00Z"/>
                <w:i/>
              </w:rPr>
              <w:pPrChange w:id="1353" w:author="Lewis Barnett" w:date="2020-06-16T16:12:00Z">
                <w:pPr/>
              </w:pPrChange>
            </w:pPr>
            <w:del w:id="1354" w:author="Lewis Barnett" w:date="2020-06-16T16:09:00Z">
              <w:r w:rsidRPr="006C048B" w:rsidDel="00E36A06">
                <w:rPr>
                  <w:i/>
                </w:rPr>
                <w:delText>Parameter</w:delText>
              </w:r>
            </w:del>
          </w:p>
        </w:tc>
        <w:tc>
          <w:tcPr>
            <w:tcW w:w="0" w:type="auto"/>
          </w:tcPr>
          <w:p w14:paraId="4D72D973" w14:textId="42CC7BE5" w:rsidR="0046021E" w:rsidRPr="006C048B" w:rsidDel="00E36A06" w:rsidRDefault="0046021E">
            <w:pPr>
              <w:spacing w:line="480" w:lineRule="auto"/>
              <w:rPr>
                <w:del w:id="1355" w:author="Lewis Barnett" w:date="2020-06-16T16:09:00Z"/>
                <w:i/>
              </w:rPr>
              <w:pPrChange w:id="1356" w:author="Lewis Barnett" w:date="2020-06-16T16:12:00Z">
                <w:pPr/>
              </w:pPrChange>
            </w:pPr>
            <w:del w:id="1357" w:author="Lewis Barnett" w:date="2020-06-16T16:09:00Z">
              <w:r w:rsidRPr="006C048B" w:rsidDel="00E36A06">
                <w:rPr>
                  <w:i/>
                </w:rPr>
                <w:delText>Interpretation</w:delText>
              </w:r>
            </w:del>
          </w:p>
        </w:tc>
        <w:tc>
          <w:tcPr>
            <w:tcW w:w="0" w:type="auto"/>
          </w:tcPr>
          <w:p w14:paraId="150F1016" w14:textId="39B9D83C" w:rsidR="0046021E" w:rsidRPr="006C048B" w:rsidDel="00E36A06" w:rsidRDefault="0046021E">
            <w:pPr>
              <w:spacing w:line="480" w:lineRule="auto"/>
              <w:rPr>
                <w:del w:id="1358" w:author="Lewis Barnett" w:date="2020-06-16T16:09:00Z"/>
                <w:i/>
              </w:rPr>
              <w:pPrChange w:id="1359" w:author="Lewis Barnett" w:date="2020-06-16T16:12:00Z">
                <w:pPr/>
              </w:pPrChange>
            </w:pPr>
            <w:del w:id="1360" w:author="Lewis Barnett" w:date="2020-06-16T16:09:00Z">
              <w:r w:rsidRPr="006C048B" w:rsidDel="00E36A06">
                <w:rPr>
                  <w:i/>
                </w:rPr>
                <w:delText>Value</w:delText>
              </w:r>
            </w:del>
          </w:p>
        </w:tc>
      </w:tr>
      <w:tr w:rsidR="0046021E" w:rsidDel="00E36A06" w14:paraId="0D7913D3" w14:textId="3A6268BB" w:rsidTr="0044347D">
        <w:trPr>
          <w:del w:id="1361" w:author="Lewis Barnett" w:date="2020-06-16T16:09:00Z"/>
        </w:trPr>
        <w:tc>
          <w:tcPr>
            <w:tcW w:w="0" w:type="auto"/>
          </w:tcPr>
          <w:p w14:paraId="6AB07AA1" w14:textId="5C16B7C7" w:rsidR="0046021E" w:rsidDel="00E36A06" w:rsidRDefault="0046021E">
            <w:pPr>
              <w:spacing w:line="480" w:lineRule="auto"/>
              <w:rPr>
                <w:del w:id="1362" w:author="Lewis Barnett" w:date="2020-06-16T16:09:00Z"/>
              </w:rPr>
              <w:pPrChange w:id="1363" w:author="Lewis Barnett" w:date="2020-06-16T16:12:00Z">
                <w:pPr>
                  <w:jc w:val="center"/>
                </w:pPr>
              </w:pPrChange>
            </w:pPr>
            <w:del w:id="1364" w:author="Lewis Barnett" w:date="2020-06-16T16:09:00Z">
              <w:r w:rsidDel="00E36A06">
                <w:delText>T</w:delText>
              </w:r>
            </w:del>
          </w:p>
        </w:tc>
        <w:tc>
          <w:tcPr>
            <w:tcW w:w="0" w:type="auto"/>
          </w:tcPr>
          <w:p w14:paraId="700F78D9" w14:textId="6E9538E3" w:rsidR="0046021E" w:rsidDel="00E36A06" w:rsidRDefault="0046021E">
            <w:pPr>
              <w:spacing w:line="480" w:lineRule="auto"/>
              <w:rPr>
                <w:del w:id="1365" w:author="Lewis Barnett" w:date="2020-06-16T16:09:00Z"/>
              </w:rPr>
              <w:pPrChange w:id="1366" w:author="Lewis Barnett" w:date="2020-06-16T16:12:00Z">
                <w:pPr/>
              </w:pPrChange>
            </w:pPr>
            <w:del w:id="1367" w:author="Lewis Barnett" w:date="2020-06-16T16:09:00Z">
              <w:r w:rsidDel="00E36A06">
                <w:delText>Time steps</w:delText>
              </w:r>
            </w:del>
          </w:p>
        </w:tc>
        <w:tc>
          <w:tcPr>
            <w:tcW w:w="0" w:type="auto"/>
          </w:tcPr>
          <w:p w14:paraId="0F5D685B" w14:textId="6DB4565F" w:rsidR="0046021E" w:rsidDel="00E36A06" w:rsidRDefault="0046021E">
            <w:pPr>
              <w:spacing w:line="480" w:lineRule="auto"/>
              <w:rPr>
                <w:del w:id="1368" w:author="Lewis Barnett" w:date="2020-06-16T16:09:00Z"/>
              </w:rPr>
              <w:pPrChange w:id="1369" w:author="Lewis Barnett" w:date="2020-06-16T16:12:00Z">
                <w:pPr/>
              </w:pPrChange>
            </w:pPr>
            <w:del w:id="1370" w:author="Lewis Barnett" w:date="2020-06-16T16:09:00Z">
              <w:r w:rsidDel="00E36A06">
                <w:delText>10</w:delText>
              </w:r>
            </w:del>
          </w:p>
        </w:tc>
      </w:tr>
      <w:tr w:rsidR="0046021E" w:rsidDel="00E36A06" w14:paraId="78B00F6D" w14:textId="1F56E62E" w:rsidTr="0044347D">
        <w:trPr>
          <w:del w:id="1371" w:author="Lewis Barnett" w:date="2020-06-16T16:09:00Z"/>
        </w:trPr>
        <w:tc>
          <w:tcPr>
            <w:tcW w:w="0" w:type="auto"/>
          </w:tcPr>
          <w:p w14:paraId="78FA31EF" w14:textId="21489BAC" w:rsidR="0046021E" w:rsidDel="00E36A06" w:rsidRDefault="00C31143">
            <w:pPr>
              <w:spacing w:line="480" w:lineRule="auto"/>
              <w:rPr>
                <w:del w:id="1372" w:author="Lewis Barnett" w:date="2020-06-16T16:09:00Z"/>
              </w:rPr>
              <w:pPrChange w:id="1373" w:author="Lewis Barnett" w:date="2020-06-16T16:12:00Z">
                <w:pPr/>
              </w:pPrChange>
            </w:pPr>
            <m:oMathPara>
              <m:oMath>
                <m:r>
                  <w:del w:id="1374" w:author="Lewis Barnett" w:date="2020-06-16T16:09:00Z">
                    <w:rPr>
                      <w:rFonts w:ascii="Cambria Math" w:hAnsi="Cambria Math"/>
                    </w:rPr>
                    <m:t>κ</m:t>
                  </w:del>
                </m:r>
              </m:oMath>
            </m:oMathPara>
          </w:p>
        </w:tc>
        <w:tc>
          <w:tcPr>
            <w:tcW w:w="0" w:type="auto"/>
          </w:tcPr>
          <w:p w14:paraId="29A8AFC0" w14:textId="7988D28C" w:rsidR="0046021E" w:rsidDel="00E36A06" w:rsidRDefault="0046021E">
            <w:pPr>
              <w:spacing w:line="480" w:lineRule="auto"/>
              <w:rPr>
                <w:del w:id="1375" w:author="Lewis Barnett" w:date="2020-06-16T16:09:00Z"/>
              </w:rPr>
              <w:pPrChange w:id="1376" w:author="Lewis Barnett" w:date="2020-06-16T16:12:00Z">
                <w:pPr/>
              </w:pPrChange>
            </w:pPr>
            <w:del w:id="1377" w:author="Lewis Barnett" w:date="2020-06-16T16:09:00Z">
              <w:r w:rsidDel="00E36A06">
                <w:delText>Decay of spatial correlation</w:delText>
              </w:r>
            </w:del>
          </w:p>
        </w:tc>
        <w:tc>
          <w:tcPr>
            <w:tcW w:w="0" w:type="auto"/>
          </w:tcPr>
          <w:p w14:paraId="315A8514" w14:textId="1102467D" w:rsidR="0046021E" w:rsidDel="00E36A06" w:rsidRDefault="0046021E">
            <w:pPr>
              <w:spacing w:line="480" w:lineRule="auto"/>
              <w:rPr>
                <w:del w:id="1378" w:author="Lewis Barnett" w:date="2020-06-16T16:09:00Z"/>
              </w:rPr>
              <w:pPrChange w:id="1379" w:author="Lewis Barnett" w:date="2020-06-16T16:12:00Z">
                <w:pPr/>
              </w:pPrChange>
            </w:pPr>
            <w:del w:id="1380" w:author="Lewis Barnett" w:date="2020-06-16T16:09:00Z">
              <w:r w:rsidDel="00E36A06">
                <w:delText>1</w:delText>
              </w:r>
            </w:del>
          </w:p>
        </w:tc>
      </w:tr>
      <w:tr w:rsidR="0046021E" w:rsidDel="00E36A06" w14:paraId="34AA5DAF" w14:textId="4B87CCFB" w:rsidTr="0044347D">
        <w:trPr>
          <w:del w:id="1381" w:author="Lewis Barnett" w:date="2020-06-16T16:09:00Z"/>
        </w:trPr>
        <w:tc>
          <w:tcPr>
            <w:tcW w:w="0" w:type="auto"/>
          </w:tcPr>
          <w:p w14:paraId="154CCD86" w14:textId="12C31D92" w:rsidR="0046021E" w:rsidDel="00E36A06" w:rsidRDefault="0083649F">
            <w:pPr>
              <w:spacing w:line="480" w:lineRule="auto"/>
              <w:rPr>
                <w:del w:id="1382" w:author="Lewis Barnett" w:date="2020-06-16T16:09:00Z"/>
              </w:rPr>
              <w:pPrChange w:id="1383" w:author="Lewis Barnett" w:date="2020-06-16T16:12:00Z">
                <w:pPr/>
              </w:pPrChange>
            </w:pPr>
            <m:oMathPara>
              <m:oMath>
                <m:sSub>
                  <m:sSubPr>
                    <m:ctrlPr>
                      <w:del w:id="1384" w:author="Lewis Barnett" w:date="2020-06-16T16:09:00Z">
                        <w:rPr>
                          <w:rFonts w:ascii="Cambria Math" w:hAnsi="Cambria Math"/>
                          <w:i/>
                        </w:rPr>
                      </w:del>
                    </m:ctrlPr>
                  </m:sSubPr>
                  <m:e>
                    <m:r>
                      <w:del w:id="1385" w:author="Lewis Barnett" w:date="2020-06-16T16:09:00Z">
                        <w:rPr>
                          <w:rFonts w:ascii="Cambria Math" w:hAnsi="Cambria Math"/>
                        </w:rPr>
                        <m:t>σ</m:t>
                      </w:del>
                    </m:r>
                  </m:e>
                  <m:sub>
                    <m:r>
                      <w:del w:id="1386" w:author="Lewis Barnett" w:date="2020-06-16T16:09:00Z">
                        <w:rPr>
                          <w:rFonts w:ascii="Cambria Math" w:hAnsi="Cambria Math"/>
                        </w:rPr>
                        <m:t>O</m:t>
                      </w:del>
                    </m:r>
                  </m:sub>
                </m:sSub>
              </m:oMath>
            </m:oMathPara>
          </w:p>
        </w:tc>
        <w:tc>
          <w:tcPr>
            <w:tcW w:w="0" w:type="auto"/>
          </w:tcPr>
          <w:p w14:paraId="713C792E" w14:textId="02F59D20" w:rsidR="0046021E" w:rsidDel="00E36A06" w:rsidRDefault="00C21535">
            <w:pPr>
              <w:spacing w:line="480" w:lineRule="auto"/>
              <w:rPr>
                <w:del w:id="1387" w:author="Lewis Barnett" w:date="2020-06-16T16:09:00Z"/>
              </w:rPr>
              <w:pPrChange w:id="1388" w:author="Lewis Barnett" w:date="2020-06-16T16:12:00Z">
                <w:pPr/>
              </w:pPrChange>
            </w:pPr>
            <w:del w:id="1389" w:author="Lewis Barnett" w:date="2020-06-16T16:09:00Z">
              <w:r w:rsidDel="00E36A06">
                <w:delText>Standard deviation of spatial process</w:delText>
              </w:r>
            </w:del>
          </w:p>
        </w:tc>
        <w:tc>
          <w:tcPr>
            <w:tcW w:w="0" w:type="auto"/>
          </w:tcPr>
          <w:p w14:paraId="3E754A26" w14:textId="194A1EAF" w:rsidR="0046021E" w:rsidDel="00E36A06" w:rsidRDefault="00C21535">
            <w:pPr>
              <w:spacing w:line="480" w:lineRule="auto"/>
              <w:rPr>
                <w:del w:id="1390" w:author="Lewis Barnett" w:date="2020-06-16T16:09:00Z"/>
              </w:rPr>
              <w:pPrChange w:id="1391" w:author="Lewis Barnett" w:date="2020-06-16T16:12:00Z">
                <w:pPr/>
              </w:pPrChange>
            </w:pPr>
            <w:del w:id="1392" w:author="Lewis Barnett" w:date="2020-06-16T16:09:00Z">
              <w:r w:rsidDel="00E36A06">
                <w:delText>0.01</w:delText>
              </w:r>
            </w:del>
          </w:p>
        </w:tc>
      </w:tr>
      <w:tr w:rsidR="00C21535" w:rsidDel="00E36A06" w14:paraId="5FAA8CA2" w14:textId="38A540B2" w:rsidTr="0044347D">
        <w:trPr>
          <w:del w:id="1393" w:author="Lewis Barnett" w:date="2020-06-16T16:09:00Z"/>
        </w:trPr>
        <w:tc>
          <w:tcPr>
            <w:tcW w:w="0" w:type="auto"/>
          </w:tcPr>
          <w:p w14:paraId="06D8E02A" w14:textId="77C727D1" w:rsidR="00C21535" w:rsidDel="00E36A06" w:rsidRDefault="0083649F">
            <w:pPr>
              <w:spacing w:line="480" w:lineRule="auto"/>
              <w:rPr>
                <w:del w:id="1394" w:author="Lewis Barnett" w:date="2020-06-16T16:09:00Z"/>
              </w:rPr>
              <w:pPrChange w:id="1395" w:author="Lewis Barnett" w:date="2020-06-16T16:12:00Z">
                <w:pPr/>
              </w:pPrChange>
            </w:pPr>
            <m:oMathPara>
              <m:oMath>
                <m:sSub>
                  <m:sSubPr>
                    <m:ctrlPr>
                      <w:del w:id="1396" w:author="Lewis Barnett" w:date="2020-06-16T16:09:00Z">
                        <w:rPr>
                          <w:rFonts w:ascii="Cambria Math" w:hAnsi="Cambria Math"/>
                          <w:i/>
                        </w:rPr>
                      </w:del>
                    </m:ctrlPr>
                  </m:sSubPr>
                  <m:e>
                    <m:r>
                      <w:del w:id="1397" w:author="Lewis Barnett" w:date="2020-06-16T16:09:00Z">
                        <w:rPr>
                          <w:rFonts w:ascii="Cambria Math" w:hAnsi="Cambria Math"/>
                        </w:rPr>
                        <m:t>σ</m:t>
                      </w:del>
                    </m:r>
                  </m:e>
                  <m:sub>
                    <m:r>
                      <w:del w:id="1398" w:author="Lewis Barnett" w:date="2020-06-16T16:09:00Z">
                        <w:rPr>
                          <w:rFonts w:ascii="Cambria Math" w:hAnsi="Cambria Math"/>
                        </w:rPr>
                        <m:t>E</m:t>
                      </w:del>
                    </m:r>
                  </m:sub>
                </m:sSub>
              </m:oMath>
            </m:oMathPara>
          </w:p>
        </w:tc>
        <w:tc>
          <w:tcPr>
            <w:tcW w:w="0" w:type="auto"/>
          </w:tcPr>
          <w:p w14:paraId="36714174" w14:textId="2E4F7D5B" w:rsidR="00C21535" w:rsidDel="00E36A06" w:rsidRDefault="00C21535">
            <w:pPr>
              <w:spacing w:line="480" w:lineRule="auto"/>
              <w:rPr>
                <w:del w:id="1399" w:author="Lewis Barnett" w:date="2020-06-16T16:09:00Z"/>
              </w:rPr>
              <w:pPrChange w:id="1400" w:author="Lewis Barnett" w:date="2020-06-16T16:12:00Z">
                <w:pPr/>
              </w:pPrChange>
            </w:pPr>
            <w:del w:id="1401" w:author="Lewis Barnett" w:date="2020-06-16T16:09:00Z">
              <w:r w:rsidDel="00E36A06">
                <w:delText>Standard deviation of spatiotemporal process</w:delText>
              </w:r>
            </w:del>
          </w:p>
        </w:tc>
        <w:tc>
          <w:tcPr>
            <w:tcW w:w="0" w:type="auto"/>
          </w:tcPr>
          <w:p w14:paraId="491C59B7" w14:textId="758634D2" w:rsidR="00C21535" w:rsidDel="00E36A06" w:rsidRDefault="00C21535">
            <w:pPr>
              <w:spacing w:line="480" w:lineRule="auto"/>
              <w:rPr>
                <w:del w:id="1402" w:author="Lewis Barnett" w:date="2020-06-16T16:09:00Z"/>
              </w:rPr>
              <w:pPrChange w:id="1403" w:author="Lewis Barnett" w:date="2020-06-16T16:12:00Z">
                <w:pPr/>
              </w:pPrChange>
            </w:pPr>
            <w:del w:id="1404"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21535" w:rsidDel="00E36A06" w14:paraId="5402EC75" w14:textId="782C4796" w:rsidTr="0044347D">
        <w:trPr>
          <w:del w:id="1405" w:author="Lewis Barnett" w:date="2020-06-16T16:09:00Z"/>
        </w:trPr>
        <w:tc>
          <w:tcPr>
            <w:tcW w:w="0" w:type="auto"/>
          </w:tcPr>
          <w:p w14:paraId="2CE203CF" w14:textId="7DEC3ED5" w:rsidR="00C21535" w:rsidDel="00E36A06" w:rsidRDefault="00C31143">
            <w:pPr>
              <w:spacing w:line="480" w:lineRule="auto"/>
              <w:rPr>
                <w:del w:id="1406" w:author="Lewis Barnett" w:date="2020-06-16T16:09:00Z"/>
              </w:rPr>
              <w:pPrChange w:id="1407" w:author="Lewis Barnett" w:date="2020-06-16T16:12:00Z">
                <w:pPr/>
              </w:pPrChange>
            </w:pPr>
            <w:commentRangeStart w:id="1408"/>
            <m:oMathPara>
              <m:oMath>
                <m:r>
                  <w:del w:id="1409" w:author="Lewis Barnett" w:date="2020-06-16T16:09:00Z">
                    <w:rPr>
                      <w:rFonts w:ascii="Cambria Math" w:hAnsi="Cambria Math"/>
                    </w:rPr>
                    <m:t>ϕ</m:t>
                  </w:del>
                </m:r>
                <w:commentRangeEnd w:id="1408"/>
                <m:r>
                  <w:del w:id="1410" w:author="Lewis Barnett" w:date="2020-06-16T16:09:00Z">
                    <m:rPr>
                      <m:sty m:val="p"/>
                    </m:rPr>
                    <w:rPr>
                      <w:rStyle w:val="CommentReference"/>
                      <w:rFonts w:ascii="Cambria Math" w:eastAsiaTheme="minorHAnsi" w:hAnsi="Cambria Math" w:cstheme="minorBidi"/>
                      <w:lang w:val="en-US"/>
                    </w:rPr>
                    <w:commentReference w:id="1408"/>
                  </w:del>
                </m:r>
              </m:oMath>
            </m:oMathPara>
          </w:p>
        </w:tc>
        <w:tc>
          <w:tcPr>
            <w:tcW w:w="0" w:type="auto"/>
          </w:tcPr>
          <w:p w14:paraId="4B0A1BAD" w14:textId="2DD0275D" w:rsidR="00C21535" w:rsidDel="00E36A06" w:rsidRDefault="00C21535">
            <w:pPr>
              <w:spacing w:line="480" w:lineRule="auto"/>
              <w:rPr>
                <w:del w:id="1411" w:author="Lewis Barnett" w:date="2020-06-16T16:09:00Z"/>
              </w:rPr>
              <w:pPrChange w:id="1412" w:author="Lewis Barnett" w:date="2020-06-16T16:12:00Z">
                <w:pPr/>
              </w:pPrChange>
            </w:pPr>
            <w:del w:id="1413" w:author="Lewis Barnett" w:date="2020-06-16T16:09:00Z">
              <w:r w:rsidDel="00E36A06">
                <w:delText>Observation error scale</w:delText>
              </w:r>
            </w:del>
          </w:p>
        </w:tc>
        <w:tc>
          <w:tcPr>
            <w:tcW w:w="0" w:type="auto"/>
          </w:tcPr>
          <w:p w14:paraId="75B8F7AF" w14:textId="6CB85F48" w:rsidR="00C21535" w:rsidDel="00E36A06" w:rsidRDefault="00C21535">
            <w:pPr>
              <w:spacing w:line="480" w:lineRule="auto"/>
              <w:rPr>
                <w:del w:id="1414" w:author="Lewis Barnett" w:date="2020-06-16T16:09:00Z"/>
              </w:rPr>
              <w:pPrChange w:id="1415" w:author="Lewis Barnett" w:date="2020-06-16T16:12:00Z">
                <w:pPr/>
              </w:pPrChange>
            </w:pPr>
            <w:del w:id="1416"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31143" w:rsidDel="00E36A06" w14:paraId="1BF1DFB0" w14:textId="017D904D" w:rsidTr="0044347D">
        <w:trPr>
          <w:del w:id="1417" w:author="Lewis Barnett" w:date="2020-06-16T16:09:00Z"/>
        </w:trPr>
        <w:tc>
          <w:tcPr>
            <w:tcW w:w="0" w:type="auto"/>
          </w:tcPr>
          <w:p w14:paraId="7FC5FCC3" w14:textId="79FCE784" w:rsidR="00C31143" w:rsidDel="00E36A06" w:rsidRDefault="0083649F">
            <w:pPr>
              <w:spacing w:line="480" w:lineRule="auto"/>
              <w:rPr>
                <w:del w:id="1418" w:author="Lewis Barnett" w:date="2020-06-16T16:09:00Z"/>
              </w:rPr>
              <w:pPrChange w:id="1419" w:author="Lewis Barnett" w:date="2020-06-16T16:12:00Z">
                <w:pPr/>
              </w:pPrChange>
            </w:pPr>
            <m:oMathPara>
              <m:oMath>
                <m:sSub>
                  <m:sSubPr>
                    <m:ctrlPr>
                      <w:del w:id="1420" w:author="Lewis Barnett" w:date="2020-06-16T16:09:00Z">
                        <w:rPr>
                          <w:rFonts w:ascii="Cambria Math" w:hAnsi="Cambria Math"/>
                          <w:i/>
                        </w:rPr>
                      </w:del>
                    </m:ctrlPr>
                  </m:sSubPr>
                  <m:e>
                    <m:r>
                      <w:del w:id="1421" w:author="Lewis Barnett" w:date="2020-06-16T16:09:00Z">
                        <w:rPr>
                          <w:rFonts w:ascii="Cambria Math" w:hAnsi="Cambria Math"/>
                        </w:rPr>
                        <m:t>κ</m:t>
                      </w:del>
                    </m:r>
                  </m:e>
                  <m:sub>
                    <m:r>
                      <w:del w:id="1422" w:author="Lewis Barnett" w:date="2020-06-16T16:09:00Z">
                        <w:rPr>
                          <w:rFonts w:ascii="Cambria Math" w:hAnsi="Cambria Math"/>
                        </w:rPr>
                        <m:t>trend</m:t>
                      </w:del>
                    </m:r>
                  </m:sub>
                </m:sSub>
              </m:oMath>
            </m:oMathPara>
          </w:p>
        </w:tc>
        <w:tc>
          <w:tcPr>
            <w:tcW w:w="0" w:type="auto"/>
          </w:tcPr>
          <w:p w14:paraId="697EB5C1" w14:textId="30557254" w:rsidR="00C31143" w:rsidDel="00E36A06" w:rsidRDefault="00C31143">
            <w:pPr>
              <w:spacing w:line="480" w:lineRule="auto"/>
              <w:rPr>
                <w:del w:id="1423" w:author="Lewis Barnett" w:date="2020-06-16T16:09:00Z"/>
              </w:rPr>
              <w:pPrChange w:id="1424" w:author="Lewis Barnett" w:date="2020-06-16T16:12:00Z">
                <w:pPr/>
              </w:pPrChange>
            </w:pPr>
            <w:del w:id="1425" w:author="Lewis Barnett" w:date="2020-06-16T16:09:00Z">
              <w:r w:rsidDel="00E36A06">
                <w:delText>Decay of spatial correlation</w:delText>
              </w:r>
              <w:r w:rsidR="00AA3095" w:rsidDel="00E36A06">
                <w:delText xml:space="preserve"> (trend field)</w:delText>
              </w:r>
            </w:del>
          </w:p>
        </w:tc>
        <w:tc>
          <w:tcPr>
            <w:tcW w:w="0" w:type="auto"/>
          </w:tcPr>
          <w:p w14:paraId="3D0FA320" w14:textId="4D3EE900" w:rsidR="00C31143" w:rsidRPr="00C21535" w:rsidDel="00E36A06" w:rsidRDefault="007D6F82">
            <w:pPr>
              <w:spacing w:line="480" w:lineRule="auto"/>
              <w:rPr>
                <w:del w:id="1426" w:author="Lewis Barnett" w:date="2020-06-16T16:09:00Z"/>
              </w:rPr>
              <w:pPrChange w:id="1427" w:author="Lewis Barnett" w:date="2020-06-16T16:12:00Z">
                <w:pPr/>
              </w:pPrChange>
            </w:pPr>
            <w:del w:id="1428" w:author="Lewis Barnett" w:date="2020-06-16T16:09:00Z">
              <w:r w:rsidDel="00E36A06">
                <w:delText>0.1</w:delText>
              </w:r>
            </w:del>
          </w:p>
        </w:tc>
      </w:tr>
      <w:tr w:rsidR="00C31143" w:rsidDel="00E36A06" w14:paraId="2768D920" w14:textId="769D2559" w:rsidTr="0044347D">
        <w:trPr>
          <w:del w:id="1429" w:author="Lewis Barnett" w:date="2020-06-16T16:09:00Z"/>
        </w:trPr>
        <w:tc>
          <w:tcPr>
            <w:tcW w:w="0" w:type="auto"/>
          </w:tcPr>
          <w:p w14:paraId="4568DB18" w14:textId="54672C37" w:rsidR="00C31143" w:rsidDel="00E36A06" w:rsidRDefault="0083649F">
            <w:pPr>
              <w:spacing w:line="480" w:lineRule="auto"/>
              <w:rPr>
                <w:del w:id="1430" w:author="Lewis Barnett" w:date="2020-06-16T16:09:00Z"/>
              </w:rPr>
              <w:pPrChange w:id="1431" w:author="Lewis Barnett" w:date="2020-06-16T16:12:00Z">
                <w:pPr/>
              </w:pPrChange>
            </w:pPr>
            <m:oMathPara>
              <m:oMath>
                <m:sSub>
                  <m:sSubPr>
                    <m:ctrlPr>
                      <w:del w:id="1432" w:author="Lewis Barnett" w:date="2020-06-16T16:09:00Z">
                        <w:rPr>
                          <w:rFonts w:ascii="Cambria Math" w:hAnsi="Cambria Math"/>
                          <w:i/>
                        </w:rPr>
                      </w:del>
                    </m:ctrlPr>
                  </m:sSubPr>
                  <m:e>
                    <m:r>
                      <w:del w:id="1433" w:author="Lewis Barnett" w:date="2020-06-16T16:09:00Z">
                        <w:rPr>
                          <w:rFonts w:ascii="Cambria Math" w:hAnsi="Cambria Math"/>
                        </w:rPr>
                        <m:t>σ</m:t>
                      </w:del>
                    </m:r>
                  </m:e>
                  <m:sub>
                    <m:r>
                      <w:del w:id="1434" w:author="Lewis Barnett" w:date="2020-06-16T16:09:00Z">
                        <w:rPr>
                          <w:rFonts w:ascii="Cambria Math" w:hAnsi="Cambria Math"/>
                        </w:rPr>
                        <m:t>O,trend</m:t>
                      </w:del>
                    </m:r>
                  </m:sub>
                </m:sSub>
              </m:oMath>
            </m:oMathPara>
          </w:p>
        </w:tc>
        <w:tc>
          <w:tcPr>
            <w:tcW w:w="0" w:type="auto"/>
          </w:tcPr>
          <w:p w14:paraId="62AA09CC" w14:textId="0DC7EB60" w:rsidR="00C31143" w:rsidDel="00E36A06" w:rsidRDefault="00C31143">
            <w:pPr>
              <w:spacing w:line="480" w:lineRule="auto"/>
              <w:rPr>
                <w:del w:id="1435" w:author="Lewis Barnett" w:date="2020-06-16T16:09:00Z"/>
              </w:rPr>
              <w:pPrChange w:id="1436" w:author="Lewis Barnett" w:date="2020-06-16T16:12:00Z">
                <w:pPr/>
              </w:pPrChange>
            </w:pPr>
            <w:del w:id="1437" w:author="Lewis Barnett" w:date="2020-06-16T16:09:00Z">
              <w:r w:rsidDel="00E36A06">
                <w:delText>Standard deviation of spatial process</w:delText>
              </w:r>
              <w:r w:rsidR="00AA3095" w:rsidDel="00E36A06">
                <w:delText xml:space="preserve"> (trend field)</w:delText>
              </w:r>
            </w:del>
          </w:p>
        </w:tc>
        <w:tc>
          <w:tcPr>
            <w:tcW w:w="0" w:type="auto"/>
          </w:tcPr>
          <w:p w14:paraId="3046CE66" w14:textId="2CC40268" w:rsidR="00C31143" w:rsidRPr="00C21535" w:rsidDel="00E36A06" w:rsidRDefault="00C31143">
            <w:pPr>
              <w:spacing w:line="480" w:lineRule="auto"/>
              <w:rPr>
                <w:del w:id="1438" w:author="Lewis Barnett" w:date="2020-06-16T16:09:00Z"/>
              </w:rPr>
              <w:pPrChange w:id="1439" w:author="Lewis Barnett" w:date="2020-06-16T16:12:00Z">
                <w:pPr/>
              </w:pPrChange>
            </w:pPr>
            <w:del w:id="1440" w:author="Lewis Barnett" w:date="2020-06-16T16:09:00Z">
              <w:r w:rsidDel="00E36A06">
                <w:delText>0.01</w:delText>
              </w:r>
            </w:del>
          </w:p>
        </w:tc>
      </w:tr>
    </w:tbl>
    <w:p w14:paraId="51617391" w14:textId="05AEB1CF" w:rsidR="0046021E" w:rsidDel="00E36A06" w:rsidRDefault="0046021E">
      <w:pPr>
        <w:spacing w:line="480" w:lineRule="auto"/>
        <w:rPr>
          <w:del w:id="1441" w:author="Lewis Barnett" w:date="2020-06-16T16:09:00Z"/>
        </w:rPr>
        <w:pPrChange w:id="1442" w:author="Lewis Barnett" w:date="2020-06-16T16:12:00Z">
          <w:pPr>
            <w:spacing w:after="160" w:line="480" w:lineRule="auto"/>
          </w:pPr>
        </w:pPrChange>
      </w:pPr>
    </w:p>
    <w:p w14:paraId="0D391DEF" w14:textId="5DE3E6A9" w:rsidR="00344523" w:rsidDel="00E36A06" w:rsidRDefault="0008062F">
      <w:pPr>
        <w:spacing w:line="480" w:lineRule="auto"/>
        <w:rPr>
          <w:del w:id="1443" w:author="Lewis Barnett" w:date="2020-06-16T16:09:00Z"/>
        </w:rPr>
        <w:pPrChange w:id="1444" w:author="Lewis Barnett" w:date="2020-06-16T16:12:00Z">
          <w:pPr>
            <w:spacing w:after="160" w:line="480" w:lineRule="auto"/>
          </w:pPr>
        </w:pPrChange>
      </w:pPr>
      <w:del w:id="1445" w:author="Lewis Barnett" w:date="2020-06-16T16:09:00Z">
        <w:r w:rsidDel="00E36A06">
          <w:delText xml:space="preserve">Table </w:delText>
        </w:r>
        <w:r w:rsidR="0046021E" w:rsidDel="00E36A06">
          <w:delText>S2</w:delText>
        </w:r>
        <w:r w:rsidDel="00E36A06">
          <w:delText>. Empirical occurrence and mean catch rates</w:delText>
        </w:r>
        <w:r w:rsidR="00B6471E" w:rsidDel="00E36A06">
          <w:delText xml:space="preserve"> for positive tows</w:delText>
        </w:r>
        <w:r w:rsidR="00257344" w:rsidDel="00E36A06">
          <w:delText xml:space="preserve"> (CPUE in kg/</w:delText>
        </w:r>
        <w:r w:rsidDel="00E36A06">
          <w:delText>km</w:delText>
        </w:r>
        <w:r w:rsidRPr="00234BE8" w:rsidDel="00E36A06">
          <w:rPr>
            <w:vertAlign w:val="superscript"/>
          </w:rPr>
          <w:delText>2</w:delText>
        </w:r>
        <w:r w:rsidDel="00E36A06">
          <w:delText xml:space="preserve">) </w:delText>
        </w:r>
        <w:r w:rsidR="00B6471E" w:rsidDel="00E36A06">
          <w:delText xml:space="preserve">for the </w:delText>
        </w:r>
        <w:r w:rsidR="006F0B46" w:rsidDel="00E36A06">
          <w:delText>19</w:delText>
        </w:r>
        <w:r w:rsidR="00B6471E" w:rsidDel="00E36A06">
          <w:delText xml:space="preserve"> </w:delText>
        </w:r>
        <w:r w:rsidR="00860B19" w:rsidDel="00E36A06">
          <w:delText>W</w:delText>
        </w:r>
        <w:r w:rsidR="00B6471E" w:rsidDel="00E36A06">
          <w:delText>est</w:delText>
        </w:r>
        <w:r w:rsidR="00234BE8" w:rsidDel="00E36A06">
          <w:delText xml:space="preserve"> </w:delText>
        </w:r>
        <w:r w:rsidR="00860B19" w:rsidDel="00E36A06">
          <w:delText>C</w:delText>
        </w:r>
        <w:r w:rsidR="00B6471E" w:rsidDel="00E36A06">
          <w:delText xml:space="preserve">oast groundfish species included in our analysis. </w:delText>
        </w:r>
      </w:del>
    </w:p>
    <w:tbl>
      <w:tblPr>
        <w:tblW w:w="8455" w:type="dxa"/>
        <w:tblLook w:val="04A0" w:firstRow="1" w:lastRow="0" w:firstColumn="1" w:lastColumn="0" w:noHBand="0" w:noVBand="1"/>
      </w:tblPr>
      <w:tblGrid>
        <w:gridCol w:w="2875"/>
        <w:gridCol w:w="2700"/>
        <w:gridCol w:w="1350"/>
        <w:gridCol w:w="1530"/>
      </w:tblGrid>
      <w:tr w:rsidR="00DC32E2" w:rsidRPr="006C048B" w:rsidDel="00E36A06" w14:paraId="114EAD9E" w14:textId="6AD5891F" w:rsidTr="006C048B">
        <w:trPr>
          <w:trHeight w:val="320"/>
          <w:del w:id="1446"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39818EE1" w:rsidR="00DC32E2" w:rsidRPr="006C048B" w:rsidDel="00E36A06" w:rsidRDefault="007A4D22">
            <w:pPr>
              <w:spacing w:line="480" w:lineRule="auto"/>
              <w:rPr>
                <w:del w:id="1447" w:author="Lewis Barnett" w:date="2020-06-16T16:09:00Z"/>
                <w:i/>
                <w:color w:val="000000"/>
              </w:rPr>
              <w:pPrChange w:id="1448" w:author="Lewis Barnett" w:date="2020-06-16T16:12:00Z">
                <w:pPr/>
              </w:pPrChange>
            </w:pPr>
            <w:del w:id="1449" w:author="Lewis Barnett" w:date="2020-06-16T16:09:00Z">
              <w:r w:rsidRPr="006C048B" w:rsidDel="00E36A06">
                <w:rPr>
                  <w:i/>
                  <w:color w:val="000000"/>
                </w:rPr>
                <w:delText>Species c</w:delText>
              </w:r>
              <w:r w:rsidR="00DC32E2" w:rsidRPr="006C048B" w:rsidDel="00E36A06">
                <w:rPr>
                  <w:i/>
                  <w:color w:val="000000"/>
                </w:rPr>
                <w:delText>ommon name</w:delText>
              </w:r>
            </w:del>
          </w:p>
        </w:tc>
        <w:tc>
          <w:tcPr>
            <w:tcW w:w="2700" w:type="dxa"/>
            <w:tcBorders>
              <w:top w:val="single" w:sz="4" w:space="0" w:color="auto"/>
              <w:left w:val="nil"/>
              <w:bottom w:val="single" w:sz="4" w:space="0" w:color="auto"/>
              <w:right w:val="single" w:sz="4" w:space="0" w:color="auto"/>
            </w:tcBorders>
          </w:tcPr>
          <w:p w14:paraId="77E6EAC7" w14:textId="3A5312BF" w:rsidR="00DC32E2" w:rsidRPr="006C048B" w:rsidDel="00E36A06" w:rsidRDefault="00DC32E2">
            <w:pPr>
              <w:spacing w:line="480" w:lineRule="auto"/>
              <w:rPr>
                <w:del w:id="1450" w:author="Lewis Barnett" w:date="2020-06-16T16:09:00Z"/>
                <w:i/>
                <w:color w:val="000000"/>
              </w:rPr>
              <w:pPrChange w:id="1451" w:author="Lewis Barnett" w:date="2020-06-16T16:12:00Z">
                <w:pPr/>
              </w:pPrChange>
            </w:pPr>
            <w:del w:id="1452" w:author="Lewis Barnett" w:date="2020-06-16T16:09:00Z">
              <w:r w:rsidRPr="006C048B" w:rsidDel="00E36A06">
                <w:rPr>
                  <w:i/>
                  <w:color w:val="000000"/>
                </w:rPr>
                <w:delText>Species</w:delText>
              </w:r>
            </w:del>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20AB3" w14:textId="20030E64" w:rsidR="00DC32E2" w:rsidRPr="006C048B" w:rsidDel="00E36A06" w:rsidRDefault="00DC32E2">
            <w:pPr>
              <w:spacing w:line="480" w:lineRule="auto"/>
              <w:rPr>
                <w:del w:id="1453" w:author="Lewis Barnett" w:date="2020-06-16T16:09:00Z"/>
                <w:i/>
                <w:color w:val="000000"/>
              </w:rPr>
              <w:pPrChange w:id="1454" w:author="Lewis Barnett" w:date="2020-06-16T16:12:00Z">
                <w:pPr/>
              </w:pPrChange>
            </w:pPr>
            <w:del w:id="1455" w:author="Lewis Barnett" w:date="2020-06-16T16:09:00Z">
              <w:r w:rsidRPr="006C048B" w:rsidDel="00E36A06">
                <w:rPr>
                  <w:i/>
                  <w:color w:val="000000"/>
                </w:rPr>
                <w:delText>Occurrence</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304BE679" w:rsidR="00DC32E2" w:rsidRPr="006C048B" w:rsidDel="00E36A06" w:rsidRDefault="00DC32E2">
            <w:pPr>
              <w:spacing w:line="480" w:lineRule="auto"/>
              <w:rPr>
                <w:del w:id="1456" w:author="Lewis Barnett" w:date="2020-06-16T16:09:00Z"/>
                <w:i/>
                <w:color w:val="000000"/>
              </w:rPr>
              <w:pPrChange w:id="1457" w:author="Lewis Barnett" w:date="2020-06-16T16:12:00Z">
                <w:pPr/>
              </w:pPrChange>
            </w:pPr>
            <w:del w:id="1458" w:author="Lewis Barnett" w:date="2020-06-16T16:09:00Z">
              <w:r w:rsidRPr="006C048B" w:rsidDel="00E36A06">
                <w:rPr>
                  <w:i/>
                  <w:color w:val="000000"/>
                </w:rPr>
                <w:delText>Mean CPUE</w:delText>
              </w:r>
            </w:del>
          </w:p>
        </w:tc>
      </w:tr>
      <w:tr w:rsidR="00DC32E2" w:rsidRPr="006C048B" w:rsidDel="00E36A06" w14:paraId="74926376" w14:textId="74855325" w:rsidTr="006C048B">
        <w:trPr>
          <w:trHeight w:val="320"/>
          <w:del w:id="145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1CFA49F3" w:rsidR="00DC32E2" w:rsidRPr="006C048B" w:rsidDel="00E36A06" w:rsidRDefault="00DC32E2">
            <w:pPr>
              <w:spacing w:line="480" w:lineRule="auto"/>
              <w:rPr>
                <w:del w:id="1460" w:author="Lewis Barnett" w:date="2020-06-16T16:09:00Z"/>
                <w:color w:val="000000"/>
              </w:rPr>
              <w:pPrChange w:id="1461" w:author="Lewis Barnett" w:date="2020-06-16T16:12:00Z">
                <w:pPr/>
              </w:pPrChange>
            </w:pPr>
            <w:del w:id="1462" w:author="Lewis Barnett" w:date="2020-06-16T16:09:00Z">
              <w:r w:rsidRPr="006C048B" w:rsidDel="00E36A06">
                <w:rPr>
                  <w:color w:val="000000"/>
                </w:rPr>
                <w:delText>arrowtooth flounder</w:delText>
              </w:r>
            </w:del>
          </w:p>
        </w:tc>
        <w:tc>
          <w:tcPr>
            <w:tcW w:w="2700" w:type="dxa"/>
            <w:tcBorders>
              <w:top w:val="single" w:sz="4" w:space="0" w:color="auto"/>
              <w:left w:val="nil"/>
              <w:bottom w:val="single" w:sz="4" w:space="0" w:color="auto"/>
              <w:right w:val="single" w:sz="4" w:space="0" w:color="auto"/>
            </w:tcBorders>
          </w:tcPr>
          <w:p w14:paraId="07129EAF" w14:textId="45785AA1" w:rsidR="00DC32E2" w:rsidRPr="006C048B" w:rsidDel="00E36A06" w:rsidRDefault="00BB5186">
            <w:pPr>
              <w:spacing w:line="480" w:lineRule="auto"/>
              <w:rPr>
                <w:del w:id="1463" w:author="Lewis Barnett" w:date="2020-06-16T16:09:00Z"/>
                <w:i/>
                <w:color w:val="000000"/>
              </w:rPr>
              <w:pPrChange w:id="1464" w:author="Lewis Barnett" w:date="2020-06-16T16:12:00Z">
                <w:pPr/>
              </w:pPrChange>
            </w:pPr>
            <w:del w:id="1465" w:author="Lewis Barnett" w:date="2020-06-16T16:09:00Z">
              <w:r w:rsidRPr="006C048B" w:rsidDel="00E36A06">
                <w:rPr>
                  <w:i/>
                  <w:color w:val="000000"/>
                </w:rPr>
                <w:delText>Atheresthes stomias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D8013E9" w14:textId="3539B9D1" w:rsidR="00DC32E2" w:rsidRPr="006C048B" w:rsidDel="00E36A06" w:rsidRDefault="00DC32E2">
            <w:pPr>
              <w:spacing w:line="480" w:lineRule="auto"/>
              <w:rPr>
                <w:del w:id="1466" w:author="Lewis Barnett" w:date="2020-06-16T16:09:00Z"/>
                <w:color w:val="000000"/>
              </w:rPr>
              <w:pPrChange w:id="1467" w:author="Lewis Barnett" w:date="2020-06-16T16:12:00Z">
                <w:pPr>
                  <w:jc w:val="center"/>
                </w:pPr>
              </w:pPrChange>
            </w:pPr>
            <w:del w:id="1468" w:author="Lewis Barnett" w:date="2020-06-16T16:09:00Z">
              <w:r w:rsidRPr="006C048B" w:rsidDel="00E36A06">
                <w:rPr>
                  <w:color w:val="000000"/>
                </w:rPr>
                <w:delText>0.36</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5889A40" w14:textId="029A4CEA" w:rsidR="00DC32E2" w:rsidRPr="006C048B" w:rsidDel="00E36A06" w:rsidRDefault="00DC32E2">
            <w:pPr>
              <w:spacing w:line="480" w:lineRule="auto"/>
              <w:rPr>
                <w:del w:id="1469" w:author="Lewis Barnett" w:date="2020-06-16T16:09:00Z"/>
                <w:color w:val="000000"/>
              </w:rPr>
              <w:pPrChange w:id="1470" w:author="Lewis Barnett" w:date="2020-06-16T16:12:00Z">
                <w:pPr>
                  <w:jc w:val="center"/>
                </w:pPr>
              </w:pPrChange>
            </w:pPr>
            <w:del w:id="1471" w:author="Lewis Barnett" w:date="2020-06-16T16:09:00Z">
              <w:r w:rsidRPr="006C048B" w:rsidDel="00E36A06">
                <w:rPr>
                  <w:color w:val="000000"/>
                </w:rPr>
                <w:delText>1535.47</w:delText>
              </w:r>
            </w:del>
          </w:p>
        </w:tc>
      </w:tr>
      <w:tr w:rsidR="00DC32E2" w:rsidRPr="006C048B" w:rsidDel="00E36A06" w14:paraId="5780145C" w14:textId="40BFB683" w:rsidTr="006C048B">
        <w:trPr>
          <w:trHeight w:val="320"/>
          <w:del w:id="147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39D39DBE" w:rsidR="00DC32E2" w:rsidRPr="006C048B" w:rsidDel="00E36A06" w:rsidRDefault="00DC32E2">
            <w:pPr>
              <w:spacing w:line="480" w:lineRule="auto"/>
              <w:rPr>
                <w:del w:id="1473" w:author="Lewis Barnett" w:date="2020-06-16T16:09:00Z"/>
                <w:color w:val="000000"/>
              </w:rPr>
              <w:pPrChange w:id="1474" w:author="Lewis Barnett" w:date="2020-06-16T16:12:00Z">
                <w:pPr/>
              </w:pPrChange>
            </w:pPr>
            <w:del w:id="1475" w:author="Lewis Barnett" w:date="2020-06-16T16:09:00Z">
              <w:r w:rsidRPr="006C048B" w:rsidDel="00E36A06">
                <w:rPr>
                  <w:color w:val="000000"/>
                </w:rPr>
                <w:lastRenderedPageBreak/>
                <w:delText>big skate</w:delText>
              </w:r>
            </w:del>
          </w:p>
        </w:tc>
        <w:tc>
          <w:tcPr>
            <w:tcW w:w="2700" w:type="dxa"/>
            <w:tcBorders>
              <w:top w:val="single" w:sz="4" w:space="0" w:color="auto"/>
              <w:left w:val="nil"/>
              <w:bottom w:val="single" w:sz="4" w:space="0" w:color="auto"/>
              <w:right w:val="single" w:sz="4" w:space="0" w:color="auto"/>
            </w:tcBorders>
          </w:tcPr>
          <w:p w14:paraId="6AF30A6E" w14:textId="5EC29218" w:rsidR="00DC32E2" w:rsidRPr="006C048B" w:rsidDel="00E36A06" w:rsidRDefault="00BB5186">
            <w:pPr>
              <w:spacing w:line="480" w:lineRule="auto"/>
              <w:rPr>
                <w:del w:id="1476" w:author="Lewis Barnett" w:date="2020-06-16T16:09:00Z"/>
                <w:i/>
                <w:color w:val="000000"/>
              </w:rPr>
              <w:pPrChange w:id="1477" w:author="Lewis Barnett" w:date="2020-06-16T16:12:00Z">
                <w:pPr>
                  <w:tabs>
                    <w:tab w:val="left" w:pos="1215"/>
                  </w:tabs>
                </w:pPr>
              </w:pPrChange>
            </w:pPr>
            <w:del w:id="1478" w:author="Lewis Barnett" w:date="2020-06-16T16:09:00Z">
              <w:r w:rsidRPr="006C048B" w:rsidDel="00E36A06">
                <w:rPr>
                  <w:i/>
                  <w:color w:val="000000"/>
                </w:rPr>
                <w:delText>Raja binoculata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8756675" w14:textId="696B9E93" w:rsidR="00DC32E2" w:rsidRPr="006C048B" w:rsidDel="00E36A06" w:rsidRDefault="00DC32E2">
            <w:pPr>
              <w:spacing w:line="480" w:lineRule="auto"/>
              <w:rPr>
                <w:del w:id="1479" w:author="Lewis Barnett" w:date="2020-06-16T16:09:00Z"/>
                <w:color w:val="000000"/>
              </w:rPr>
              <w:pPrChange w:id="1480" w:author="Lewis Barnett" w:date="2020-06-16T16:12:00Z">
                <w:pPr>
                  <w:jc w:val="center"/>
                </w:pPr>
              </w:pPrChange>
            </w:pPr>
            <w:del w:id="1481" w:author="Lewis Barnett" w:date="2020-06-16T16:09:00Z">
              <w:r w:rsidRPr="006C048B" w:rsidDel="00E36A06">
                <w:rPr>
                  <w:color w:val="000000"/>
                </w:rPr>
                <w:delText>0.15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AE893EF" w14:textId="60AF50E8" w:rsidR="00DC32E2" w:rsidRPr="006C048B" w:rsidDel="00E36A06" w:rsidRDefault="00DC32E2">
            <w:pPr>
              <w:spacing w:line="480" w:lineRule="auto"/>
              <w:rPr>
                <w:del w:id="1482" w:author="Lewis Barnett" w:date="2020-06-16T16:09:00Z"/>
                <w:color w:val="000000"/>
              </w:rPr>
              <w:pPrChange w:id="1483" w:author="Lewis Barnett" w:date="2020-06-16T16:12:00Z">
                <w:pPr>
                  <w:jc w:val="center"/>
                </w:pPr>
              </w:pPrChange>
            </w:pPr>
            <w:del w:id="1484" w:author="Lewis Barnett" w:date="2020-06-16T16:09:00Z">
              <w:r w:rsidRPr="006C048B" w:rsidDel="00E36A06">
                <w:rPr>
                  <w:color w:val="000000"/>
                </w:rPr>
                <w:delText>826.21</w:delText>
              </w:r>
            </w:del>
          </w:p>
        </w:tc>
      </w:tr>
      <w:tr w:rsidR="00DC32E2" w:rsidRPr="006C048B" w:rsidDel="00E36A06" w14:paraId="7FDC69C4" w14:textId="2DC0AE6A" w:rsidTr="006C048B">
        <w:trPr>
          <w:trHeight w:val="320"/>
          <w:del w:id="148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15C99E74" w:rsidR="00DC32E2" w:rsidRPr="006C048B" w:rsidDel="00E36A06" w:rsidRDefault="00DC32E2">
            <w:pPr>
              <w:spacing w:line="480" w:lineRule="auto"/>
              <w:rPr>
                <w:del w:id="1486" w:author="Lewis Barnett" w:date="2020-06-16T16:09:00Z"/>
                <w:color w:val="000000"/>
              </w:rPr>
              <w:pPrChange w:id="1487" w:author="Lewis Barnett" w:date="2020-06-16T16:12:00Z">
                <w:pPr/>
              </w:pPrChange>
            </w:pPr>
            <w:del w:id="1488" w:author="Lewis Barnett" w:date="2020-06-16T16:09:00Z">
              <w:r w:rsidRPr="006C048B" w:rsidDel="00E36A06">
                <w:rPr>
                  <w:color w:val="000000"/>
                </w:rPr>
                <w:delText>bocaccio</w:delText>
              </w:r>
            </w:del>
          </w:p>
        </w:tc>
        <w:tc>
          <w:tcPr>
            <w:tcW w:w="2700" w:type="dxa"/>
            <w:tcBorders>
              <w:top w:val="single" w:sz="4" w:space="0" w:color="auto"/>
              <w:left w:val="nil"/>
              <w:bottom w:val="single" w:sz="4" w:space="0" w:color="auto"/>
              <w:right w:val="single" w:sz="4" w:space="0" w:color="auto"/>
            </w:tcBorders>
          </w:tcPr>
          <w:p w14:paraId="31189202" w14:textId="3D9E2856" w:rsidR="00DC32E2" w:rsidRPr="006C048B" w:rsidDel="00E36A06" w:rsidRDefault="00BB5186">
            <w:pPr>
              <w:spacing w:line="480" w:lineRule="auto"/>
              <w:rPr>
                <w:del w:id="1489" w:author="Lewis Barnett" w:date="2020-06-16T16:09:00Z"/>
                <w:i/>
                <w:color w:val="000000"/>
              </w:rPr>
              <w:pPrChange w:id="1490" w:author="Lewis Barnett" w:date="2020-06-16T16:12:00Z">
                <w:pPr/>
              </w:pPrChange>
            </w:pPr>
            <w:del w:id="1491" w:author="Lewis Barnett" w:date="2020-06-16T16:09:00Z">
              <w:r w:rsidRPr="006C048B" w:rsidDel="00E36A06">
                <w:rPr>
                  <w:i/>
                  <w:color w:val="000000"/>
                </w:rPr>
                <w:delText>Sebastes paucispinis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829D16B" w14:textId="777E3139" w:rsidR="00DC32E2" w:rsidRPr="006C048B" w:rsidDel="00E36A06" w:rsidRDefault="00DC32E2">
            <w:pPr>
              <w:spacing w:line="480" w:lineRule="auto"/>
              <w:rPr>
                <w:del w:id="1492" w:author="Lewis Barnett" w:date="2020-06-16T16:09:00Z"/>
                <w:color w:val="000000"/>
              </w:rPr>
              <w:pPrChange w:id="1493" w:author="Lewis Barnett" w:date="2020-06-16T16:12:00Z">
                <w:pPr>
                  <w:jc w:val="center"/>
                </w:pPr>
              </w:pPrChange>
            </w:pPr>
            <w:del w:id="1494"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753AB39" w14:textId="3F334A93" w:rsidR="00DC32E2" w:rsidRPr="006C048B" w:rsidDel="00E36A06" w:rsidRDefault="00DC32E2">
            <w:pPr>
              <w:spacing w:line="480" w:lineRule="auto"/>
              <w:rPr>
                <w:del w:id="1495" w:author="Lewis Barnett" w:date="2020-06-16T16:09:00Z"/>
                <w:color w:val="000000"/>
              </w:rPr>
              <w:pPrChange w:id="1496" w:author="Lewis Barnett" w:date="2020-06-16T16:12:00Z">
                <w:pPr>
                  <w:jc w:val="center"/>
                </w:pPr>
              </w:pPrChange>
            </w:pPr>
            <w:del w:id="1497" w:author="Lewis Barnett" w:date="2020-06-16T16:09:00Z">
              <w:r w:rsidRPr="006C048B" w:rsidDel="00E36A06">
                <w:rPr>
                  <w:color w:val="000000"/>
                </w:rPr>
                <w:delText>1116.80</w:delText>
              </w:r>
            </w:del>
          </w:p>
        </w:tc>
      </w:tr>
      <w:tr w:rsidR="00DC32E2" w:rsidRPr="006C048B" w:rsidDel="00E36A06" w14:paraId="083474D8" w14:textId="70F5CE5C" w:rsidTr="006C048B">
        <w:trPr>
          <w:trHeight w:val="320"/>
          <w:del w:id="149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53EFD726" w:rsidR="00DC32E2" w:rsidRPr="006C048B" w:rsidDel="00E36A06" w:rsidRDefault="00DC32E2">
            <w:pPr>
              <w:spacing w:line="480" w:lineRule="auto"/>
              <w:rPr>
                <w:del w:id="1499" w:author="Lewis Barnett" w:date="2020-06-16T16:09:00Z"/>
                <w:color w:val="000000"/>
              </w:rPr>
              <w:pPrChange w:id="1500" w:author="Lewis Barnett" w:date="2020-06-16T16:12:00Z">
                <w:pPr/>
              </w:pPrChange>
            </w:pPr>
            <w:del w:id="1501" w:author="Lewis Barnett" w:date="2020-06-16T16:09:00Z">
              <w:r w:rsidRPr="006C048B" w:rsidDel="00E36A06">
                <w:rPr>
                  <w:color w:val="000000"/>
                </w:rPr>
                <w:delText>canary rockfish</w:delText>
              </w:r>
            </w:del>
          </w:p>
        </w:tc>
        <w:tc>
          <w:tcPr>
            <w:tcW w:w="2700" w:type="dxa"/>
            <w:tcBorders>
              <w:top w:val="single" w:sz="4" w:space="0" w:color="auto"/>
              <w:left w:val="nil"/>
              <w:bottom w:val="single" w:sz="4" w:space="0" w:color="auto"/>
              <w:right w:val="single" w:sz="4" w:space="0" w:color="auto"/>
            </w:tcBorders>
          </w:tcPr>
          <w:p w14:paraId="7E82B4C9" w14:textId="12B46372" w:rsidR="00DC32E2" w:rsidRPr="006C048B" w:rsidDel="00E36A06" w:rsidRDefault="00BB5186">
            <w:pPr>
              <w:spacing w:line="480" w:lineRule="auto"/>
              <w:rPr>
                <w:del w:id="1502" w:author="Lewis Barnett" w:date="2020-06-16T16:09:00Z"/>
                <w:i/>
                <w:color w:val="000000"/>
              </w:rPr>
              <w:pPrChange w:id="1503" w:author="Lewis Barnett" w:date="2020-06-16T16:12:00Z">
                <w:pPr/>
              </w:pPrChange>
            </w:pPr>
            <w:del w:id="1504" w:author="Lewis Barnett" w:date="2020-06-16T16:09:00Z">
              <w:r w:rsidRPr="006C048B" w:rsidDel="00E36A06">
                <w:rPr>
                  <w:i/>
                  <w:color w:val="000000"/>
                </w:rPr>
                <w:delText>Sebastes pinniger</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9EBE78F" w14:textId="2D57C5BC" w:rsidR="00DC32E2" w:rsidRPr="006C048B" w:rsidDel="00E36A06" w:rsidRDefault="00DC32E2">
            <w:pPr>
              <w:spacing w:line="480" w:lineRule="auto"/>
              <w:rPr>
                <w:del w:id="1505" w:author="Lewis Barnett" w:date="2020-06-16T16:09:00Z"/>
                <w:color w:val="000000"/>
              </w:rPr>
              <w:pPrChange w:id="1506" w:author="Lewis Barnett" w:date="2020-06-16T16:12:00Z">
                <w:pPr>
                  <w:jc w:val="center"/>
                </w:pPr>
              </w:pPrChange>
            </w:pPr>
            <w:del w:id="1507"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A1F2753" w14:textId="1B49956A" w:rsidR="00DC32E2" w:rsidRPr="006C048B" w:rsidDel="00E36A06" w:rsidRDefault="00DC32E2">
            <w:pPr>
              <w:spacing w:line="480" w:lineRule="auto"/>
              <w:rPr>
                <w:del w:id="1508" w:author="Lewis Barnett" w:date="2020-06-16T16:09:00Z"/>
                <w:color w:val="000000"/>
              </w:rPr>
              <w:pPrChange w:id="1509" w:author="Lewis Barnett" w:date="2020-06-16T16:12:00Z">
                <w:pPr>
                  <w:jc w:val="center"/>
                </w:pPr>
              </w:pPrChange>
            </w:pPr>
            <w:del w:id="1510" w:author="Lewis Barnett" w:date="2020-06-16T16:09:00Z">
              <w:r w:rsidRPr="006C048B" w:rsidDel="00E36A06">
                <w:rPr>
                  <w:color w:val="000000"/>
                </w:rPr>
                <w:delText>3217.57</w:delText>
              </w:r>
            </w:del>
          </w:p>
        </w:tc>
      </w:tr>
      <w:tr w:rsidR="00DC32E2" w:rsidRPr="006C048B" w:rsidDel="00E36A06" w14:paraId="1755BC72" w14:textId="47F685C9" w:rsidTr="006C048B">
        <w:trPr>
          <w:trHeight w:val="320"/>
          <w:del w:id="151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20FA8ADF" w:rsidR="00DC32E2" w:rsidRPr="006C048B" w:rsidDel="00E36A06" w:rsidRDefault="00DC32E2">
            <w:pPr>
              <w:spacing w:line="480" w:lineRule="auto"/>
              <w:rPr>
                <w:del w:id="1512" w:author="Lewis Barnett" w:date="2020-06-16T16:09:00Z"/>
                <w:color w:val="000000"/>
              </w:rPr>
              <w:pPrChange w:id="1513" w:author="Lewis Barnett" w:date="2020-06-16T16:12:00Z">
                <w:pPr/>
              </w:pPrChange>
            </w:pPr>
            <w:del w:id="1514" w:author="Lewis Barnett" w:date="2020-06-16T16:09:00Z">
              <w:r w:rsidRPr="006C048B" w:rsidDel="00E36A06">
                <w:rPr>
                  <w:color w:val="000000"/>
                </w:rPr>
                <w:delText>darkblotched rockfish</w:delText>
              </w:r>
            </w:del>
          </w:p>
        </w:tc>
        <w:tc>
          <w:tcPr>
            <w:tcW w:w="2700" w:type="dxa"/>
            <w:tcBorders>
              <w:top w:val="single" w:sz="4" w:space="0" w:color="auto"/>
              <w:left w:val="nil"/>
              <w:bottom w:val="single" w:sz="4" w:space="0" w:color="auto"/>
              <w:right w:val="single" w:sz="4" w:space="0" w:color="auto"/>
            </w:tcBorders>
          </w:tcPr>
          <w:p w14:paraId="0189401D" w14:textId="28AA2D87" w:rsidR="00DC32E2" w:rsidRPr="006C048B" w:rsidDel="00E36A06" w:rsidRDefault="00BB5186">
            <w:pPr>
              <w:spacing w:line="480" w:lineRule="auto"/>
              <w:rPr>
                <w:del w:id="1515" w:author="Lewis Barnett" w:date="2020-06-16T16:09:00Z"/>
                <w:i/>
                <w:color w:val="000000"/>
              </w:rPr>
              <w:pPrChange w:id="1516" w:author="Lewis Barnett" w:date="2020-06-16T16:12:00Z">
                <w:pPr/>
              </w:pPrChange>
            </w:pPr>
            <w:del w:id="1517" w:author="Lewis Barnett" w:date="2020-06-16T16:09:00Z">
              <w:r w:rsidRPr="006C048B" w:rsidDel="00E36A06">
                <w:rPr>
                  <w:i/>
                  <w:color w:val="000000"/>
                </w:rPr>
                <w:delText>Sebastes crameri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1CD54BE" w14:textId="23A16558" w:rsidR="00DC32E2" w:rsidRPr="006C048B" w:rsidDel="00E36A06" w:rsidRDefault="00DC32E2">
            <w:pPr>
              <w:spacing w:line="480" w:lineRule="auto"/>
              <w:rPr>
                <w:del w:id="1518" w:author="Lewis Barnett" w:date="2020-06-16T16:09:00Z"/>
                <w:color w:val="000000"/>
              </w:rPr>
              <w:pPrChange w:id="1519" w:author="Lewis Barnett" w:date="2020-06-16T16:12:00Z">
                <w:pPr>
                  <w:jc w:val="center"/>
                </w:pPr>
              </w:pPrChange>
            </w:pPr>
            <w:del w:id="1520" w:author="Lewis Barnett" w:date="2020-06-16T16:09:00Z">
              <w:r w:rsidRPr="006C048B" w:rsidDel="00E36A06">
                <w:rPr>
                  <w:color w:val="000000"/>
                </w:rPr>
                <w:delText>0.18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D38CE78" w14:textId="01B99785" w:rsidR="00DC32E2" w:rsidRPr="006C048B" w:rsidDel="00E36A06" w:rsidRDefault="00DC32E2">
            <w:pPr>
              <w:spacing w:line="480" w:lineRule="auto"/>
              <w:rPr>
                <w:del w:id="1521" w:author="Lewis Barnett" w:date="2020-06-16T16:09:00Z"/>
                <w:color w:val="000000"/>
              </w:rPr>
              <w:pPrChange w:id="1522" w:author="Lewis Barnett" w:date="2020-06-16T16:12:00Z">
                <w:pPr>
                  <w:jc w:val="center"/>
                </w:pPr>
              </w:pPrChange>
            </w:pPr>
            <w:del w:id="1523" w:author="Lewis Barnett" w:date="2020-06-16T16:09:00Z">
              <w:r w:rsidRPr="006C048B" w:rsidDel="00E36A06">
                <w:rPr>
                  <w:color w:val="000000"/>
                </w:rPr>
                <w:delText>960.41</w:delText>
              </w:r>
            </w:del>
          </w:p>
        </w:tc>
      </w:tr>
      <w:tr w:rsidR="00DC32E2" w:rsidRPr="006C048B" w:rsidDel="00E36A06" w14:paraId="133DE616" w14:textId="365D80F6" w:rsidTr="006C048B">
        <w:trPr>
          <w:trHeight w:val="320"/>
          <w:del w:id="152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577739E6" w:rsidR="00DC32E2" w:rsidRPr="006C048B" w:rsidDel="00E36A06" w:rsidRDefault="00DC32E2">
            <w:pPr>
              <w:spacing w:line="480" w:lineRule="auto"/>
              <w:rPr>
                <w:del w:id="1525" w:author="Lewis Barnett" w:date="2020-06-16T16:09:00Z"/>
                <w:color w:val="000000"/>
              </w:rPr>
              <w:pPrChange w:id="1526" w:author="Lewis Barnett" w:date="2020-06-16T16:12:00Z">
                <w:pPr/>
              </w:pPrChange>
            </w:pPr>
            <w:del w:id="1527" w:author="Lewis Barnett" w:date="2020-06-16T16:09:00Z">
              <w:r w:rsidRPr="006C048B" w:rsidDel="00E36A06">
                <w:rPr>
                  <w:color w:val="000000"/>
                </w:rPr>
                <w:delText>Dover sole</w:delText>
              </w:r>
            </w:del>
          </w:p>
        </w:tc>
        <w:tc>
          <w:tcPr>
            <w:tcW w:w="2700" w:type="dxa"/>
            <w:tcBorders>
              <w:top w:val="single" w:sz="4" w:space="0" w:color="auto"/>
              <w:left w:val="nil"/>
              <w:bottom w:val="single" w:sz="4" w:space="0" w:color="auto"/>
              <w:right w:val="single" w:sz="4" w:space="0" w:color="auto"/>
            </w:tcBorders>
          </w:tcPr>
          <w:p w14:paraId="40F2E1CC" w14:textId="3E055432" w:rsidR="00DC32E2" w:rsidRPr="006C048B" w:rsidDel="00E36A06" w:rsidRDefault="00BB5186">
            <w:pPr>
              <w:spacing w:line="480" w:lineRule="auto"/>
              <w:rPr>
                <w:del w:id="1528" w:author="Lewis Barnett" w:date="2020-06-16T16:09:00Z"/>
                <w:i/>
                <w:color w:val="000000"/>
              </w:rPr>
              <w:pPrChange w:id="1529" w:author="Lewis Barnett" w:date="2020-06-16T16:12:00Z">
                <w:pPr>
                  <w:tabs>
                    <w:tab w:val="left" w:pos="285"/>
                  </w:tabs>
                </w:pPr>
              </w:pPrChange>
            </w:pPr>
            <w:del w:id="1530" w:author="Lewis Barnett" w:date="2020-06-16T16:09:00Z">
              <w:r w:rsidRPr="006C048B" w:rsidDel="00E36A06">
                <w:rPr>
                  <w:i/>
                  <w:color w:val="000000"/>
                </w:rPr>
                <w:delText>Microstomus pacificus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2E9FF35" w14:textId="6D7BCE24" w:rsidR="00DC32E2" w:rsidRPr="006C048B" w:rsidDel="00E36A06" w:rsidRDefault="00DC32E2">
            <w:pPr>
              <w:spacing w:line="480" w:lineRule="auto"/>
              <w:rPr>
                <w:del w:id="1531" w:author="Lewis Barnett" w:date="2020-06-16T16:09:00Z"/>
                <w:color w:val="000000"/>
              </w:rPr>
              <w:pPrChange w:id="1532" w:author="Lewis Barnett" w:date="2020-06-16T16:12:00Z">
                <w:pPr>
                  <w:jc w:val="center"/>
                </w:pPr>
              </w:pPrChange>
            </w:pPr>
            <w:del w:id="1533" w:author="Lewis Barnett" w:date="2020-06-16T16:09:00Z">
              <w:r w:rsidRPr="006C048B" w:rsidDel="00E36A06">
                <w:rPr>
                  <w:color w:val="000000"/>
                </w:rPr>
                <w:delText>0.84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F06ACC" w14:textId="41A01BF6" w:rsidR="00DC32E2" w:rsidRPr="006C048B" w:rsidDel="00E36A06" w:rsidRDefault="00DC32E2">
            <w:pPr>
              <w:spacing w:line="480" w:lineRule="auto"/>
              <w:rPr>
                <w:del w:id="1534" w:author="Lewis Barnett" w:date="2020-06-16T16:09:00Z"/>
                <w:color w:val="000000"/>
              </w:rPr>
              <w:pPrChange w:id="1535" w:author="Lewis Barnett" w:date="2020-06-16T16:12:00Z">
                <w:pPr>
                  <w:jc w:val="center"/>
                </w:pPr>
              </w:pPrChange>
            </w:pPr>
            <w:del w:id="1536" w:author="Lewis Barnett" w:date="2020-06-16T16:09:00Z">
              <w:r w:rsidRPr="006C048B" w:rsidDel="00E36A06">
                <w:rPr>
                  <w:color w:val="000000"/>
                </w:rPr>
                <w:delText>2968.49</w:delText>
              </w:r>
            </w:del>
          </w:p>
        </w:tc>
      </w:tr>
      <w:tr w:rsidR="00DC32E2" w:rsidRPr="006C048B" w:rsidDel="00E36A06" w14:paraId="08880158" w14:textId="45DCA89C" w:rsidTr="006C048B">
        <w:trPr>
          <w:trHeight w:val="320"/>
          <w:del w:id="153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3C2939FB" w:rsidR="00DC32E2" w:rsidRPr="006C048B" w:rsidDel="00E36A06" w:rsidRDefault="00DC32E2">
            <w:pPr>
              <w:spacing w:line="480" w:lineRule="auto"/>
              <w:rPr>
                <w:del w:id="1538" w:author="Lewis Barnett" w:date="2020-06-16T16:09:00Z"/>
                <w:color w:val="000000"/>
              </w:rPr>
              <w:pPrChange w:id="1539" w:author="Lewis Barnett" w:date="2020-06-16T16:12:00Z">
                <w:pPr/>
              </w:pPrChange>
            </w:pPr>
            <w:del w:id="1540" w:author="Lewis Barnett" w:date="2020-06-16T16:09:00Z">
              <w:r w:rsidRPr="006C048B" w:rsidDel="00E36A06">
                <w:rPr>
                  <w:color w:val="000000"/>
                </w:rPr>
                <w:delText>English sole</w:delText>
              </w:r>
            </w:del>
          </w:p>
        </w:tc>
        <w:tc>
          <w:tcPr>
            <w:tcW w:w="2700" w:type="dxa"/>
            <w:tcBorders>
              <w:top w:val="single" w:sz="4" w:space="0" w:color="auto"/>
              <w:left w:val="nil"/>
              <w:bottom w:val="single" w:sz="4" w:space="0" w:color="auto"/>
              <w:right w:val="single" w:sz="4" w:space="0" w:color="auto"/>
            </w:tcBorders>
          </w:tcPr>
          <w:p w14:paraId="1A81CA3A" w14:textId="29AB5471" w:rsidR="00DC32E2" w:rsidRPr="006C048B" w:rsidDel="00E36A06" w:rsidRDefault="00BB5186">
            <w:pPr>
              <w:spacing w:line="480" w:lineRule="auto"/>
              <w:rPr>
                <w:del w:id="1541" w:author="Lewis Barnett" w:date="2020-06-16T16:09:00Z"/>
                <w:i/>
                <w:color w:val="000000"/>
              </w:rPr>
              <w:pPrChange w:id="1542" w:author="Lewis Barnett" w:date="2020-06-16T16:12:00Z">
                <w:pPr/>
              </w:pPrChange>
            </w:pPr>
            <w:del w:id="1543" w:author="Lewis Barnett" w:date="2020-06-16T16:09:00Z">
              <w:r w:rsidRPr="006C048B" w:rsidDel="00E36A06">
                <w:rPr>
                  <w:i/>
                  <w:color w:val="000000"/>
                </w:rPr>
                <w:delText>Parophrys vetulus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68C5926" w14:textId="2CD34F24" w:rsidR="00DC32E2" w:rsidRPr="006C048B" w:rsidDel="00E36A06" w:rsidRDefault="00DC32E2">
            <w:pPr>
              <w:spacing w:line="480" w:lineRule="auto"/>
              <w:rPr>
                <w:del w:id="1544" w:author="Lewis Barnett" w:date="2020-06-16T16:09:00Z"/>
                <w:color w:val="000000"/>
              </w:rPr>
              <w:pPrChange w:id="1545" w:author="Lewis Barnett" w:date="2020-06-16T16:12:00Z">
                <w:pPr>
                  <w:jc w:val="center"/>
                </w:pPr>
              </w:pPrChange>
            </w:pPr>
            <w:del w:id="1546" w:author="Lewis Barnett" w:date="2020-06-16T16:09:00Z">
              <w:r w:rsidRPr="006C048B" w:rsidDel="00E36A06">
                <w:rPr>
                  <w:color w:val="000000"/>
                </w:rPr>
                <w:delText>0.41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144D40E" w14:textId="418FD49F" w:rsidR="00DC32E2" w:rsidRPr="006C048B" w:rsidDel="00E36A06" w:rsidRDefault="00DC32E2">
            <w:pPr>
              <w:spacing w:line="480" w:lineRule="auto"/>
              <w:rPr>
                <w:del w:id="1547" w:author="Lewis Barnett" w:date="2020-06-16T16:09:00Z"/>
                <w:color w:val="000000"/>
              </w:rPr>
              <w:pPrChange w:id="1548" w:author="Lewis Barnett" w:date="2020-06-16T16:12:00Z">
                <w:pPr>
                  <w:jc w:val="center"/>
                </w:pPr>
              </w:pPrChange>
            </w:pPr>
            <w:del w:id="1549" w:author="Lewis Barnett" w:date="2020-06-16T16:09:00Z">
              <w:r w:rsidRPr="006C048B" w:rsidDel="00E36A06">
                <w:rPr>
                  <w:color w:val="000000"/>
                </w:rPr>
                <w:delText>695.70</w:delText>
              </w:r>
            </w:del>
          </w:p>
        </w:tc>
      </w:tr>
      <w:tr w:rsidR="00DC32E2" w:rsidRPr="006C048B" w:rsidDel="00E36A06" w14:paraId="71233179" w14:textId="19F56DC1" w:rsidTr="006C048B">
        <w:trPr>
          <w:trHeight w:val="320"/>
          <w:del w:id="155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3D3D4223" w:rsidR="00DC32E2" w:rsidRPr="006C048B" w:rsidDel="00E36A06" w:rsidRDefault="00DC32E2">
            <w:pPr>
              <w:spacing w:line="480" w:lineRule="auto"/>
              <w:rPr>
                <w:del w:id="1551" w:author="Lewis Barnett" w:date="2020-06-16T16:09:00Z"/>
                <w:color w:val="000000"/>
              </w:rPr>
              <w:pPrChange w:id="1552" w:author="Lewis Barnett" w:date="2020-06-16T16:12:00Z">
                <w:pPr/>
              </w:pPrChange>
            </w:pPr>
            <w:del w:id="1553" w:author="Lewis Barnett" w:date="2020-06-16T16:09:00Z">
              <w:r w:rsidRPr="006C048B" w:rsidDel="00E36A06">
                <w:rPr>
                  <w:color w:val="000000"/>
                </w:rPr>
                <w:delText>lingcod</w:delText>
              </w:r>
            </w:del>
          </w:p>
        </w:tc>
        <w:tc>
          <w:tcPr>
            <w:tcW w:w="2700" w:type="dxa"/>
            <w:tcBorders>
              <w:top w:val="single" w:sz="4" w:space="0" w:color="auto"/>
              <w:left w:val="nil"/>
              <w:bottom w:val="single" w:sz="4" w:space="0" w:color="auto"/>
              <w:right w:val="single" w:sz="4" w:space="0" w:color="auto"/>
            </w:tcBorders>
          </w:tcPr>
          <w:p w14:paraId="769ABC99" w14:textId="2C656B47" w:rsidR="00DC32E2" w:rsidRPr="006C048B" w:rsidDel="00E36A06" w:rsidRDefault="00BB5186">
            <w:pPr>
              <w:spacing w:line="480" w:lineRule="auto"/>
              <w:rPr>
                <w:del w:id="1554" w:author="Lewis Barnett" w:date="2020-06-16T16:09:00Z"/>
                <w:i/>
                <w:color w:val="000000"/>
              </w:rPr>
              <w:pPrChange w:id="1555" w:author="Lewis Barnett" w:date="2020-06-16T16:12:00Z">
                <w:pPr/>
              </w:pPrChange>
            </w:pPr>
            <w:del w:id="1556" w:author="Lewis Barnett" w:date="2020-06-16T16:09:00Z">
              <w:r w:rsidRPr="006C048B" w:rsidDel="00E36A06">
                <w:rPr>
                  <w:i/>
                  <w:color w:val="000000"/>
                </w:rPr>
                <w:delText>Ophiodon elongatus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5F0E4C3" w14:textId="49D14F25" w:rsidR="00DC32E2" w:rsidRPr="006C048B" w:rsidDel="00E36A06" w:rsidRDefault="00DC32E2">
            <w:pPr>
              <w:spacing w:line="480" w:lineRule="auto"/>
              <w:rPr>
                <w:del w:id="1557" w:author="Lewis Barnett" w:date="2020-06-16T16:09:00Z"/>
                <w:color w:val="000000"/>
              </w:rPr>
              <w:pPrChange w:id="1558" w:author="Lewis Barnett" w:date="2020-06-16T16:12:00Z">
                <w:pPr>
                  <w:jc w:val="center"/>
                </w:pPr>
              </w:pPrChange>
            </w:pPr>
            <w:del w:id="1559" w:author="Lewis Barnett" w:date="2020-06-16T16:09:00Z">
              <w:r w:rsidRPr="006C048B" w:rsidDel="00E36A06">
                <w:rPr>
                  <w:color w:val="000000"/>
                </w:rPr>
                <w:delText>0.33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84C26A" w14:textId="7DD61BCC" w:rsidR="00DC32E2" w:rsidRPr="006C048B" w:rsidDel="00E36A06" w:rsidRDefault="00DC32E2">
            <w:pPr>
              <w:spacing w:line="480" w:lineRule="auto"/>
              <w:rPr>
                <w:del w:id="1560" w:author="Lewis Barnett" w:date="2020-06-16T16:09:00Z"/>
                <w:color w:val="000000"/>
              </w:rPr>
              <w:pPrChange w:id="1561" w:author="Lewis Barnett" w:date="2020-06-16T16:12:00Z">
                <w:pPr>
                  <w:jc w:val="center"/>
                </w:pPr>
              </w:pPrChange>
            </w:pPr>
            <w:del w:id="1562" w:author="Lewis Barnett" w:date="2020-06-16T16:09:00Z">
              <w:r w:rsidRPr="006C048B" w:rsidDel="00E36A06">
                <w:rPr>
                  <w:color w:val="000000"/>
                </w:rPr>
                <w:delText>873.42</w:delText>
              </w:r>
            </w:del>
          </w:p>
        </w:tc>
      </w:tr>
      <w:tr w:rsidR="00DC32E2" w:rsidRPr="006C048B" w:rsidDel="00E36A06" w14:paraId="38041736" w14:textId="5357BA5B" w:rsidTr="006C048B">
        <w:trPr>
          <w:trHeight w:val="320"/>
          <w:del w:id="156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0CB18E69" w:rsidR="00DC32E2" w:rsidRPr="006C048B" w:rsidDel="00E36A06" w:rsidRDefault="00DC32E2">
            <w:pPr>
              <w:spacing w:line="480" w:lineRule="auto"/>
              <w:rPr>
                <w:del w:id="1564" w:author="Lewis Barnett" w:date="2020-06-16T16:09:00Z"/>
                <w:color w:val="000000"/>
              </w:rPr>
              <w:pPrChange w:id="1565" w:author="Lewis Barnett" w:date="2020-06-16T16:12:00Z">
                <w:pPr/>
              </w:pPrChange>
            </w:pPr>
            <w:del w:id="1566" w:author="Lewis Barnett" w:date="2020-06-16T16:09:00Z">
              <w:r w:rsidRPr="006C048B" w:rsidDel="00E36A06">
                <w:rPr>
                  <w:color w:val="000000"/>
                </w:rPr>
                <w:delText>longnose skate</w:delText>
              </w:r>
            </w:del>
          </w:p>
        </w:tc>
        <w:tc>
          <w:tcPr>
            <w:tcW w:w="2700" w:type="dxa"/>
            <w:tcBorders>
              <w:top w:val="single" w:sz="4" w:space="0" w:color="auto"/>
              <w:left w:val="nil"/>
              <w:bottom w:val="single" w:sz="4" w:space="0" w:color="auto"/>
              <w:right w:val="single" w:sz="4" w:space="0" w:color="auto"/>
            </w:tcBorders>
          </w:tcPr>
          <w:p w14:paraId="6B00878D" w14:textId="2D67E878" w:rsidR="00DC32E2" w:rsidRPr="006C048B" w:rsidDel="00E36A06" w:rsidRDefault="00BB5186">
            <w:pPr>
              <w:spacing w:line="480" w:lineRule="auto"/>
              <w:rPr>
                <w:del w:id="1567" w:author="Lewis Barnett" w:date="2020-06-16T16:09:00Z"/>
                <w:i/>
                <w:color w:val="000000"/>
              </w:rPr>
              <w:pPrChange w:id="1568" w:author="Lewis Barnett" w:date="2020-06-16T16:12:00Z">
                <w:pPr/>
              </w:pPrChange>
            </w:pPr>
            <w:del w:id="1569" w:author="Lewis Barnett" w:date="2020-06-16T16:09:00Z">
              <w:r w:rsidRPr="006C048B" w:rsidDel="00E36A06">
                <w:rPr>
                  <w:i/>
                  <w:color w:val="000000"/>
                </w:rPr>
                <w:delText>Raja rhina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3200AEF" w14:textId="064E05E9" w:rsidR="00DC32E2" w:rsidRPr="006C048B" w:rsidDel="00E36A06" w:rsidRDefault="00DC32E2">
            <w:pPr>
              <w:spacing w:line="480" w:lineRule="auto"/>
              <w:rPr>
                <w:del w:id="1570" w:author="Lewis Barnett" w:date="2020-06-16T16:09:00Z"/>
                <w:color w:val="000000"/>
              </w:rPr>
              <w:pPrChange w:id="1571" w:author="Lewis Barnett" w:date="2020-06-16T16:12:00Z">
                <w:pPr>
                  <w:jc w:val="center"/>
                </w:pPr>
              </w:pPrChange>
            </w:pPr>
            <w:del w:id="1572" w:author="Lewis Barnett" w:date="2020-06-16T16:09:00Z">
              <w:r w:rsidRPr="006C048B" w:rsidDel="00E36A06">
                <w:rPr>
                  <w:color w:val="000000"/>
                </w:rPr>
                <w:delText>0.60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F50561B" w14:textId="7A45659A" w:rsidR="00DC32E2" w:rsidRPr="006C048B" w:rsidDel="00E36A06" w:rsidRDefault="00DC32E2">
            <w:pPr>
              <w:spacing w:line="480" w:lineRule="auto"/>
              <w:rPr>
                <w:del w:id="1573" w:author="Lewis Barnett" w:date="2020-06-16T16:09:00Z"/>
                <w:color w:val="000000"/>
              </w:rPr>
              <w:pPrChange w:id="1574" w:author="Lewis Barnett" w:date="2020-06-16T16:12:00Z">
                <w:pPr>
                  <w:jc w:val="center"/>
                </w:pPr>
              </w:pPrChange>
            </w:pPr>
            <w:del w:id="1575" w:author="Lewis Barnett" w:date="2020-06-16T16:09:00Z">
              <w:r w:rsidRPr="006C048B" w:rsidDel="00E36A06">
                <w:rPr>
                  <w:color w:val="000000"/>
                </w:rPr>
                <w:delText>985.95</w:delText>
              </w:r>
            </w:del>
          </w:p>
        </w:tc>
      </w:tr>
      <w:tr w:rsidR="00DC32E2" w:rsidRPr="006C048B" w:rsidDel="00E36A06" w14:paraId="42C6D79D" w14:textId="610C559F" w:rsidTr="006C048B">
        <w:trPr>
          <w:trHeight w:val="320"/>
          <w:del w:id="157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6795272C" w:rsidR="00DC32E2" w:rsidRPr="006C048B" w:rsidDel="00E36A06" w:rsidRDefault="00DC32E2">
            <w:pPr>
              <w:spacing w:line="480" w:lineRule="auto"/>
              <w:rPr>
                <w:del w:id="1577" w:author="Lewis Barnett" w:date="2020-06-16T16:09:00Z"/>
                <w:color w:val="000000"/>
              </w:rPr>
              <w:pPrChange w:id="1578" w:author="Lewis Barnett" w:date="2020-06-16T16:12:00Z">
                <w:pPr/>
              </w:pPrChange>
            </w:pPr>
            <w:del w:id="1579" w:author="Lewis Barnett" w:date="2020-06-16T16:09:00Z">
              <w:r w:rsidRPr="006C048B" w:rsidDel="00E36A06">
                <w:rPr>
                  <w:color w:val="000000"/>
                </w:rPr>
                <w:delText>Pacific halibut</w:delText>
              </w:r>
            </w:del>
          </w:p>
        </w:tc>
        <w:tc>
          <w:tcPr>
            <w:tcW w:w="2700" w:type="dxa"/>
            <w:tcBorders>
              <w:top w:val="single" w:sz="4" w:space="0" w:color="auto"/>
              <w:left w:val="nil"/>
              <w:bottom w:val="single" w:sz="4" w:space="0" w:color="auto"/>
              <w:right w:val="single" w:sz="4" w:space="0" w:color="auto"/>
            </w:tcBorders>
          </w:tcPr>
          <w:p w14:paraId="22A73B03" w14:textId="62951208" w:rsidR="00DC32E2" w:rsidRPr="006C048B" w:rsidDel="00E36A06" w:rsidRDefault="00BB5186">
            <w:pPr>
              <w:spacing w:line="480" w:lineRule="auto"/>
              <w:rPr>
                <w:del w:id="1580" w:author="Lewis Barnett" w:date="2020-06-16T16:09:00Z"/>
                <w:i/>
                <w:color w:val="000000"/>
              </w:rPr>
              <w:pPrChange w:id="1581" w:author="Lewis Barnett" w:date="2020-06-16T16:12:00Z">
                <w:pPr/>
              </w:pPrChange>
            </w:pPr>
            <w:del w:id="1582" w:author="Lewis Barnett" w:date="2020-06-16T16:09:00Z">
              <w:r w:rsidRPr="006C048B" w:rsidDel="00E36A06">
                <w:rPr>
                  <w:i/>
                  <w:color w:val="000000"/>
                </w:rPr>
                <w:delText>Hippoglossus stenolepis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A00788F" w14:textId="0BE1B7CB" w:rsidR="00DC32E2" w:rsidRPr="006C048B" w:rsidDel="00E36A06" w:rsidRDefault="00DC32E2">
            <w:pPr>
              <w:spacing w:line="480" w:lineRule="auto"/>
              <w:rPr>
                <w:del w:id="1583" w:author="Lewis Barnett" w:date="2020-06-16T16:09:00Z"/>
                <w:color w:val="000000"/>
              </w:rPr>
              <w:pPrChange w:id="1584" w:author="Lewis Barnett" w:date="2020-06-16T16:12:00Z">
                <w:pPr>
                  <w:jc w:val="center"/>
                </w:pPr>
              </w:pPrChange>
            </w:pPr>
            <w:del w:id="1585"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F1DBC1F" w14:textId="6D549606" w:rsidR="00DC32E2" w:rsidRPr="006C048B" w:rsidDel="00E36A06" w:rsidRDefault="00DC32E2">
            <w:pPr>
              <w:spacing w:line="480" w:lineRule="auto"/>
              <w:rPr>
                <w:del w:id="1586" w:author="Lewis Barnett" w:date="2020-06-16T16:09:00Z"/>
                <w:color w:val="000000"/>
              </w:rPr>
              <w:pPrChange w:id="1587" w:author="Lewis Barnett" w:date="2020-06-16T16:12:00Z">
                <w:pPr>
                  <w:jc w:val="center"/>
                </w:pPr>
              </w:pPrChange>
            </w:pPr>
            <w:del w:id="1588" w:author="Lewis Barnett" w:date="2020-06-16T16:09:00Z">
              <w:r w:rsidRPr="006C048B" w:rsidDel="00E36A06">
                <w:rPr>
                  <w:color w:val="000000"/>
                </w:rPr>
                <w:delText>1031.22</w:delText>
              </w:r>
            </w:del>
          </w:p>
        </w:tc>
      </w:tr>
      <w:tr w:rsidR="00DC32E2" w:rsidRPr="006C048B" w:rsidDel="00E36A06" w14:paraId="5384138C" w14:textId="50571D33" w:rsidTr="006C048B">
        <w:trPr>
          <w:trHeight w:val="320"/>
          <w:del w:id="158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313D8EE7" w:rsidR="00DC32E2" w:rsidRPr="006C048B" w:rsidDel="00E36A06" w:rsidRDefault="00DC32E2">
            <w:pPr>
              <w:spacing w:line="480" w:lineRule="auto"/>
              <w:rPr>
                <w:del w:id="1590" w:author="Lewis Barnett" w:date="2020-06-16T16:09:00Z"/>
                <w:color w:val="000000"/>
              </w:rPr>
              <w:pPrChange w:id="1591" w:author="Lewis Barnett" w:date="2020-06-16T16:12:00Z">
                <w:pPr/>
              </w:pPrChange>
            </w:pPr>
            <w:del w:id="1592" w:author="Lewis Barnett" w:date="2020-06-16T16:09:00Z">
              <w:r w:rsidRPr="006C048B" w:rsidDel="00E36A06">
                <w:rPr>
                  <w:color w:val="000000"/>
                </w:rPr>
                <w:delText>Pacific ocean perch</w:delText>
              </w:r>
            </w:del>
          </w:p>
        </w:tc>
        <w:tc>
          <w:tcPr>
            <w:tcW w:w="2700" w:type="dxa"/>
            <w:tcBorders>
              <w:top w:val="single" w:sz="4" w:space="0" w:color="auto"/>
              <w:left w:val="nil"/>
              <w:bottom w:val="single" w:sz="4" w:space="0" w:color="auto"/>
              <w:right w:val="single" w:sz="4" w:space="0" w:color="auto"/>
            </w:tcBorders>
          </w:tcPr>
          <w:p w14:paraId="15103A57" w14:textId="1170DD5B" w:rsidR="00DC32E2" w:rsidRPr="006C048B" w:rsidDel="00E36A06" w:rsidRDefault="00BB5186">
            <w:pPr>
              <w:spacing w:line="480" w:lineRule="auto"/>
              <w:rPr>
                <w:del w:id="1593" w:author="Lewis Barnett" w:date="2020-06-16T16:09:00Z"/>
                <w:i/>
                <w:color w:val="000000"/>
              </w:rPr>
              <w:pPrChange w:id="1594" w:author="Lewis Barnett" w:date="2020-06-16T16:12:00Z">
                <w:pPr/>
              </w:pPrChange>
            </w:pPr>
            <w:del w:id="1595" w:author="Lewis Barnett" w:date="2020-06-16T16:09:00Z">
              <w:r w:rsidRPr="006C048B" w:rsidDel="00E36A06">
                <w:rPr>
                  <w:i/>
                  <w:color w:val="000000"/>
                </w:rPr>
                <w:delText>Sebastes alutus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2314A08" w14:textId="31E8956C" w:rsidR="00DC32E2" w:rsidRPr="006C048B" w:rsidDel="00E36A06" w:rsidRDefault="00DC32E2">
            <w:pPr>
              <w:spacing w:line="480" w:lineRule="auto"/>
              <w:rPr>
                <w:del w:id="1596" w:author="Lewis Barnett" w:date="2020-06-16T16:09:00Z"/>
                <w:color w:val="000000"/>
              </w:rPr>
              <w:pPrChange w:id="1597" w:author="Lewis Barnett" w:date="2020-06-16T16:12:00Z">
                <w:pPr>
                  <w:jc w:val="center"/>
                </w:pPr>
              </w:pPrChange>
            </w:pPr>
            <w:del w:id="1598"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7F1D4F9" w14:textId="42B90DE7" w:rsidR="00DC32E2" w:rsidRPr="006C048B" w:rsidDel="00E36A06" w:rsidRDefault="00DC32E2">
            <w:pPr>
              <w:spacing w:line="480" w:lineRule="auto"/>
              <w:rPr>
                <w:del w:id="1599" w:author="Lewis Barnett" w:date="2020-06-16T16:09:00Z"/>
                <w:color w:val="000000"/>
              </w:rPr>
              <w:pPrChange w:id="1600" w:author="Lewis Barnett" w:date="2020-06-16T16:12:00Z">
                <w:pPr>
                  <w:jc w:val="center"/>
                </w:pPr>
              </w:pPrChange>
            </w:pPr>
            <w:del w:id="1601" w:author="Lewis Barnett" w:date="2020-06-16T16:09:00Z">
              <w:r w:rsidRPr="006C048B" w:rsidDel="00E36A06">
                <w:rPr>
                  <w:color w:val="000000"/>
                </w:rPr>
                <w:delText>2191.36</w:delText>
              </w:r>
            </w:del>
          </w:p>
        </w:tc>
      </w:tr>
      <w:tr w:rsidR="00DC32E2" w:rsidRPr="006C048B" w:rsidDel="00E36A06" w14:paraId="51E7F749" w14:textId="4C9C429E" w:rsidTr="006C048B">
        <w:trPr>
          <w:trHeight w:val="320"/>
          <w:del w:id="160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390815E7" w:rsidR="00DC32E2" w:rsidRPr="006C048B" w:rsidDel="00E36A06" w:rsidRDefault="00DC32E2">
            <w:pPr>
              <w:spacing w:line="480" w:lineRule="auto"/>
              <w:rPr>
                <w:del w:id="1603" w:author="Lewis Barnett" w:date="2020-06-16T16:09:00Z"/>
                <w:color w:val="000000"/>
              </w:rPr>
              <w:pPrChange w:id="1604" w:author="Lewis Barnett" w:date="2020-06-16T16:12:00Z">
                <w:pPr/>
              </w:pPrChange>
            </w:pPr>
            <w:del w:id="1605" w:author="Lewis Barnett" w:date="2020-06-16T16:09:00Z">
              <w:r w:rsidRPr="006C048B" w:rsidDel="00E36A06">
                <w:rPr>
                  <w:color w:val="000000"/>
                </w:rPr>
                <w:delText>petrale sole</w:delText>
              </w:r>
            </w:del>
          </w:p>
        </w:tc>
        <w:tc>
          <w:tcPr>
            <w:tcW w:w="2700" w:type="dxa"/>
            <w:tcBorders>
              <w:top w:val="single" w:sz="4" w:space="0" w:color="auto"/>
              <w:left w:val="nil"/>
              <w:bottom w:val="single" w:sz="4" w:space="0" w:color="auto"/>
              <w:right w:val="single" w:sz="4" w:space="0" w:color="auto"/>
            </w:tcBorders>
          </w:tcPr>
          <w:p w14:paraId="11297D3E" w14:textId="7110FA77" w:rsidR="00DC32E2" w:rsidRPr="006C048B" w:rsidDel="00E36A06" w:rsidRDefault="00BB5186">
            <w:pPr>
              <w:spacing w:line="480" w:lineRule="auto"/>
              <w:rPr>
                <w:del w:id="1606" w:author="Lewis Barnett" w:date="2020-06-16T16:09:00Z"/>
                <w:i/>
                <w:color w:val="000000"/>
              </w:rPr>
              <w:pPrChange w:id="1607" w:author="Lewis Barnett" w:date="2020-06-16T16:12:00Z">
                <w:pPr/>
              </w:pPrChange>
            </w:pPr>
            <w:del w:id="1608" w:author="Lewis Barnett" w:date="2020-06-16T16:09:00Z">
              <w:r w:rsidRPr="006C048B" w:rsidDel="00E36A06">
                <w:rPr>
                  <w:i/>
                  <w:color w:val="000000"/>
                </w:rPr>
                <w:delText>Eopsetta jordani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58792CF" w14:textId="336597C6" w:rsidR="00DC32E2" w:rsidRPr="006C048B" w:rsidDel="00E36A06" w:rsidRDefault="00DC32E2">
            <w:pPr>
              <w:spacing w:line="480" w:lineRule="auto"/>
              <w:rPr>
                <w:del w:id="1609" w:author="Lewis Barnett" w:date="2020-06-16T16:09:00Z"/>
                <w:color w:val="000000"/>
              </w:rPr>
              <w:pPrChange w:id="1610" w:author="Lewis Barnett" w:date="2020-06-16T16:12:00Z">
                <w:pPr>
                  <w:jc w:val="center"/>
                </w:pPr>
              </w:pPrChange>
            </w:pPr>
            <w:del w:id="1611" w:author="Lewis Barnett" w:date="2020-06-16T16:09:00Z">
              <w:r w:rsidRPr="006C048B" w:rsidDel="00E36A06">
                <w:rPr>
                  <w:color w:val="000000"/>
                </w:rPr>
                <w:delText>0.43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17B783" w14:textId="5B7C5A2C" w:rsidR="00DC32E2" w:rsidRPr="006C048B" w:rsidDel="00E36A06" w:rsidRDefault="00DC32E2">
            <w:pPr>
              <w:spacing w:line="480" w:lineRule="auto"/>
              <w:rPr>
                <w:del w:id="1612" w:author="Lewis Barnett" w:date="2020-06-16T16:09:00Z"/>
                <w:color w:val="000000"/>
              </w:rPr>
              <w:pPrChange w:id="1613" w:author="Lewis Barnett" w:date="2020-06-16T16:12:00Z">
                <w:pPr>
                  <w:jc w:val="center"/>
                </w:pPr>
              </w:pPrChange>
            </w:pPr>
            <w:del w:id="1614" w:author="Lewis Barnett" w:date="2020-06-16T16:09:00Z">
              <w:r w:rsidRPr="006C048B" w:rsidDel="00E36A06">
                <w:rPr>
                  <w:color w:val="000000"/>
                </w:rPr>
                <w:delText>909.81</w:delText>
              </w:r>
            </w:del>
          </w:p>
        </w:tc>
      </w:tr>
      <w:tr w:rsidR="00DC32E2" w:rsidRPr="006C048B" w:rsidDel="00E36A06" w14:paraId="4C7238D9" w14:textId="5F1D7755" w:rsidTr="006C048B">
        <w:trPr>
          <w:trHeight w:val="320"/>
          <w:del w:id="161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21B4922C" w:rsidR="00DC32E2" w:rsidRPr="006C048B" w:rsidDel="00E36A06" w:rsidRDefault="00DC32E2">
            <w:pPr>
              <w:spacing w:line="480" w:lineRule="auto"/>
              <w:rPr>
                <w:del w:id="1616" w:author="Lewis Barnett" w:date="2020-06-16T16:09:00Z"/>
                <w:color w:val="000000"/>
              </w:rPr>
              <w:pPrChange w:id="1617" w:author="Lewis Barnett" w:date="2020-06-16T16:12:00Z">
                <w:pPr/>
              </w:pPrChange>
            </w:pPr>
            <w:del w:id="1618" w:author="Lewis Barnett" w:date="2020-06-16T16:09:00Z">
              <w:r w:rsidRPr="006C048B" w:rsidDel="00E36A06">
                <w:rPr>
                  <w:color w:val="000000"/>
                </w:rPr>
                <w:delText>rex sole</w:delText>
              </w:r>
            </w:del>
          </w:p>
        </w:tc>
        <w:tc>
          <w:tcPr>
            <w:tcW w:w="2700" w:type="dxa"/>
            <w:tcBorders>
              <w:top w:val="single" w:sz="4" w:space="0" w:color="auto"/>
              <w:left w:val="nil"/>
              <w:bottom w:val="single" w:sz="4" w:space="0" w:color="auto"/>
              <w:right w:val="single" w:sz="4" w:space="0" w:color="auto"/>
            </w:tcBorders>
          </w:tcPr>
          <w:p w14:paraId="1466537E" w14:textId="07A48A10" w:rsidR="00DC32E2" w:rsidRPr="006C048B" w:rsidDel="00E36A06" w:rsidRDefault="00BB5186">
            <w:pPr>
              <w:spacing w:line="480" w:lineRule="auto"/>
              <w:rPr>
                <w:del w:id="1619" w:author="Lewis Barnett" w:date="2020-06-16T16:09:00Z"/>
                <w:i/>
                <w:color w:val="000000"/>
              </w:rPr>
              <w:pPrChange w:id="1620" w:author="Lewis Barnett" w:date="2020-06-16T16:12:00Z">
                <w:pPr/>
              </w:pPrChange>
            </w:pPr>
            <w:del w:id="1621" w:author="Lewis Barnett" w:date="2020-06-16T16:09:00Z">
              <w:r w:rsidRPr="006C048B" w:rsidDel="00E36A06">
                <w:rPr>
                  <w:i/>
                  <w:color w:val="000000"/>
                </w:rPr>
                <w:delText>Glyptocephalus zachirus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53C8053" w14:textId="4E51379E" w:rsidR="00DC32E2" w:rsidRPr="006C048B" w:rsidDel="00E36A06" w:rsidRDefault="00DC32E2">
            <w:pPr>
              <w:spacing w:line="480" w:lineRule="auto"/>
              <w:rPr>
                <w:del w:id="1622" w:author="Lewis Barnett" w:date="2020-06-16T16:09:00Z"/>
                <w:color w:val="000000"/>
              </w:rPr>
              <w:pPrChange w:id="1623" w:author="Lewis Barnett" w:date="2020-06-16T16:12:00Z">
                <w:pPr>
                  <w:jc w:val="center"/>
                </w:pPr>
              </w:pPrChange>
            </w:pPr>
            <w:del w:id="1624" w:author="Lewis Barnett" w:date="2020-06-16T16:09:00Z">
              <w:r w:rsidRPr="006C048B" w:rsidDel="00E36A06">
                <w:rPr>
                  <w:color w:val="000000"/>
                </w:rPr>
                <w:delText>0.62</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D13D229" w14:textId="1CCF7DE5" w:rsidR="00DC32E2" w:rsidRPr="006C048B" w:rsidDel="00E36A06" w:rsidRDefault="00DC32E2">
            <w:pPr>
              <w:spacing w:line="480" w:lineRule="auto"/>
              <w:rPr>
                <w:del w:id="1625" w:author="Lewis Barnett" w:date="2020-06-16T16:09:00Z"/>
                <w:color w:val="000000"/>
              </w:rPr>
              <w:pPrChange w:id="1626" w:author="Lewis Barnett" w:date="2020-06-16T16:12:00Z">
                <w:pPr>
                  <w:jc w:val="center"/>
                </w:pPr>
              </w:pPrChange>
            </w:pPr>
            <w:del w:id="1627" w:author="Lewis Barnett" w:date="2020-06-16T16:09:00Z">
              <w:r w:rsidRPr="006C048B" w:rsidDel="00E36A06">
                <w:rPr>
                  <w:color w:val="000000"/>
                </w:rPr>
                <w:delText>1011.33</w:delText>
              </w:r>
            </w:del>
          </w:p>
        </w:tc>
      </w:tr>
      <w:tr w:rsidR="00DC32E2" w:rsidRPr="006C048B" w:rsidDel="00E36A06" w14:paraId="1D32F9F5" w14:textId="4AE464CA" w:rsidTr="006C048B">
        <w:trPr>
          <w:trHeight w:val="320"/>
          <w:del w:id="162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0877DA1D" w:rsidR="00DC32E2" w:rsidRPr="006C048B" w:rsidDel="00E36A06" w:rsidRDefault="00DC32E2">
            <w:pPr>
              <w:spacing w:line="480" w:lineRule="auto"/>
              <w:rPr>
                <w:del w:id="1629" w:author="Lewis Barnett" w:date="2020-06-16T16:09:00Z"/>
                <w:color w:val="000000"/>
              </w:rPr>
              <w:pPrChange w:id="1630" w:author="Lewis Barnett" w:date="2020-06-16T16:12:00Z">
                <w:pPr/>
              </w:pPrChange>
            </w:pPr>
            <w:del w:id="1631" w:author="Lewis Barnett" w:date="2020-06-16T16:09:00Z">
              <w:r w:rsidRPr="006C048B" w:rsidDel="00E36A06">
                <w:rPr>
                  <w:color w:val="000000"/>
                </w:rPr>
                <w:delText>sablefish</w:delText>
              </w:r>
            </w:del>
          </w:p>
        </w:tc>
        <w:tc>
          <w:tcPr>
            <w:tcW w:w="2700" w:type="dxa"/>
            <w:tcBorders>
              <w:top w:val="single" w:sz="4" w:space="0" w:color="auto"/>
              <w:left w:val="nil"/>
              <w:bottom w:val="single" w:sz="4" w:space="0" w:color="auto"/>
              <w:right w:val="single" w:sz="4" w:space="0" w:color="auto"/>
            </w:tcBorders>
          </w:tcPr>
          <w:p w14:paraId="24625CDF" w14:textId="40D36219" w:rsidR="00DC32E2" w:rsidRPr="006C048B" w:rsidDel="00E36A06" w:rsidRDefault="00BB5186">
            <w:pPr>
              <w:spacing w:line="480" w:lineRule="auto"/>
              <w:rPr>
                <w:del w:id="1632" w:author="Lewis Barnett" w:date="2020-06-16T16:09:00Z"/>
                <w:i/>
                <w:color w:val="000000"/>
              </w:rPr>
              <w:pPrChange w:id="1633" w:author="Lewis Barnett" w:date="2020-06-16T16:12:00Z">
                <w:pPr/>
              </w:pPrChange>
            </w:pPr>
            <w:del w:id="1634" w:author="Lewis Barnett" w:date="2020-06-16T16:09:00Z">
              <w:r w:rsidRPr="006C048B" w:rsidDel="00E36A06">
                <w:rPr>
                  <w:i/>
                  <w:color w:val="000000"/>
                </w:rPr>
                <w:delText>Anoplopoma fimbria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936C3A9" w14:textId="78E8A71D" w:rsidR="00DC32E2" w:rsidRPr="006C048B" w:rsidDel="00E36A06" w:rsidRDefault="00DC32E2">
            <w:pPr>
              <w:spacing w:line="480" w:lineRule="auto"/>
              <w:rPr>
                <w:del w:id="1635" w:author="Lewis Barnett" w:date="2020-06-16T16:09:00Z"/>
                <w:color w:val="000000"/>
              </w:rPr>
              <w:pPrChange w:id="1636" w:author="Lewis Barnett" w:date="2020-06-16T16:12:00Z">
                <w:pPr>
                  <w:jc w:val="center"/>
                </w:pPr>
              </w:pPrChange>
            </w:pPr>
            <w:del w:id="1637" w:author="Lewis Barnett" w:date="2020-06-16T16:09:00Z">
              <w:r w:rsidRPr="006C048B" w:rsidDel="00E36A06">
                <w:rPr>
                  <w:color w:val="000000"/>
                </w:rPr>
                <w:delText>0.65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4FD1C4A" w14:textId="105FEBC3" w:rsidR="00DC32E2" w:rsidRPr="006C048B" w:rsidDel="00E36A06" w:rsidRDefault="00DC32E2">
            <w:pPr>
              <w:spacing w:line="480" w:lineRule="auto"/>
              <w:rPr>
                <w:del w:id="1638" w:author="Lewis Barnett" w:date="2020-06-16T16:09:00Z"/>
                <w:color w:val="000000"/>
              </w:rPr>
              <w:pPrChange w:id="1639" w:author="Lewis Barnett" w:date="2020-06-16T16:12:00Z">
                <w:pPr>
                  <w:jc w:val="center"/>
                </w:pPr>
              </w:pPrChange>
            </w:pPr>
            <w:del w:id="1640" w:author="Lewis Barnett" w:date="2020-06-16T16:09:00Z">
              <w:r w:rsidRPr="006C048B" w:rsidDel="00E36A06">
                <w:rPr>
                  <w:color w:val="000000"/>
                </w:rPr>
                <w:delText>1191.93</w:delText>
              </w:r>
            </w:del>
          </w:p>
        </w:tc>
      </w:tr>
      <w:tr w:rsidR="00DC32E2" w:rsidRPr="006C048B" w:rsidDel="00E36A06" w14:paraId="4FB6D585" w14:textId="1DF467AC" w:rsidTr="006C048B">
        <w:trPr>
          <w:trHeight w:val="320"/>
          <w:del w:id="164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36FB8821" w:rsidR="00DC32E2" w:rsidRPr="006C048B" w:rsidDel="00E36A06" w:rsidRDefault="00DC32E2">
            <w:pPr>
              <w:spacing w:line="480" w:lineRule="auto"/>
              <w:rPr>
                <w:del w:id="1642" w:author="Lewis Barnett" w:date="2020-06-16T16:09:00Z"/>
                <w:color w:val="000000"/>
              </w:rPr>
              <w:pPrChange w:id="1643" w:author="Lewis Barnett" w:date="2020-06-16T16:12:00Z">
                <w:pPr/>
              </w:pPrChange>
            </w:pPr>
            <w:del w:id="1644" w:author="Lewis Barnett" w:date="2020-06-16T16:09:00Z">
              <w:r w:rsidRPr="006C048B" w:rsidDel="00E36A06">
                <w:rPr>
                  <w:color w:val="000000"/>
                </w:rPr>
                <w:delText>shortspine thornyhead</w:delText>
              </w:r>
            </w:del>
          </w:p>
        </w:tc>
        <w:tc>
          <w:tcPr>
            <w:tcW w:w="2700" w:type="dxa"/>
            <w:tcBorders>
              <w:top w:val="single" w:sz="4" w:space="0" w:color="auto"/>
              <w:left w:val="nil"/>
              <w:bottom w:val="single" w:sz="4" w:space="0" w:color="auto"/>
              <w:right w:val="single" w:sz="4" w:space="0" w:color="auto"/>
            </w:tcBorders>
          </w:tcPr>
          <w:p w14:paraId="26862E91" w14:textId="6897811F" w:rsidR="00DC32E2" w:rsidRPr="006C048B" w:rsidDel="00E36A06" w:rsidRDefault="00BB5186">
            <w:pPr>
              <w:spacing w:line="480" w:lineRule="auto"/>
              <w:rPr>
                <w:del w:id="1645" w:author="Lewis Barnett" w:date="2020-06-16T16:09:00Z"/>
                <w:i/>
                <w:color w:val="000000"/>
              </w:rPr>
              <w:pPrChange w:id="1646" w:author="Lewis Barnett" w:date="2020-06-16T16:12:00Z">
                <w:pPr/>
              </w:pPrChange>
            </w:pPr>
            <w:del w:id="1647" w:author="Lewis Barnett" w:date="2020-06-16T16:09:00Z">
              <w:r w:rsidRPr="006C048B" w:rsidDel="00E36A06">
                <w:rPr>
                  <w:i/>
                  <w:color w:val="000000"/>
                </w:rPr>
                <w:delText>Sebastolobus alascanus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A91C1DD" w14:textId="17416C4A" w:rsidR="00DC32E2" w:rsidRPr="006C048B" w:rsidDel="00E36A06" w:rsidRDefault="00DC32E2">
            <w:pPr>
              <w:spacing w:line="480" w:lineRule="auto"/>
              <w:rPr>
                <w:del w:id="1648" w:author="Lewis Barnett" w:date="2020-06-16T16:09:00Z"/>
                <w:color w:val="000000"/>
              </w:rPr>
              <w:pPrChange w:id="1649" w:author="Lewis Barnett" w:date="2020-06-16T16:12:00Z">
                <w:pPr>
                  <w:jc w:val="center"/>
                </w:pPr>
              </w:pPrChange>
            </w:pPr>
            <w:del w:id="1650" w:author="Lewis Barnett" w:date="2020-06-16T16:09:00Z">
              <w:r w:rsidRPr="006C048B" w:rsidDel="00E36A06">
                <w:rPr>
                  <w:color w:val="000000"/>
                </w:rPr>
                <w:delText>0.51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4C6F521" w14:textId="43E4072F" w:rsidR="00DC32E2" w:rsidRPr="006C048B" w:rsidDel="00E36A06" w:rsidRDefault="00DC32E2">
            <w:pPr>
              <w:spacing w:line="480" w:lineRule="auto"/>
              <w:rPr>
                <w:del w:id="1651" w:author="Lewis Barnett" w:date="2020-06-16T16:09:00Z"/>
                <w:color w:val="000000"/>
              </w:rPr>
              <w:pPrChange w:id="1652" w:author="Lewis Barnett" w:date="2020-06-16T16:12:00Z">
                <w:pPr>
                  <w:jc w:val="center"/>
                </w:pPr>
              </w:pPrChange>
            </w:pPr>
            <w:del w:id="1653" w:author="Lewis Barnett" w:date="2020-06-16T16:09:00Z">
              <w:r w:rsidRPr="006C048B" w:rsidDel="00E36A06">
                <w:rPr>
                  <w:color w:val="000000"/>
                </w:rPr>
                <w:delText>690.99</w:delText>
              </w:r>
            </w:del>
          </w:p>
        </w:tc>
      </w:tr>
      <w:tr w:rsidR="00DC32E2" w:rsidRPr="006C048B" w:rsidDel="00E36A06" w14:paraId="265C6A95" w14:textId="0B04324A" w:rsidTr="006C048B">
        <w:trPr>
          <w:trHeight w:val="320"/>
          <w:del w:id="165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00B4ADA2" w:rsidR="00DC32E2" w:rsidRPr="006C048B" w:rsidDel="00E36A06" w:rsidRDefault="00BB5186">
            <w:pPr>
              <w:spacing w:line="480" w:lineRule="auto"/>
              <w:rPr>
                <w:del w:id="1655" w:author="Lewis Barnett" w:date="2020-06-16T16:09:00Z"/>
                <w:color w:val="000000"/>
              </w:rPr>
              <w:pPrChange w:id="1656" w:author="Lewis Barnett" w:date="2020-06-16T16:12:00Z">
                <w:pPr/>
              </w:pPrChange>
            </w:pPr>
            <w:del w:id="1657" w:author="Lewis Barnett" w:date="2020-06-16T16:09:00Z">
              <w:r w:rsidRPr="006C048B" w:rsidDel="00E36A06">
                <w:rPr>
                  <w:color w:val="000000"/>
                </w:rPr>
                <w:delText xml:space="preserve">North Pacific </w:delText>
              </w:r>
              <w:r w:rsidR="00DC32E2" w:rsidRPr="006C048B" w:rsidDel="00E36A06">
                <w:rPr>
                  <w:color w:val="000000"/>
                </w:rPr>
                <w:delText>spiny dogfish</w:delText>
              </w:r>
            </w:del>
          </w:p>
        </w:tc>
        <w:tc>
          <w:tcPr>
            <w:tcW w:w="2700" w:type="dxa"/>
            <w:tcBorders>
              <w:top w:val="single" w:sz="4" w:space="0" w:color="auto"/>
              <w:left w:val="nil"/>
              <w:bottom w:val="single" w:sz="4" w:space="0" w:color="auto"/>
              <w:right w:val="single" w:sz="4" w:space="0" w:color="auto"/>
            </w:tcBorders>
          </w:tcPr>
          <w:p w14:paraId="37749898" w14:textId="770E4825" w:rsidR="00DC32E2" w:rsidRPr="006C048B" w:rsidDel="00E36A06" w:rsidRDefault="00BB5186">
            <w:pPr>
              <w:spacing w:line="480" w:lineRule="auto"/>
              <w:rPr>
                <w:del w:id="1658" w:author="Lewis Barnett" w:date="2020-06-16T16:09:00Z"/>
                <w:i/>
                <w:color w:val="000000"/>
              </w:rPr>
              <w:pPrChange w:id="1659" w:author="Lewis Barnett" w:date="2020-06-16T16:12:00Z">
                <w:pPr/>
              </w:pPrChange>
            </w:pPr>
            <w:del w:id="1660" w:author="Lewis Barnett" w:date="2020-06-16T16:09:00Z">
              <w:r w:rsidRPr="006C048B" w:rsidDel="00E36A06">
                <w:rPr>
                  <w:i/>
                  <w:color w:val="000000"/>
                </w:rPr>
                <w:delText>Squalus suckleyi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FA7DEA5" w14:textId="79F2B46D" w:rsidR="00DC32E2" w:rsidRPr="006C048B" w:rsidDel="00E36A06" w:rsidRDefault="00DC32E2">
            <w:pPr>
              <w:spacing w:line="480" w:lineRule="auto"/>
              <w:rPr>
                <w:del w:id="1661" w:author="Lewis Barnett" w:date="2020-06-16T16:09:00Z"/>
                <w:color w:val="000000"/>
              </w:rPr>
              <w:pPrChange w:id="1662" w:author="Lewis Barnett" w:date="2020-06-16T16:12:00Z">
                <w:pPr>
                  <w:jc w:val="center"/>
                </w:pPr>
              </w:pPrChange>
            </w:pPr>
            <w:del w:id="1663" w:author="Lewis Barnett" w:date="2020-06-16T16:09:00Z">
              <w:r w:rsidRPr="006C048B" w:rsidDel="00E36A06">
                <w:rPr>
                  <w:color w:val="000000"/>
                </w:rPr>
                <w:delText>0.28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6153342" w14:textId="6F00C14A" w:rsidR="00DC32E2" w:rsidRPr="006C048B" w:rsidDel="00E36A06" w:rsidRDefault="00DC32E2">
            <w:pPr>
              <w:spacing w:line="480" w:lineRule="auto"/>
              <w:rPr>
                <w:del w:id="1664" w:author="Lewis Barnett" w:date="2020-06-16T16:09:00Z"/>
                <w:color w:val="000000"/>
              </w:rPr>
              <w:pPrChange w:id="1665" w:author="Lewis Barnett" w:date="2020-06-16T16:12:00Z">
                <w:pPr>
                  <w:jc w:val="center"/>
                </w:pPr>
              </w:pPrChange>
            </w:pPr>
            <w:del w:id="1666" w:author="Lewis Barnett" w:date="2020-06-16T16:09:00Z">
              <w:r w:rsidRPr="006C048B" w:rsidDel="00E36A06">
                <w:rPr>
                  <w:color w:val="000000"/>
                </w:rPr>
                <w:delText>2819.21</w:delText>
              </w:r>
            </w:del>
          </w:p>
        </w:tc>
      </w:tr>
      <w:tr w:rsidR="00DC32E2" w:rsidRPr="006C048B" w:rsidDel="00E36A06" w14:paraId="3BECE681" w14:textId="7F703D97" w:rsidTr="006C048B">
        <w:trPr>
          <w:trHeight w:val="320"/>
          <w:del w:id="166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3B0A04D8" w:rsidR="00DC32E2" w:rsidRPr="006C048B" w:rsidDel="00E36A06" w:rsidRDefault="00DC32E2">
            <w:pPr>
              <w:spacing w:line="480" w:lineRule="auto"/>
              <w:rPr>
                <w:del w:id="1668" w:author="Lewis Barnett" w:date="2020-06-16T16:09:00Z"/>
                <w:color w:val="000000"/>
              </w:rPr>
              <w:pPrChange w:id="1669" w:author="Lewis Barnett" w:date="2020-06-16T16:12:00Z">
                <w:pPr/>
              </w:pPrChange>
            </w:pPr>
            <w:del w:id="1670" w:author="Lewis Barnett" w:date="2020-06-16T16:09:00Z">
              <w:r w:rsidRPr="006C048B" w:rsidDel="00E36A06">
                <w:rPr>
                  <w:color w:val="000000"/>
                </w:rPr>
                <w:delText>splitnose rockfish</w:delText>
              </w:r>
            </w:del>
          </w:p>
        </w:tc>
        <w:tc>
          <w:tcPr>
            <w:tcW w:w="2700" w:type="dxa"/>
            <w:tcBorders>
              <w:top w:val="single" w:sz="4" w:space="0" w:color="auto"/>
              <w:left w:val="nil"/>
              <w:bottom w:val="single" w:sz="4" w:space="0" w:color="auto"/>
              <w:right w:val="single" w:sz="4" w:space="0" w:color="auto"/>
            </w:tcBorders>
          </w:tcPr>
          <w:p w14:paraId="47F4A2C2" w14:textId="6B34550D" w:rsidR="00DC32E2" w:rsidRPr="006C048B" w:rsidDel="00E36A06" w:rsidRDefault="00BB5186">
            <w:pPr>
              <w:spacing w:line="480" w:lineRule="auto"/>
              <w:rPr>
                <w:del w:id="1671" w:author="Lewis Barnett" w:date="2020-06-16T16:09:00Z"/>
                <w:i/>
                <w:color w:val="000000"/>
              </w:rPr>
              <w:pPrChange w:id="1672" w:author="Lewis Barnett" w:date="2020-06-16T16:12:00Z">
                <w:pPr/>
              </w:pPrChange>
            </w:pPr>
            <w:del w:id="1673" w:author="Lewis Barnett" w:date="2020-06-16T16:09:00Z">
              <w:r w:rsidRPr="006C048B" w:rsidDel="00E36A06">
                <w:rPr>
                  <w:i/>
                  <w:color w:val="000000"/>
                </w:rPr>
                <w:delText>Sebastes diploproa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AA73ABD" w14:textId="51AFCE01" w:rsidR="00DC32E2" w:rsidRPr="006C048B" w:rsidDel="00E36A06" w:rsidRDefault="00DC32E2">
            <w:pPr>
              <w:spacing w:line="480" w:lineRule="auto"/>
              <w:rPr>
                <w:del w:id="1674" w:author="Lewis Barnett" w:date="2020-06-16T16:09:00Z"/>
                <w:color w:val="000000"/>
              </w:rPr>
              <w:pPrChange w:id="1675" w:author="Lewis Barnett" w:date="2020-06-16T16:12:00Z">
                <w:pPr>
                  <w:jc w:val="center"/>
                </w:pPr>
              </w:pPrChange>
            </w:pPr>
            <w:del w:id="1676" w:author="Lewis Barnett" w:date="2020-06-16T16:09:00Z">
              <w:r w:rsidRPr="006C048B" w:rsidDel="00E36A06">
                <w:rPr>
                  <w:color w:val="000000"/>
                </w:rPr>
                <w:delText>0.21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852BC5" w14:textId="607EE6FC" w:rsidR="00DC32E2" w:rsidRPr="006C048B" w:rsidDel="00E36A06" w:rsidRDefault="00DC32E2">
            <w:pPr>
              <w:spacing w:line="480" w:lineRule="auto"/>
              <w:rPr>
                <w:del w:id="1677" w:author="Lewis Barnett" w:date="2020-06-16T16:09:00Z"/>
                <w:color w:val="000000"/>
              </w:rPr>
              <w:pPrChange w:id="1678" w:author="Lewis Barnett" w:date="2020-06-16T16:12:00Z">
                <w:pPr>
                  <w:jc w:val="center"/>
                </w:pPr>
              </w:pPrChange>
            </w:pPr>
            <w:del w:id="1679" w:author="Lewis Barnett" w:date="2020-06-16T16:09:00Z">
              <w:r w:rsidRPr="006C048B" w:rsidDel="00E36A06">
                <w:rPr>
                  <w:color w:val="000000"/>
                </w:rPr>
                <w:delText>2619.62</w:delText>
              </w:r>
            </w:del>
          </w:p>
        </w:tc>
      </w:tr>
      <w:tr w:rsidR="00DC32E2" w:rsidRPr="006C048B" w:rsidDel="00E36A06" w14:paraId="65BF7AE4" w14:textId="0ACCD1C4" w:rsidTr="006C048B">
        <w:trPr>
          <w:trHeight w:val="320"/>
          <w:del w:id="168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0FF7C737" w:rsidR="00DC32E2" w:rsidRPr="006C048B" w:rsidDel="00E36A06" w:rsidRDefault="00DC32E2">
            <w:pPr>
              <w:spacing w:line="480" w:lineRule="auto"/>
              <w:rPr>
                <w:del w:id="1681" w:author="Lewis Barnett" w:date="2020-06-16T16:09:00Z"/>
                <w:color w:val="000000"/>
              </w:rPr>
              <w:pPrChange w:id="1682" w:author="Lewis Barnett" w:date="2020-06-16T16:12:00Z">
                <w:pPr/>
              </w:pPrChange>
            </w:pPr>
            <w:del w:id="1683" w:author="Lewis Barnett" w:date="2020-06-16T16:09:00Z">
              <w:r w:rsidRPr="006C048B" w:rsidDel="00E36A06">
                <w:rPr>
                  <w:color w:val="000000"/>
                </w:rPr>
                <w:delText>spotted ratfish</w:delText>
              </w:r>
            </w:del>
          </w:p>
        </w:tc>
        <w:tc>
          <w:tcPr>
            <w:tcW w:w="2700" w:type="dxa"/>
            <w:tcBorders>
              <w:top w:val="single" w:sz="4" w:space="0" w:color="auto"/>
              <w:left w:val="nil"/>
              <w:bottom w:val="single" w:sz="4" w:space="0" w:color="auto"/>
              <w:right w:val="single" w:sz="4" w:space="0" w:color="auto"/>
            </w:tcBorders>
          </w:tcPr>
          <w:p w14:paraId="2C28562B" w14:textId="7D4F6DAC" w:rsidR="00DC32E2" w:rsidRPr="006C048B" w:rsidDel="00E36A06" w:rsidRDefault="00BB5186">
            <w:pPr>
              <w:spacing w:line="480" w:lineRule="auto"/>
              <w:rPr>
                <w:del w:id="1684" w:author="Lewis Barnett" w:date="2020-06-16T16:09:00Z"/>
                <w:i/>
                <w:color w:val="000000"/>
              </w:rPr>
              <w:pPrChange w:id="1685" w:author="Lewis Barnett" w:date="2020-06-16T16:12:00Z">
                <w:pPr/>
              </w:pPrChange>
            </w:pPr>
            <w:del w:id="1686" w:author="Lewis Barnett" w:date="2020-06-16T16:09:00Z">
              <w:r w:rsidRPr="006C048B" w:rsidDel="00E36A06">
                <w:rPr>
                  <w:i/>
                  <w:color w:val="000000"/>
                </w:rPr>
                <w:delText>Hydrolagus colliei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8952169" w14:textId="6B2F6814" w:rsidR="00DC32E2" w:rsidRPr="006C048B" w:rsidDel="00E36A06" w:rsidRDefault="00DC32E2">
            <w:pPr>
              <w:spacing w:line="480" w:lineRule="auto"/>
              <w:rPr>
                <w:del w:id="1687" w:author="Lewis Barnett" w:date="2020-06-16T16:09:00Z"/>
                <w:color w:val="000000"/>
              </w:rPr>
              <w:pPrChange w:id="1688" w:author="Lewis Barnett" w:date="2020-06-16T16:12:00Z">
                <w:pPr>
                  <w:jc w:val="center"/>
                </w:pPr>
              </w:pPrChange>
            </w:pPr>
            <w:del w:id="1689" w:author="Lewis Barnett" w:date="2020-06-16T16:09:00Z">
              <w:r w:rsidRPr="006C048B" w:rsidDel="00E36A06">
                <w:rPr>
                  <w:color w:val="000000"/>
                </w:rPr>
                <w:delText>0.50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2F82F4" w14:textId="14B8A634" w:rsidR="00DC32E2" w:rsidRPr="006C048B" w:rsidDel="00E36A06" w:rsidRDefault="00DC32E2">
            <w:pPr>
              <w:spacing w:line="480" w:lineRule="auto"/>
              <w:rPr>
                <w:del w:id="1690" w:author="Lewis Barnett" w:date="2020-06-16T16:09:00Z"/>
                <w:color w:val="000000"/>
              </w:rPr>
              <w:pPrChange w:id="1691" w:author="Lewis Barnett" w:date="2020-06-16T16:12:00Z">
                <w:pPr>
                  <w:jc w:val="center"/>
                </w:pPr>
              </w:pPrChange>
            </w:pPr>
            <w:del w:id="1692" w:author="Lewis Barnett" w:date="2020-06-16T16:09:00Z">
              <w:r w:rsidRPr="006C048B" w:rsidDel="00E36A06">
                <w:rPr>
                  <w:color w:val="000000"/>
                </w:rPr>
                <w:delText>617.10</w:delText>
              </w:r>
            </w:del>
          </w:p>
        </w:tc>
      </w:tr>
      <w:tr w:rsidR="00DC32E2" w:rsidRPr="006C048B" w:rsidDel="00E36A06" w14:paraId="4329EA11" w14:textId="4FD76CF3" w:rsidTr="006C048B">
        <w:trPr>
          <w:trHeight w:val="320"/>
          <w:del w:id="169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6E97FA82" w:rsidR="00DC32E2" w:rsidRPr="006C048B" w:rsidDel="00E36A06" w:rsidRDefault="00DC32E2">
            <w:pPr>
              <w:spacing w:line="480" w:lineRule="auto"/>
              <w:rPr>
                <w:del w:id="1694" w:author="Lewis Barnett" w:date="2020-06-16T16:09:00Z"/>
                <w:color w:val="000000"/>
              </w:rPr>
              <w:pPrChange w:id="1695" w:author="Lewis Barnett" w:date="2020-06-16T16:12:00Z">
                <w:pPr/>
              </w:pPrChange>
            </w:pPr>
            <w:del w:id="1696" w:author="Lewis Barnett" w:date="2020-06-16T16:09:00Z">
              <w:r w:rsidRPr="006C048B" w:rsidDel="00E36A06">
                <w:rPr>
                  <w:color w:val="000000"/>
                </w:rPr>
                <w:delText>widow rockfish</w:delText>
              </w:r>
            </w:del>
          </w:p>
        </w:tc>
        <w:tc>
          <w:tcPr>
            <w:tcW w:w="2700" w:type="dxa"/>
            <w:tcBorders>
              <w:top w:val="single" w:sz="4" w:space="0" w:color="auto"/>
              <w:left w:val="nil"/>
              <w:bottom w:val="single" w:sz="4" w:space="0" w:color="auto"/>
              <w:right w:val="single" w:sz="4" w:space="0" w:color="auto"/>
            </w:tcBorders>
          </w:tcPr>
          <w:p w14:paraId="6716B775" w14:textId="3FC06BE1" w:rsidR="00DC32E2" w:rsidRPr="006C048B" w:rsidDel="00E36A06" w:rsidRDefault="00BB5186">
            <w:pPr>
              <w:spacing w:line="480" w:lineRule="auto"/>
              <w:rPr>
                <w:del w:id="1697" w:author="Lewis Barnett" w:date="2020-06-16T16:09:00Z"/>
                <w:i/>
                <w:color w:val="000000"/>
              </w:rPr>
              <w:pPrChange w:id="1698" w:author="Lewis Barnett" w:date="2020-06-16T16:12:00Z">
                <w:pPr/>
              </w:pPrChange>
            </w:pPr>
            <w:del w:id="1699" w:author="Lewis Barnett" w:date="2020-06-16T16:09:00Z">
              <w:r w:rsidRPr="006C048B" w:rsidDel="00E36A06">
                <w:rPr>
                  <w:i/>
                  <w:color w:val="000000"/>
                </w:rPr>
                <w:delText>Sebastes entomelas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1D8EF21" w14:textId="53F76B2E" w:rsidR="00DC32E2" w:rsidRPr="006C048B" w:rsidDel="00E36A06" w:rsidRDefault="00DC32E2">
            <w:pPr>
              <w:spacing w:line="480" w:lineRule="auto"/>
              <w:rPr>
                <w:del w:id="1700" w:author="Lewis Barnett" w:date="2020-06-16T16:09:00Z"/>
                <w:color w:val="000000"/>
              </w:rPr>
              <w:pPrChange w:id="1701" w:author="Lewis Barnett" w:date="2020-06-16T16:12:00Z">
                <w:pPr>
                  <w:jc w:val="center"/>
                </w:pPr>
              </w:pPrChange>
            </w:pPr>
            <w:del w:id="1702" w:author="Lewis Barnett" w:date="2020-06-16T16:09:00Z">
              <w:r w:rsidRPr="006C048B" w:rsidDel="00E36A06">
                <w:rPr>
                  <w:color w:val="000000"/>
                </w:rPr>
                <w:delText>0.04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A5AA99E" w14:textId="55D7B8BF" w:rsidR="00DC32E2" w:rsidRPr="006C048B" w:rsidDel="00E36A06" w:rsidRDefault="00DC32E2">
            <w:pPr>
              <w:spacing w:line="480" w:lineRule="auto"/>
              <w:rPr>
                <w:del w:id="1703" w:author="Lewis Barnett" w:date="2020-06-16T16:09:00Z"/>
                <w:color w:val="000000"/>
              </w:rPr>
              <w:pPrChange w:id="1704" w:author="Lewis Barnett" w:date="2020-06-16T16:12:00Z">
                <w:pPr>
                  <w:jc w:val="center"/>
                </w:pPr>
              </w:pPrChange>
            </w:pPr>
            <w:del w:id="1705" w:author="Lewis Barnett" w:date="2020-06-16T16:09:00Z">
              <w:r w:rsidRPr="006C048B" w:rsidDel="00E36A06">
                <w:rPr>
                  <w:color w:val="000000"/>
                </w:rPr>
                <w:delText>1846.20</w:delText>
              </w:r>
            </w:del>
          </w:p>
        </w:tc>
      </w:tr>
    </w:tbl>
    <w:p w14:paraId="5EE470E4" w14:textId="2B2F6904" w:rsidR="00344523" w:rsidDel="00E36A06" w:rsidRDefault="00344523">
      <w:pPr>
        <w:spacing w:line="480" w:lineRule="auto"/>
        <w:rPr>
          <w:del w:id="1706" w:author="Lewis Barnett" w:date="2020-06-16T16:09:00Z"/>
        </w:rPr>
        <w:pPrChange w:id="1707" w:author="Lewis Barnett" w:date="2020-06-16T16:12:00Z">
          <w:pPr>
            <w:spacing w:after="160" w:line="480" w:lineRule="auto"/>
          </w:pPr>
        </w:pPrChange>
      </w:pPr>
      <w:del w:id="1708" w:author="Lewis Barnett" w:date="2020-06-16T16:09:00Z">
        <w:r w:rsidDel="00E36A06">
          <w:delText xml:space="preserve">Table </w:delText>
        </w:r>
        <w:r w:rsidR="0046021E" w:rsidDel="00E36A06">
          <w:delText>S3</w:delText>
        </w:r>
        <w:r w:rsidDel="00E36A06">
          <w:delText xml:space="preserve">. </w:delText>
        </w:r>
        <w:r w:rsidR="0008062F" w:rsidDel="00E36A06">
          <w:delText>Delta</w:delText>
        </w:r>
        <w:r w:rsidR="00FE6373" w:rsidDel="00E36A06">
          <w:delText>-</w:delText>
        </w:r>
        <w:r w:rsidR="0008062F" w:rsidDel="00E36A06">
          <w:delText xml:space="preserve">AIC values comparing </w:delText>
        </w:r>
        <w:r w:rsidR="00584268" w:rsidDel="00E36A06">
          <w:delText>spatial GLMMs with a</w:delText>
        </w:r>
        <w:r w:rsidR="00306407" w:rsidDel="00E36A06">
          <w:delText>nd without an estimated spatial-</w:delText>
        </w:r>
        <w:r w:rsidR="00584268" w:rsidDel="00E36A06">
          <w:delText>trend field</w:delText>
        </w:r>
        <w:r w:rsidR="00113FD2" w:rsidDel="00E36A06">
          <w:delText xml:space="preserve">. </w:delText>
        </w:r>
        <w:r w:rsidR="0008062F" w:rsidDel="00E36A06">
          <w:delText>Delta</w:delText>
        </w:r>
        <w:r w:rsidR="00FE6373" w:rsidDel="00E36A06">
          <w:delText>-</w:delText>
        </w:r>
        <w:r w:rsidR="0008062F" w:rsidDel="00E36A06">
          <w:delText xml:space="preserve">AIC values are interpreted relative to the best model for each species (0 = most parsimonious model). </w:delText>
        </w:r>
      </w:del>
    </w:p>
    <w:tbl>
      <w:tblPr>
        <w:tblW w:w="6205" w:type="dxa"/>
        <w:tblLook w:val="04A0" w:firstRow="1" w:lastRow="0" w:firstColumn="1" w:lastColumn="0" w:noHBand="0" w:noVBand="1"/>
      </w:tblPr>
      <w:tblGrid>
        <w:gridCol w:w="2875"/>
        <w:gridCol w:w="1800"/>
        <w:gridCol w:w="1530"/>
      </w:tblGrid>
      <w:tr w:rsidR="006C5485" w:rsidRPr="006C5485" w:rsidDel="00E36A06" w14:paraId="59B2E3C4" w14:textId="2A81EEB5" w:rsidTr="00BB5186">
        <w:trPr>
          <w:trHeight w:val="320"/>
          <w:del w:id="1709"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0E7B3C84" w:rsidR="006C5485" w:rsidRPr="006C048B" w:rsidDel="00E36A06" w:rsidRDefault="00DC32E2">
            <w:pPr>
              <w:spacing w:line="480" w:lineRule="auto"/>
              <w:rPr>
                <w:del w:id="1710" w:author="Lewis Barnett" w:date="2020-06-16T16:09:00Z"/>
                <w:i/>
                <w:color w:val="000000"/>
              </w:rPr>
              <w:pPrChange w:id="1711" w:author="Lewis Barnett" w:date="2020-06-16T16:12:00Z">
                <w:pPr/>
              </w:pPrChange>
            </w:pPr>
            <w:del w:id="1712" w:author="Lewis Barnett" w:date="2020-06-16T16:09:00Z">
              <w:r w:rsidRPr="006C048B" w:rsidDel="00E36A06">
                <w:rPr>
                  <w:i/>
                  <w:color w:val="000000"/>
                </w:rPr>
                <w:delText>Species</w:delText>
              </w:r>
              <w:r w:rsidR="007A4D22" w:rsidRPr="006C048B" w:rsidDel="00E36A06">
                <w:rPr>
                  <w:i/>
                  <w:color w:val="000000"/>
                </w:rPr>
                <w:delText xml:space="preserve"> common name</w:delText>
              </w:r>
            </w:del>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00C69009" w:rsidR="006C5485" w:rsidRPr="006C048B" w:rsidDel="00E36A06" w:rsidRDefault="00584268">
            <w:pPr>
              <w:spacing w:line="480" w:lineRule="auto"/>
              <w:rPr>
                <w:del w:id="1713" w:author="Lewis Barnett" w:date="2020-06-16T16:09:00Z"/>
                <w:i/>
                <w:color w:val="000000"/>
              </w:rPr>
              <w:pPrChange w:id="1714" w:author="Lewis Barnett" w:date="2020-06-16T16:12:00Z">
                <w:pPr>
                  <w:jc w:val="center"/>
                </w:pPr>
              </w:pPrChange>
            </w:pPr>
            <w:del w:id="1715" w:author="Lewis Barnett" w:date="2020-06-16T16:09:00Z">
              <w:r w:rsidRPr="006C048B" w:rsidDel="00E36A06">
                <w:rPr>
                  <w:i/>
                  <w:color w:val="000000"/>
                </w:rPr>
                <w:delText>No spatial trend</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5C906510" w:rsidR="006C5485" w:rsidRPr="006C048B" w:rsidDel="00E36A06" w:rsidRDefault="006C5485">
            <w:pPr>
              <w:spacing w:line="480" w:lineRule="auto"/>
              <w:rPr>
                <w:del w:id="1716" w:author="Lewis Barnett" w:date="2020-06-16T16:09:00Z"/>
                <w:i/>
                <w:color w:val="000000"/>
              </w:rPr>
              <w:pPrChange w:id="1717" w:author="Lewis Barnett" w:date="2020-06-16T16:12:00Z">
                <w:pPr>
                  <w:jc w:val="center"/>
                </w:pPr>
              </w:pPrChange>
            </w:pPr>
            <w:del w:id="1718" w:author="Lewis Barnett" w:date="2020-06-16T16:09:00Z">
              <w:r w:rsidRPr="006C048B" w:rsidDel="00E36A06">
                <w:rPr>
                  <w:i/>
                  <w:color w:val="000000"/>
                </w:rPr>
                <w:delText>Spatial trend</w:delText>
              </w:r>
            </w:del>
          </w:p>
        </w:tc>
      </w:tr>
      <w:tr w:rsidR="00584268" w:rsidRPr="006C5485" w:rsidDel="00E36A06" w14:paraId="7C040313" w14:textId="78E30777" w:rsidTr="00BB5186">
        <w:trPr>
          <w:trHeight w:val="320"/>
          <w:del w:id="171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55AF572A" w:rsidR="00584268" w:rsidRPr="006C048B" w:rsidDel="00E36A06" w:rsidRDefault="00584268">
            <w:pPr>
              <w:spacing w:line="480" w:lineRule="auto"/>
              <w:rPr>
                <w:del w:id="1720" w:author="Lewis Barnett" w:date="2020-06-16T16:09:00Z"/>
                <w:color w:val="000000"/>
              </w:rPr>
              <w:pPrChange w:id="1721" w:author="Lewis Barnett" w:date="2020-06-16T16:12:00Z">
                <w:pPr/>
              </w:pPrChange>
            </w:pPr>
            <w:del w:id="1722" w:author="Lewis Barnett" w:date="2020-06-16T16:09:00Z">
              <w:r w:rsidRPr="006C048B" w:rsidDel="00E36A06">
                <w:rPr>
                  <w:color w:val="000000"/>
                </w:rPr>
                <w:delText>arrowtooth flounder</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D673F52" w14:textId="42AFD60D" w:rsidR="00584268" w:rsidRPr="006C048B" w:rsidDel="00E36A06" w:rsidRDefault="00584268">
            <w:pPr>
              <w:spacing w:line="480" w:lineRule="auto"/>
              <w:rPr>
                <w:del w:id="1723" w:author="Lewis Barnett" w:date="2020-06-16T16:09:00Z"/>
                <w:color w:val="000000"/>
              </w:rPr>
              <w:pPrChange w:id="1724" w:author="Lewis Barnett" w:date="2020-06-16T16:12:00Z">
                <w:pPr>
                  <w:jc w:val="center"/>
                </w:pPr>
              </w:pPrChange>
            </w:pPr>
            <w:del w:id="1725" w:author="Lewis Barnett" w:date="2020-06-16T16:09:00Z">
              <w:r w:rsidRPr="006C048B" w:rsidDel="00E36A06">
                <w:rPr>
                  <w:color w:val="000000"/>
                </w:rPr>
                <w:delText>87.10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6EB38ADC" w:rsidR="00584268" w:rsidRPr="006C048B" w:rsidDel="00E36A06" w:rsidRDefault="00584268">
            <w:pPr>
              <w:spacing w:line="480" w:lineRule="auto"/>
              <w:rPr>
                <w:del w:id="1726" w:author="Lewis Barnett" w:date="2020-06-16T16:09:00Z"/>
                <w:b/>
                <w:color w:val="000000"/>
              </w:rPr>
              <w:pPrChange w:id="1727" w:author="Lewis Barnett" w:date="2020-06-16T16:12:00Z">
                <w:pPr>
                  <w:jc w:val="center"/>
                </w:pPr>
              </w:pPrChange>
            </w:pPr>
            <w:del w:id="1728" w:author="Lewis Barnett" w:date="2020-06-16T16:09:00Z">
              <w:r w:rsidRPr="006C048B" w:rsidDel="00E36A06">
                <w:rPr>
                  <w:b/>
                  <w:color w:val="000000"/>
                </w:rPr>
                <w:delText>0.00</w:delText>
              </w:r>
            </w:del>
          </w:p>
        </w:tc>
      </w:tr>
      <w:tr w:rsidR="00584268" w:rsidRPr="006C5485" w:rsidDel="00E36A06" w14:paraId="11EB2D36" w14:textId="07AD123E" w:rsidTr="00BB5186">
        <w:trPr>
          <w:trHeight w:val="320"/>
          <w:del w:id="172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38A24FA6" w:rsidR="00584268" w:rsidRPr="006C048B" w:rsidDel="00E36A06" w:rsidRDefault="00584268">
            <w:pPr>
              <w:spacing w:line="480" w:lineRule="auto"/>
              <w:rPr>
                <w:del w:id="1730" w:author="Lewis Barnett" w:date="2020-06-16T16:09:00Z"/>
                <w:color w:val="000000"/>
              </w:rPr>
              <w:pPrChange w:id="1731" w:author="Lewis Barnett" w:date="2020-06-16T16:12:00Z">
                <w:pPr/>
              </w:pPrChange>
            </w:pPr>
            <w:del w:id="1732" w:author="Lewis Barnett" w:date="2020-06-16T16:09:00Z">
              <w:r w:rsidRPr="006C048B" w:rsidDel="00E36A06">
                <w:rPr>
                  <w:color w:val="000000"/>
                </w:rPr>
                <w:lastRenderedPageBreak/>
                <w:delText>big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5C5A8E12" w14:textId="45D6710A" w:rsidR="00584268" w:rsidRPr="006C048B" w:rsidDel="00E36A06" w:rsidRDefault="00584268">
            <w:pPr>
              <w:spacing w:line="480" w:lineRule="auto"/>
              <w:rPr>
                <w:del w:id="1733" w:author="Lewis Barnett" w:date="2020-06-16T16:09:00Z"/>
                <w:b/>
                <w:color w:val="000000"/>
              </w:rPr>
              <w:pPrChange w:id="1734" w:author="Lewis Barnett" w:date="2020-06-16T16:12:00Z">
                <w:pPr>
                  <w:jc w:val="center"/>
                </w:pPr>
              </w:pPrChange>
            </w:pPr>
            <w:del w:id="1735"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4EBB6F63" w:rsidR="00584268" w:rsidRPr="006C048B" w:rsidDel="00E36A06" w:rsidRDefault="00584268">
            <w:pPr>
              <w:spacing w:line="480" w:lineRule="auto"/>
              <w:rPr>
                <w:del w:id="1736" w:author="Lewis Barnett" w:date="2020-06-16T16:09:00Z"/>
                <w:color w:val="000000"/>
              </w:rPr>
              <w:pPrChange w:id="1737" w:author="Lewis Barnett" w:date="2020-06-16T16:12:00Z">
                <w:pPr>
                  <w:jc w:val="center"/>
                </w:pPr>
              </w:pPrChange>
            </w:pPr>
            <w:del w:id="1738" w:author="Lewis Barnett" w:date="2020-06-16T16:09:00Z">
              <w:r w:rsidRPr="006C048B" w:rsidDel="00E36A06">
                <w:rPr>
                  <w:color w:val="000000"/>
                </w:rPr>
                <w:delText>0.81</w:delText>
              </w:r>
            </w:del>
          </w:p>
        </w:tc>
      </w:tr>
      <w:tr w:rsidR="00584268" w:rsidRPr="006C5485" w:rsidDel="00E36A06" w14:paraId="11A04116" w14:textId="66E1C90A" w:rsidTr="00BB5186">
        <w:trPr>
          <w:trHeight w:val="320"/>
          <w:del w:id="173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15A18FDF" w:rsidR="00584268" w:rsidRPr="006C048B" w:rsidDel="00E36A06" w:rsidRDefault="00584268">
            <w:pPr>
              <w:spacing w:line="480" w:lineRule="auto"/>
              <w:rPr>
                <w:del w:id="1740" w:author="Lewis Barnett" w:date="2020-06-16T16:09:00Z"/>
                <w:color w:val="000000"/>
              </w:rPr>
              <w:pPrChange w:id="1741" w:author="Lewis Barnett" w:date="2020-06-16T16:12:00Z">
                <w:pPr/>
              </w:pPrChange>
            </w:pPr>
            <w:del w:id="1742" w:author="Lewis Barnett" w:date="2020-06-16T16:09:00Z">
              <w:r w:rsidRPr="006C048B" w:rsidDel="00E36A06">
                <w:rPr>
                  <w:color w:val="000000"/>
                </w:rPr>
                <w:delText>bocaccio</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4CADDDBE" w14:textId="72190C17" w:rsidR="00584268" w:rsidRPr="006C048B" w:rsidDel="00E36A06" w:rsidRDefault="00584268">
            <w:pPr>
              <w:spacing w:line="480" w:lineRule="auto"/>
              <w:rPr>
                <w:del w:id="1743" w:author="Lewis Barnett" w:date="2020-06-16T16:09:00Z"/>
                <w:color w:val="000000"/>
              </w:rPr>
              <w:pPrChange w:id="1744" w:author="Lewis Barnett" w:date="2020-06-16T16:12:00Z">
                <w:pPr>
                  <w:jc w:val="center"/>
                </w:pPr>
              </w:pPrChange>
            </w:pPr>
            <w:del w:id="1745" w:author="Lewis Barnett" w:date="2020-06-16T16:09:00Z">
              <w:r w:rsidRPr="006C048B" w:rsidDel="00E36A06">
                <w:rPr>
                  <w:color w:val="000000"/>
                </w:rPr>
                <w:delText>6.25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45F1C365" w:rsidR="00584268" w:rsidRPr="006C048B" w:rsidDel="00E36A06" w:rsidRDefault="00584268">
            <w:pPr>
              <w:spacing w:line="480" w:lineRule="auto"/>
              <w:rPr>
                <w:del w:id="1746" w:author="Lewis Barnett" w:date="2020-06-16T16:09:00Z"/>
                <w:b/>
                <w:color w:val="000000"/>
              </w:rPr>
              <w:pPrChange w:id="1747" w:author="Lewis Barnett" w:date="2020-06-16T16:12:00Z">
                <w:pPr>
                  <w:jc w:val="center"/>
                </w:pPr>
              </w:pPrChange>
            </w:pPr>
            <w:del w:id="1748" w:author="Lewis Barnett" w:date="2020-06-16T16:09:00Z">
              <w:r w:rsidRPr="006C048B" w:rsidDel="00E36A06">
                <w:rPr>
                  <w:b/>
                  <w:color w:val="000000"/>
                </w:rPr>
                <w:delText>0.00</w:delText>
              </w:r>
            </w:del>
          </w:p>
        </w:tc>
      </w:tr>
      <w:tr w:rsidR="00584268" w:rsidRPr="006C5485" w:rsidDel="00E36A06" w14:paraId="307EEC24" w14:textId="4FDAD0F1" w:rsidTr="00BB5186">
        <w:trPr>
          <w:trHeight w:val="320"/>
          <w:del w:id="174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7EEA6C2E" w:rsidR="00584268" w:rsidRPr="006C048B" w:rsidDel="00E36A06" w:rsidRDefault="00584268">
            <w:pPr>
              <w:spacing w:line="480" w:lineRule="auto"/>
              <w:rPr>
                <w:del w:id="1750" w:author="Lewis Barnett" w:date="2020-06-16T16:09:00Z"/>
                <w:color w:val="000000"/>
              </w:rPr>
              <w:pPrChange w:id="1751" w:author="Lewis Barnett" w:date="2020-06-16T16:12:00Z">
                <w:pPr/>
              </w:pPrChange>
            </w:pPr>
            <w:del w:id="1752" w:author="Lewis Barnett" w:date="2020-06-16T16:09:00Z">
              <w:r w:rsidRPr="006C048B" w:rsidDel="00E36A06">
                <w:rPr>
                  <w:color w:val="000000"/>
                </w:rPr>
                <w:delText>canary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6984DC1" w14:textId="024521F7" w:rsidR="00584268" w:rsidRPr="006C048B" w:rsidDel="00E36A06" w:rsidRDefault="00584268">
            <w:pPr>
              <w:spacing w:line="480" w:lineRule="auto"/>
              <w:rPr>
                <w:del w:id="1753" w:author="Lewis Barnett" w:date="2020-06-16T16:09:00Z"/>
                <w:color w:val="000000"/>
              </w:rPr>
              <w:pPrChange w:id="1754" w:author="Lewis Barnett" w:date="2020-06-16T16:12:00Z">
                <w:pPr>
                  <w:jc w:val="center"/>
                </w:pPr>
              </w:pPrChange>
            </w:pPr>
            <w:del w:id="1755" w:author="Lewis Barnett" w:date="2020-06-16T16:09:00Z">
              <w:r w:rsidRPr="006C048B" w:rsidDel="00E36A06">
                <w:rPr>
                  <w:color w:val="000000"/>
                </w:rPr>
                <w:delText>4.55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3134C0F2" w:rsidR="00584268" w:rsidRPr="006C048B" w:rsidDel="00E36A06" w:rsidRDefault="00584268">
            <w:pPr>
              <w:spacing w:line="480" w:lineRule="auto"/>
              <w:rPr>
                <w:del w:id="1756" w:author="Lewis Barnett" w:date="2020-06-16T16:09:00Z"/>
                <w:b/>
                <w:color w:val="000000"/>
              </w:rPr>
              <w:pPrChange w:id="1757" w:author="Lewis Barnett" w:date="2020-06-16T16:12:00Z">
                <w:pPr>
                  <w:jc w:val="center"/>
                </w:pPr>
              </w:pPrChange>
            </w:pPr>
            <w:del w:id="1758" w:author="Lewis Barnett" w:date="2020-06-16T16:09:00Z">
              <w:r w:rsidRPr="006C048B" w:rsidDel="00E36A06">
                <w:rPr>
                  <w:b/>
                  <w:color w:val="000000"/>
                </w:rPr>
                <w:delText>0.00</w:delText>
              </w:r>
            </w:del>
          </w:p>
        </w:tc>
      </w:tr>
      <w:tr w:rsidR="00584268" w:rsidRPr="006C5485" w:rsidDel="00E36A06" w14:paraId="512E54B3" w14:textId="18F0526B" w:rsidTr="00BB5186">
        <w:trPr>
          <w:trHeight w:val="320"/>
          <w:del w:id="175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88E93E8" w:rsidR="00584268" w:rsidRPr="006C048B" w:rsidDel="00E36A06" w:rsidRDefault="00584268">
            <w:pPr>
              <w:spacing w:line="480" w:lineRule="auto"/>
              <w:rPr>
                <w:del w:id="1760" w:author="Lewis Barnett" w:date="2020-06-16T16:09:00Z"/>
                <w:color w:val="000000"/>
              </w:rPr>
              <w:pPrChange w:id="1761" w:author="Lewis Barnett" w:date="2020-06-16T16:12:00Z">
                <w:pPr/>
              </w:pPrChange>
            </w:pPr>
            <w:del w:id="1762" w:author="Lewis Barnett" w:date="2020-06-16T16:09:00Z">
              <w:r w:rsidRPr="006C048B" w:rsidDel="00E36A06">
                <w:rPr>
                  <w:color w:val="000000"/>
                </w:rPr>
                <w:delText>darkblotched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07E5E1C" w14:textId="30CCE367" w:rsidR="00584268" w:rsidRPr="006C048B" w:rsidDel="00E36A06" w:rsidRDefault="00584268">
            <w:pPr>
              <w:spacing w:line="480" w:lineRule="auto"/>
              <w:rPr>
                <w:del w:id="1763" w:author="Lewis Barnett" w:date="2020-06-16T16:09:00Z"/>
                <w:color w:val="000000"/>
              </w:rPr>
              <w:pPrChange w:id="1764" w:author="Lewis Barnett" w:date="2020-06-16T16:12:00Z">
                <w:pPr>
                  <w:jc w:val="center"/>
                </w:pPr>
              </w:pPrChange>
            </w:pPr>
            <w:del w:id="1765" w:author="Lewis Barnett" w:date="2020-06-16T16:09:00Z">
              <w:r w:rsidRPr="006C048B" w:rsidDel="00E36A06">
                <w:rPr>
                  <w:color w:val="000000"/>
                </w:rPr>
                <w:delText>6.30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3F3CC221" w:rsidR="00584268" w:rsidRPr="006C048B" w:rsidDel="00E36A06" w:rsidRDefault="00584268">
            <w:pPr>
              <w:spacing w:line="480" w:lineRule="auto"/>
              <w:rPr>
                <w:del w:id="1766" w:author="Lewis Barnett" w:date="2020-06-16T16:09:00Z"/>
                <w:b/>
                <w:color w:val="000000"/>
              </w:rPr>
              <w:pPrChange w:id="1767" w:author="Lewis Barnett" w:date="2020-06-16T16:12:00Z">
                <w:pPr>
                  <w:jc w:val="center"/>
                </w:pPr>
              </w:pPrChange>
            </w:pPr>
            <w:del w:id="1768" w:author="Lewis Barnett" w:date="2020-06-16T16:09:00Z">
              <w:r w:rsidRPr="006C048B" w:rsidDel="00E36A06">
                <w:rPr>
                  <w:b/>
                  <w:color w:val="000000"/>
                </w:rPr>
                <w:delText>0.00</w:delText>
              </w:r>
            </w:del>
          </w:p>
        </w:tc>
      </w:tr>
      <w:tr w:rsidR="00584268" w:rsidRPr="006C5485" w:rsidDel="00E36A06" w14:paraId="4DA3824C" w14:textId="06A2F2C5" w:rsidTr="00BB5186">
        <w:trPr>
          <w:trHeight w:val="320"/>
          <w:del w:id="176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69691F6" w:rsidR="00584268" w:rsidRPr="006C048B" w:rsidDel="00E36A06" w:rsidRDefault="00584268">
            <w:pPr>
              <w:spacing w:line="480" w:lineRule="auto"/>
              <w:rPr>
                <w:del w:id="1770" w:author="Lewis Barnett" w:date="2020-06-16T16:09:00Z"/>
                <w:color w:val="000000"/>
              </w:rPr>
              <w:pPrChange w:id="1771" w:author="Lewis Barnett" w:date="2020-06-16T16:12:00Z">
                <w:pPr/>
              </w:pPrChange>
            </w:pPr>
            <w:del w:id="1772" w:author="Lewis Barnett" w:date="2020-06-16T16:09:00Z">
              <w:r w:rsidRPr="006C048B" w:rsidDel="00E36A06">
                <w:rPr>
                  <w:color w:val="000000"/>
                </w:rPr>
                <w:delText>Dover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8C2EEFB" w14:textId="696A61F5" w:rsidR="00584268" w:rsidRPr="006C048B" w:rsidDel="00E36A06" w:rsidRDefault="00584268">
            <w:pPr>
              <w:spacing w:line="480" w:lineRule="auto"/>
              <w:rPr>
                <w:del w:id="1773" w:author="Lewis Barnett" w:date="2020-06-16T16:09:00Z"/>
                <w:color w:val="000000"/>
              </w:rPr>
              <w:pPrChange w:id="1774" w:author="Lewis Barnett" w:date="2020-06-16T16:12:00Z">
                <w:pPr>
                  <w:jc w:val="center"/>
                </w:pPr>
              </w:pPrChange>
            </w:pPr>
            <w:del w:id="1775" w:author="Lewis Barnett" w:date="2020-06-16T16:09:00Z">
              <w:r w:rsidRPr="006C048B" w:rsidDel="00E36A06">
                <w:rPr>
                  <w:color w:val="000000"/>
                </w:rPr>
                <w:delText>88.24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313CDACF" w:rsidR="00584268" w:rsidRPr="006C048B" w:rsidDel="00E36A06" w:rsidRDefault="00584268">
            <w:pPr>
              <w:spacing w:line="480" w:lineRule="auto"/>
              <w:rPr>
                <w:del w:id="1776" w:author="Lewis Barnett" w:date="2020-06-16T16:09:00Z"/>
                <w:b/>
                <w:color w:val="000000"/>
              </w:rPr>
              <w:pPrChange w:id="1777" w:author="Lewis Barnett" w:date="2020-06-16T16:12:00Z">
                <w:pPr>
                  <w:jc w:val="center"/>
                </w:pPr>
              </w:pPrChange>
            </w:pPr>
            <w:del w:id="1778" w:author="Lewis Barnett" w:date="2020-06-16T16:09:00Z">
              <w:r w:rsidRPr="006C048B" w:rsidDel="00E36A06">
                <w:rPr>
                  <w:b/>
                  <w:color w:val="000000"/>
                </w:rPr>
                <w:delText>0.00</w:delText>
              </w:r>
            </w:del>
          </w:p>
        </w:tc>
      </w:tr>
      <w:tr w:rsidR="00584268" w:rsidRPr="006C5485" w:rsidDel="00E36A06" w14:paraId="52798A0B" w14:textId="47BC5CCA" w:rsidTr="00BB5186">
        <w:trPr>
          <w:trHeight w:val="320"/>
          <w:del w:id="177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448328E" w:rsidR="00584268" w:rsidRPr="006C048B" w:rsidDel="00E36A06" w:rsidRDefault="00584268">
            <w:pPr>
              <w:spacing w:line="480" w:lineRule="auto"/>
              <w:rPr>
                <w:del w:id="1780" w:author="Lewis Barnett" w:date="2020-06-16T16:09:00Z"/>
                <w:color w:val="000000"/>
              </w:rPr>
              <w:pPrChange w:id="1781" w:author="Lewis Barnett" w:date="2020-06-16T16:12:00Z">
                <w:pPr/>
              </w:pPrChange>
            </w:pPr>
            <w:del w:id="1782" w:author="Lewis Barnett" w:date="2020-06-16T16:09:00Z">
              <w:r w:rsidRPr="006C048B" w:rsidDel="00E36A06">
                <w:rPr>
                  <w:color w:val="000000"/>
                </w:rPr>
                <w:delText>English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58371E4" w14:textId="50C833E6" w:rsidR="00584268" w:rsidRPr="006C048B" w:rsidDel="00E36A06" w:rsidRDefault="00584268">
            <w:pPr>
              <w:spacing w:line="480" w:lineRule="auto"/>
              <w:rPr>
                <w:del w:id="1783" w:author="Lewis Barnett" w:date="2020-06-16T16:09:00Z"/>
                <w:color w:val="000000"/>
              </w:rPr>
              <w:pPrChange w:id="1784" w:author="Lewis Barnett" w:date="2020-06-16T16:12:00Z">
                <w:pPr>
                  <w:jc w:val="center"/>
                </w:pPr>
              </w:pPrChange>
            </w:pPr>
            <w:del w:id="1785" w:author="Lewis Barnett" w:date="2020-06-16T16:09:00Z">
              <w:r w:rsidRPr="006C048B" w:rsidDel="00E36A06">
                <w:rPr>
                  <w:color w:val="000000"/>
                </w:rPr>
                <w:delText>45.79</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2B7BCEE1" w:rsidR="00584268" w:rsidRPr="006C048B" w:rsidDel="00E36A06" w:rsidRDefault="00584268">
            <w:pPr>
              <w:spacing w:line="480" w:lineRule="auto"/>
              <w:rPr>
                <w:del w:id="1786" w:author="Lewis Barnett" w:date="2020-06-16T16:09:00Z"/>
                <w:b/>
                <w:color w:val="000000"/>
              </w:rPr>
              <w:pPrChange w:id="1787" w:author="Lewis Barnett" w:date="2020-06-16T16:12:00Z">
                <w:pPr>
                  <w:jc w:val="center"/>
                </w:pPr>
              </w:pPrChange>
            </w:pPr>
            <w:del w:id="1788" w:author="Lewis Barnett" w:date="2020-06-16T16:09:00Z">
              <w:r w:rsidRPr="006C048B" w:rsidDel="00E36A06">
                <w:rPr>
                  <w:b/>
                  <w:color w:val="000000"/>
                </w:rPr>
                <w:delText>0.00</w:delText>
              </w:r>
            </w:del>
          </w:p>
        </w:tc>
      </w:tr>
      <w:tr w:rsidR="00584268" w:rsidRPr="006C5485" w:rsidDel="00E36A06" w14:paraId="46702774" w14:textId="60D84564" w:rsidTr="00BB5186">
        <w:trPr>
          <w:trHeight w:val="320"/>
          <w:del w:id="178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20407D10" w:rsidR="00584268" w:rsidRPr="006C048B" w:rsidDel="00E36A06" w:rsidRDefault="00584268">
            <w:pPr>
              <w:spacing w:line="480" w:lineRule="auto"/>
              <w:rPr>
                <w:del w:id="1790" w:author="Lewis Barnett" w:date="2020-06-16T16:09:00Z"/>
                <w:color w:val="000000"/>
              </w:rPr>
              <w:pPrChange w:id="1791" w:author="Lewis Barnett" w:date="2020-06-16T16:12:00Z">
                <w:pPr/>
              </w:pPrChange>
            </w:pPr>
            <w:del w:id="1792" w:author="Lewis Barnett" w:date="2020-06-16T16:09:00Z">
              <w:r w:rsidRPr="006C048B" w:rsidDel="00E36A06">
                <w:rPr>
                  <w:color w:val="000000"/>
                </w:rPr>
                <w:delText>lingcod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A85EA4E" w14:textId="650A93D2" w:rsidR="00584268" w:rsidRPr="006C048B" w:rsidDel="00E36A06" w:rsidRDefault="00584268">
            <w:pPr>
              <w:spacing w:line="480" w:lineRule="auto"/>
              <w:rPr>
                <w:del w:id="1793" w:author="Lewis Barnett" w:date="2020-06-16T16:09:00Z"/>
                <w:color w:val="000000"/>
              </w:rPr>
              <w:pPrChange w:id="1794" w:author="Lewis Barnett" w:date="2020-06-16T16:12:00Z">
                <w:pPr>
                  <w:jc w:val="center"/>
                </w:pPr>
              </w:pPrChange>
            </w:pPr>
            <w:del w:id="1795" w:author="Lewis Barnett" w:date="2020-06-16T16:09:00Z">
              <w:r w:rsidRPr="006C048B" w:rsidDel="00E36A06">
                <w:rPr>
                  <w:color w:val="000000"/>
                </w:rPr>
                <w:delText>3.43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61D5C44A" w:rsidR="00584268" w:rsidRPr="006C048B" w:rsidDel="00E36A06" w:rsidRDefault="00584268">
            <w:pPr>
              <w:spacing w:line="480" w:lineRule="auto"/>
              <w:rPr>
                <w:del w:id="1796" w:author="Lewis Barnett" w:date="2020-06-16T16:09:00Z"/>
                <w:b/>
                <w:color w:val="000000"/>
              </w:rPr>
              <w:pPrChange w:id="1797" w:author="Lewis Barnett" w:date="2020-06-16T16:12:00Z">
                <w:pPr>
                  <w:jc w:val="center"/>
                </w:pPr>
              </w:pPrChange>
            </w:pPr>
            <w:del w:id="1798" w:author="Lewis Barnett" w:date="2020-06-16T16:09:00Z">
              <w:r w:rsidRPr="006C048B" w:rsidDel="00E36A06">
                <w:rPr>
                  <w:b/>
                  <w:color w:val="000000"/>
                </w:rPr>
                <w:delText>0.00</w:delText>
              </w:r>
            </w:del>
          </w:p>
        </w:tc>
      </w:tr>
      <w:tr w:rsidR="00584268" w:rsidRPr="006C5485" w:rsidDel="00E36A06" w14:paraId="44EBFFD0" w14:textId="3D1F859E" w:rsidTr="00BB5186">
        <w:trPr>
          <w:trHeight w:val="320"/>
          <w:del w:id="179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63EAE67E" w:rsidR="00584268" w:rsidRPr="006C048B" w:rsidDel="00E36A06" w:rsidRDefault="00584268">
            <w:pPr>
              <w:spacing w:line="480" w:lineRule="auto"/>
              <w:rPr>
                <w:del w:id="1800" w:author="Lewis Barnett" w:date="2020-06-16T16:09:00Z"/>
                <w:color w:val="000000"/>
              </w:rPr>
              <w:pPrChange w:id="1801" w:author="Lewis Barnett" w:date="2020-06-16T16:12:00Z">
                <w:pPr/>
              </w:pPrChange>
            </w:pPr>
            <w:del w:id="1802" w:author="Lewis Barnett" w:date="2020-06-16T16:09:00Z">
              <w:r w:rsidRPr="006C048B" w:rsidDel="00E36A06">
                <w:rPr>
                  <w:color w:val="000000"/>
                </w:rPr>
                <w:delText>longnose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56AA120" w14:textId="45994F75" w:rsidR="00584268" w:rsidRPr="006C048B" w:rsidDel="00E36A06" w:rsidRDefault="00584268">
            <w:pPr>
              <w:spacing w:line="480" w:lineRule="auto"/>
              <w:rPr>
                <w:del w:id="1803" w:author="Lewis Barnett" w:date="2020-06-16T16:09:00Z"/>
                <w:color w:val="000000"/>
              </w:rPr>
              <w:pPrChange w:id="1804" w:author="Lewis Barnett" w:date="2020-06-16T16:12:00Z">
                <w:pPr>
                  <w:jc w:val="center"/>
                </w:pPr>
              </w:pPrChange>
            </w:pPr>
            <w:del w:id="1805" w:author="Lewis Barnett" w:date="2020-06-16T16:09:00Z">
              <w:r w:rsidRPr="006C048B" w:rsidDel="00E36A06">
                <w:rPr>
                  <w:color w:val="000000"/>
                </w:rPr>
                <w:delText>28.43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258A139F" w:rsidR="00584268" w:rsidRPr="006C048B" w:rsidDel="00E36A06" w:rsidRDefault="00584268">
            <w:pPr>
              <w:spacing w:line="480" w:lineRule="auto"/>
              <w:rPr>
                <w:del w:id="1806" w:author="Lewis Barnett" w:date="2020-06-16T16:09:00Z"/>
                <w:b/>
                <w:color w:val="000000"/>
              </w:rPr>
              <w:pPrChange w:id="1807" w:author="Lewis Barnett" w:date="2020-06-16T16:12:00Z">
                <w:pPr>
                  <w:jc w:val="center"/>
                </w:pPr>
              </w:pPrChange>
            </w:pPr>
            <w:del w:id="1808" w:author="Lewis Barnett" w:date="2020-06-16T16:09:00Z">
              <w:r w:rsidRPr="006C048B" w:rsidDel="00E36A06">
                <w:rPr>
                  <w:b/>
                  <w:color w:val="000000"/>
                </w:rPr>
                <w:delText>0.00</w:delText>
              </w:r>
            </w:del>
          </w:p>
        </w:tc>
      </w:tr>
      <w:tr w:rsidR="00584268" w:rsidRPr="006C5485" w:rsidDel="00E36A06" w14:paraId="0F3671A3" w14:textId="5E81347F" w:rsidTr="00BB5186">
        <w:trPr>
          <w:trHeight w:val="320"/>
          <w:del w:id="180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7D55C37B" w:rsidR="00584268" w:rsidRPr="006C048B" w:rsidDel="00E36A06" w:rsidRDefault="00584268">
            <w:pPr>
              <w:spacing w:line="480" w:lineRule="auto"/>
              <w:rPr>
                <w:del w:id="1810" w:author="Lewis Barnett" w:date="2020-06-16T16:09:00Z"/>
                <w:color w:val="000000"/>
              </w:rPr>
              <w:pPrChange w:id="1811" w:author="Lewis Barnett" w:date="2020-06-16T16:12:00Z">
                <w:pPr/>
              </w:pPrChange>
            </w:pPr>
            <w:del w:id="1812" w:author="Lewis Barnett" w:date="2020-06-16T16:09:00Z">
              <w:r w:rsidRPr="006C048B" w:rsidDel="00E36A06">
                <w:rPr>
                  <w:color w:val="000000"/>
                </w:rPr>
                <w:delText>Pacific halibut</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03F8529" w14:textId="5E3931A7" w:rsidR="00584268" w:rsidRPr="006C048B" w:rsidDel="00E36A06" w:rsidRDefault="00584268">
            <w:pPr>
              <w:spacing w:line="480" w:lineRule="auto"/>
              <w:rPr>
                <w:del w:id="1813" w:author="Lewis Barnett" w:date="2020-06-16T16:09:00Z"/>
                <w:b/>
                <w:color w:val="000000"/>
              </w:rPr>
              <w:pPrChange w:id="1814" w:author="Lewis Barnett" w:date="2020-06-16T16:12:00Z">
                <w:pPr>
                  <w:jc w:val="center"/>
                </w:pPr>
              </w:pPrChange>
            </w:pPr>
            <w:del w:id="1815"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5332CA21" w:rsidR="00584268" w:rsidRPr="006C048B" w:rsidDel="00E36A06" w:rsidRDefault="00584268">
            <w:pPr>
              <w:spacing w:line="480" w:lineRule="auto"/>
              <w:rPr>
                <w:del w:id="1816" w:author="Lewis Barnett" w:date="2020-06-16T16:09:00Z"/>
                <w:color w:val="000000"/>
              </w:rPr>
              <w:pPrChange w:id="1817" w:author="Lewis Barnett" w:date="2020-06-16T16:12:00Z">
                <w:pPr>
                  <w:jc w:val="center"/>
                </w:pPr>
              </w:pPrChange>
            </w:pPr>
            <w:del w:id="1818" w:author="Lewis Barnett" w:date="2020-06-16T16:09:00Z">
              <w:r w:rsidRPr="006C048B" w:rsidDel="00E36A06">
                <w:rPr>
                  <w:color w:val="000000"/>
                </w:rPr>
                <w:delText>1.90</w:delText>
              </w:r>
            </w:del>
          </w:p>
        </w:tc>
      </w:tr>
      <w:tr w:rsidR="00584268" w:rsidRPr="006C5485" w:rsidDel="00E36A06" w14:paraId="0D914FD7" w14:textId="13A5E49F" w:rsidTr="00BB5186">
        <w:trPr>
          <w:trHeight w:val="320"/>
          <w:del w:id="181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1DC7C42E" w:rsidR="00584268" w:rsidRPr="006C048B" w:rsidDel="00E36A06" w:rsidRDefault="00584268">
            <w:pPr>
              <w:spacing w:line="480" w:lineRule="auto"/>
              <w:rPr>
                <w:del w:id="1820" w:author="Lewis Barnett" w:date="2020-06-16T16:09:00Z"/>
                <w:color w:val="000000"/>
              </w:rPr>
              <w:pPrChange w:id="1821" w:author="Lewis Barnett" w:date="2020-06-16T16:12:00Z">
                <w:pPr/>
              </w:pPrChange>
            </w:pPr>
            <w:del w:id="1822" w:author="Lewis Barnett" w:date="2020-06-16T16:09:00Z">
              <w:r w:rsidRPr="006C048B" w:rsidDel="00E36A06">
                <w:rPr>
                  <w:color w:val="000000"/>
                </w:rPr>
                <w:delText>Pacific ocean perch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CFCEC0E" w14:textId="13BDDC99" w:rsidR="00584268" w:rsidRPr="006C048B" w:rsidDel="00E36A06" w:rsidRDefault="00584268">
            <w:pPr>
              <w:spacing w:line="480" w:lineRule="auto"/>
              <w:rPr>
                <w:del w:id="1823" w:author="Lewis Barnett" w:date="2020-06-16T16:09:00Z"/>
                <w:color w:val="000000"/>
              </w:rPr>
              <w:pPrChange w:id="1824" w:author="Lewis Barnett" w:date="2020-06-16T16:12:00Z">
                <w:pPr>
                  <w:jc w:val="center"/>
                </w:pPr>
              </w:pPrChange>
            </w:pPr>
            <w:del w:id="1825" w:author="Lewis Barnett" w:date="2020-06-16T16:09:00Z">
              <w:r w:rsidRPr="006C048B" w:rsidDel="00E36A06">
                <w:rPr>
                  <w:color w:val="000000"/>
                </w:rPr>
                <w:delText>0.67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75C4A2C9" w:rsidR="00584268" w:rsidRPr="006C048B" w:rsidDel="00E36A06" w:rsidRDefault="00584268">
            <w:pPr>
              <w:spacing w:line="480" w:lineRule="auto"/>
              <w:rPr>
                <w:del w:id="1826" w:author="Lewis Barnett" w:date="2020-06-16T16:09:00Z"/>
                <w:b/>
                <w:color w:val="000000"/>
              </w:rPr>
              <w:pPrChange w:id="1827" w:author="Lewis Barnett" w:date="2020-06-16T16:12:00Z">
                <w:pPr>
                  <w:jc w:val="center"/>
                </w:pPr>
              </w:pPrChange>
            </w:pPr>
            <w:del w:id="1828" w:author="Lewis Barnett" w:date="2020-06-16T16:09:00Z">
              <w:r w:rsidRPr="006C048B" w:rsidDel="00E36A06">
                <w:rPr>
                  <w:b/>
                  <w:color w:val="000000"/>
                </w:rPr>
                <w:delText>0.00</w:delText>
              </w:r>
            </w:del>
          </w:p>
        </w:tc>
      </w:tr>
      <w:tr w:rsidR="00584268" w:rsidRPr="006C5485" w:rsidDel="00E36A06" w14:paraId="2A16F8CA" w14:textId="6EF35AC2" w:rsidTr="00BB5186">
        <w:trPr>
          <w:trHeight w:val="320"/>
          <w:del w:id="182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E4054F1" w:rsidR="00584268" w:rsidRPr="006C048B" w:rsidDel="00E36A06" w:rsidRDefault="00584268">
            <w:pPr>
              <w:spacing w:line="480" w:lineRule="auto"/>
              <w:rPr>
                <w:del w:id="1830" w:author="Lewis Barnett" w:date="2020-06-16T16:09:00Z"/>
                <w:color w:val="000000"/>
              </w:rPr>
              <w:pPrChange w:id="1831" w:author="Lewis Barnett" w:date="2020-06-16T16:12:00Z">
                <w:pPr/>
              </w:pPrChange>
            </w:pPr>
            <w:del w:id="1832" w:author="Lewis Barnett" w:date="2020-06-16T16:09:00Z">
              <w:r w:rsidRPr="006C048B" w:rsidDel="00E36A06">
                <w:rPr>
                  <w:color w:val="000000"/>
                </w:rPr>
                <w:delText>petrale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04FD653" w14:textId="65078FB2" w:rsidR="00584268" w:rsidRPr="006C048B" w:rsidDel="00E36A06" w:rsidRDefault="00584268">
            <w:pPr>
              <w:spacing w:line="480" w:lineRule="auto"/>
              <w:rPr>
                <w:del w:id="1833" w:author="Lewis Barnett" w:date="2020-06-16T16:09:00Z"/>
                <w:color w:val="000000"/>
              </w:rPr>
              <w:pPrChange w:id="1834" w:author="Lewis Barnett" w:date="2020-06-16T16:12:00Z">
                <w:pPr>
                  <w:jc w:val="center"/>
                </w:pPr>
              </w:pPrChange>
            </w:pPr>
            <w:del w:id="1835" w:author="Lewis Barnett" w:date="2020-06-16T16:09:00Z">
              <w:r w:rsidRPr="006C048B" w:rsidDel="00E36A06">
                <w:rPr>
                  <w:color w:val="000000"/>
                </w:rPr>
                <w:delText>25.87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6E2079F3" w:rsidR="00584268" w:rsidRPr="006C048B" w:rsidDel="00E36A06" w:rsidRDefault="00584268">
            <w:pPr>
              <w:spacing w:line="480" w:lineRule="auto"/>
              <w:rPr>
                <w:del w:id="1836" w:author="Lewis Barnett" w:date="2020-06-16T16:09:00Z"/>
                <w:b/>
                <w:color w:val="000000"/>
              </w:rPr>
              <w:pPrChange w:id="1837" w:author="Lewis Barnett" w:date="2020-06-16T16:12:00Z">
                <w:pPr>
                  <w:jc w:val="center"/>
                </w:pPr>
              </w:pPrChange>
            </w:pPr>
            <w:del w:id="1838" w:author="Lewis Barnett" w:date="2020-06-16T16:09:00Z">
              <w:r w:rsidRPr="006C048B" w:rsidDel="00E36A06">
                <w:rPr>
                  <w:b/>
                  <w:color w:val="000000"/>
                </w:rPr>
                <w:delText>0.00</w:delText>
              </w:r>
            </w:del>
          </w:p>
        </w:tc>
      </w:tr>
      <w:tr w:rsidR="00584268" w:rsidRPr="006C5485" w:rsidDel="00E36A06" w14:paraId="230149DF" w14:textId="220128C3" w:rsidTr="00BB5186">
        <w:trPr>
          <w:trHeight w:val="320"/>
          <w:del w:id="183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08EDAB82" w:rsidR="00584268" w:rsidRPr="006C048B" w:rsidDel="00E36A06" w:rsidRDefault="00584268">
            <w:pPr>
              <w:spacing w:line="480" w:lineRule="auto"/>
              <w:rPr>
                <w:del w:id="1840" w:author="Lewis Barnett" w:date="2020-06-16T16:09:00Z"/>
                <w:color w:val="000000"/>
              </w:rPr>
              <w:pPrChange w:id="1841" w:author="Lewis Barnett" w:date="2020-06-16T16:12:00Z">
                <w:pPr/>
              </w:pPrChange>
            </w:pPr>
            <w:del w:id="1842" w:author="Lewis Barnett" w:date="2020-06-16T16:09:00Z">
              <w:r w:rsidRPr="006C048B" w:rsidDel="00E36A06">
                <w:rPr>
                  <w:color w:val="000000"/>
                </w:rPr>
                <w:delText>rex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60D9ED2" w14:textId="20D9446A" w:rsidR="00584268" w:rsidRPr="006C048B" w:rsidDel="00E36A06" w:rsidRDefault="00584268">
            <w:pPr>
              <w:spacing w:line="480" w:lineRule="auto"/>
              <w:rPr>
                <w:del w:id="1843" w:author="Lewis Barnett" w:date="2020-06-16T16:09:00Z"/>
                <w:color w:val="000000"/>
              </w:rPr>
              <w:pPrChange w:id="1844" w:author="Lewis Barnett" w:date="2020-06-16T16:12:00Z">
                <w:pPr>
                  <w:jc w:val="center"/>
                </w:pPr>
              </w:pPrChange>
            </w:pPr>
            <w:del w:id="1845" w:author="Lewis Barnett" w:date="2020-06-16T16:09:00Z">
              <w:r w:rsidRPr="006C048B" w:rsidDel="00E36A06">
                <w:rPr>
                  <w:color w:val="000000"/>
                </w:rPr>
                <w:delText>88.61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4A225419" w:rsidR="00584268" w:rsidRPr="006C048B" w:rsidDel="00E36A06" w:rsidRDefault="00584268">
            <w:pPr>
              <w:spacing w:line="480" w:lineRule="auto"/>
              <w:rPr>
                <w:del w:id="1846" w:author="Lewis Barnett" w:date="2020-06-16T16:09:00Z"/>
                <w:b/>
                <w:color w:val="000000"/>
              </w:rPr>
              <w:pPrChange w:id="1847" w:author="Lewis Barnett" w:date="2020-06-16T16:12:00Z">
                <w:pPr>
                  <w:jc w:val="center"/>
                </w:pPr>
              </w:pPrChange>
            </w:pPr>
            <w:del w:id="1848" w:author="Lewis Barnett" w:date="2020-06-16T16:09:00Z">
              <w:r w:rsidRPr="006C048B" w:rsidDel="00E36A06">
                <w:rPr>
                  <w:b/>
                  <w:color w:val="000000"/>
                </w:rPr>
                <w:delText>0.00</w:delText>
              </w:r>
            </w:del>
          </w:p>
        </w:tc>
      </w:tr>
      <w:tr w:rsidR="00584268" w:rsidRPr="006C5485" w:rsidDel="00E36A06" w14:paraId="44A14689" w14:textId="20A4CBAC" w:rsidTr="00BB5186">
        <w:trPr>
          <w:trHeight w:val="320"/>
          <w:del w:id="184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218586FA" w:rsidR="00584268" w:rsidRPr="006C048B" w:rsidDel="00E36A06" w:rsidRDefault="00584268">
            <w:pPr>
              <w:spacing w:line="480" w:lineRule="auto"/>
              <w:rPr>
                <w:del w:id="1850" w:author="Lewis Barnett" w:date="2020-06-16T16:09:00Z"/>
                <w:color w:val="000000"/>
              </w:rPr>
              <w:pPrChange w:id="1851" w:author="Lewis Barnett" w:date="2020-06-16T16:12:00Z">
                <w:pPr/>
              </w:pPrChange>
            </w:pPr>
            <w:del w:id="1852" w:author="Lewis Barnett" w:date="2020-06-16T16:09:00Z">
              <w:r w:rsidRPr="006C048B" w:rsidDel="00E36A06">
                <w:rPr>
                  <w:color w:val="000000"/>
                </w:rPr>
                <w:delText>sablefish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CDC3A4F" w14:textId="1A97D8E6" w:rsidR="00584268" w:rsidRPr="006C048B" w:rsidDel="00E36A06" w:rsidRDefault="00584268">
            <w:pPr>
              <w:spacing w:line="480" w:lineRule="auto"/>
              <w:rPr>
                <w:del w:id="1853" w:author="Lewis Barnett" w:date="2020-06-16T16:09:00Z"/>
                <w:color w:val="000000"/>
              </w:rPr>
              <w:pPrChange w:id="1854" w:author="Lewis Barnett" w:date="2020-06-16T16:12:00Z">
                <w:pPr>
                  <w:jc w:val="center"/>
                </w:pPr>
              </w:pPrChange>
            </w:pPr>
            <w:del w:id="1855" w:author="Lewis Barnett" w:date="2020-06-16T16:09:00Z">
              <w:r w:rsidRPr="006C048B" w:rsidDel="00E36A06">
                <w:rPr>
                  <w:color w:val="000000"/>
                </w:rPr>
                <w:delText>20.23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4E68AC3F" w:rsidR="00584268" w:rsidRPr="006C048B" w:rsidDel="00E36A06" w:rsidRDefault="00584268">
            <w:pPr>
              <w:spacing w:line="480" w:lineRule="auto"/>
              <w:rPr>
                <w:del w:id="1856" w:author="Lewis Barnett" w:date="2020-06-16T16:09:00Z"/>
                <w:b/>
                <w:color w:val="000000"/>
              </w:rPr>
              <w:pPrChange w:id="1857" w:author="Lewis Barnett" w:date="2020-06-16T16:12:00Z">
                <w:pPr>
                  <w:jc w:val="center"/>
                </w:pPr>
              </w:pPrChange>
            </w:pPr>
            <w:del w:id="1858" w:author="Lewis Barnett" w:date="2020-06-16T16:09:00Z">
              <w:r w:rsidRPr="006C048B" w:rsidDel="00E36A06">
                <w:rPr>
                  <w:b/>
                  <w:color w:val="000000"/>
                </w:rPr>
                <w:delText>0.00</w:delText>
              </w:r>
            </w:del>
          </w:p>
        </w:tc>
      </w:tr>
      <w:tr w:rsidR="00584268" w:rsidRPr="006C5485" w:rsidDel="00E36A06" w14:paraId="42D237B1" w14:textId="6C89C8D9" w:rsidTr="00BB5186">
        <w:trPr>
          <w:trHeight w:val="320"/>
          <w:del w:id="185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6D2656B4" w:rsidR="00584268" w:rsidRPr="006C048B" w:rsidDel="00E36A06" w:rsidRDefault="00584268">
            <w:pPr>
              <w:spacing w:line="480" w:lineRule="auto"/>
              <w:rPr>
                <w:del w:id="1860" w:author="Lewis Barnett" w:date="2020-06-16T16:09:00Z"/>
                <w:color w:val="000000"/>
              </w:rPr>
              <w:pPrChange w:id="1861" w:author="Lewis Barnett" w:date="2020-06-16T16:12:00Z">
                <w:pPr/>
              </w:pPrChange>
            </w:pPr>
            <w:del w:id="1862" w:author="Lewis Barnett" w:date="2020-06-16T16:09:00Z">
              <w:r w:rsidRPr="006C048B" w:rsidDel="00E36A06">
                <w:rPr>
                  <w:color w:val="000000"/>
                </w:rPr>
                <w:delText>shortspine thornyhead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7DE8683" w14:textId="72D933B2" w:rsidR="00584268" w:rsidRPr="006C048B" w:rsidDel="00E36A06" w:rsidRDefault="00584268">
            <w:pPr>
              <w:spacing w:line="480" w:lineRule="auto"/>
              <w:rPr>
                <w:del w:id="1863" w:author="Lewis Barnett" w:date="2020-06-16T16:09:00Z"/>
                <w:color w:val="000000"/>
              </w:rPr>
              <w:pPrChange w:id="1864" w:author="Lewis Barnett" w:date="2020-06-16T16:12:00Z">
                <w:pPr>
                  <w:jc w:val="center"/>
                </w:pPr>
              </w:pPrChange>
            </w:pPr>
            <w:del w:id="1865" w:author="Lewis Barnett" w:date="2020-06-16T16:09:00Z">
              <w:r w:rsidRPr="006C048B" w:rsidDel="00E36A06">
                <w:rPr>
                  <w:color w:val="000000"/>
                </w:rPr>
                <w:delText>35.38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11A11AB2" w:rsidR="00584268" w:rsidRPr="006C048B" w:rsidDel="00E36A06" w:rsidRDefault="00584268">
            <w:pPr>
              <w:spacing w:line="480" w:lineRule="auto"/>
              <w:rPr>
                <w:del w:id="1866" w:author="Lewis Barnett" w:date="2020-06-16T16:09:00Z"/>
                <w:b/>
                <w:color w:val="000000"/>
              </w:rPr>
              <w:pPrChange w:id="1867" w:author="Lewis Barnett" w:date="2020-06-16T16:12:00Z">
                <w:pPr>
                  <w:jc w:val="center"/>
                </w:pPr>
              </w:pPrChange>
            </w:pPr>
            <w:del w:id="1868" w:author="Lewis Barnett" w:date="2020-06-16T16:09:00Z">
              <w:r w:rsidRPr="006C048B" w:rsidDel="00E36A06">
                <w:rPr>
                  <w:b/>
                  <w:color w:val="000000"/>
                </w:rPr>
                <w:delText>0.00</w:delText>
              </w:r>
            </w:del>
          </w:p>
        </w:tc>
      </w:tr>
      <w:tr w:rsidR="00584268" w:rsidRPr="006C5485" w:rsidDel="00E36A06" w14:paraId="622287CD" w14:textId="6B149261" w:rsidTr="00BB5186">
        <w:trPr>
          <w:trHeight w:val="320"/>
          <w:del w:id="186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60EFD4D8" w:rsidR="00584268" w:rsidRPr="006C048B" w:rsidDel="00E36A06" w:rsidRDefault="00BB5186">
            <w:pPr>
              <w:spacing w:line="480" w:lineRule="auto"/>
              <w:rPr>
                <w:del w:id="1870" w:author="Lewis Barnett" w:date="2020-06-16T16:09:00Z"/>
                <w:color w:val="000000"/>
              </w:rPr>
              <w:pPrChange w:id="1871" w:author="Lewis Barnett" w:date="2020-06-16T16:12:00Z">
                <w:pPr/>
              </w:pPrChange>
            </w:pPr>
            <w:del w:id="1872" w:author="Lewis Barnett" w:date="2020-06-16T16:09:00Z">
              <w:r w:rsidRPr="006C048B" w:rsidDel="00E36A06">
                <w:rPr>
                  <w:color w:val="000000"/>
                </w:rPr>
                <w:delText>North Pacific spiny dogfish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54DAE7A" w14:textId="6BC55CF9" w:rsidR="00584268" w:rsidRPr="006C048B" w:rsidDel="00E36A06" w:rsidRDefault="00584268">
            <w:pPr>
              <w:spacing w:line="480" w:lineRule="auto"/>
              <w:rPr>
                <w:del w:id="1873" w:author="Lewis Barnett" w:date="2020-06-16T16:09:00Z"/>
                <w:color w:val="000000"/>
              </w:rPr>
              <w:pPrChange w:id="1874" w:author="Lewis Barnett" w:date="2020-06-16T16:12:00Z">
                <w:pPr>
                  <w:jc w:val="center"/>
                </w:pPr>
              </w:pPrChange>
            </w:pPr>
            <w:del w:id="1875" w:author="Lewis Barnett" w:date="2020-06-16T16:09:00Z">
              <w:r w:rsidRPr="006C048B" w:rsidDel="00E36A06">
                <w:rPr>
                  <w:color w:val="000000"/>
                </w:rPr>
                <w:delText>38.58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0D8CBBFD" w:rsidR="00584268" w:rsidRPr="006C048B" w:rsidDel="00E36A06" w:rsidRDefault="00584268">
            <w:pPr>
              <w:spacing w:line="480" w:lineRule="auto"/>
              <w:rPr>
                <w:del w:id="1876" w:author="Lewis Barnett" w:date="2020-06-16T16:09:00Z"/>
                <w:b/>
                <w:color w:val="000000"/>
              </w:rPr>
              <w:pPrChange w:id="1877" w:author="Lewis Barnett" w:date="2020-06-16T16:12:00Z">
                <w:pPr>
                  <w:jc w:val="center"/>
                </w:pPr>
              </w:pPrChange>
            </w:pPr>
            <w:del w:id="1878" w:author="Lewis Barnett" w:date="2020-06-16T16:09:00Z">
              <w:r w:rsidRPr="006C048B" w:rsidDel="00E36A06">
                <w:rPr>
                  <w:b/>
                  <w:color w:val="000000"/>
                </w:rPr>
                <w:delText>0.00</w:delText>
              </w:r>
            </w:del>
          </w:p>
        </w:tc>
      </w:tr>
      <w:tr w:rsidR="00584268" w:rsidRPr="006C5485" w:rsidDel="00E36A06" w14:paraId="5B785984" w14:textId="4546E1D3" w:rsidTr="00BB5186">
        <w:trPr>
          <w:trHeight w:val="320"/>
          <w:del w:id="187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0F40794B" w:rsidR="00584268" w:rsidRPr="006C048B" w:rsidDel="00E36A06" w:rsidRDefault="00584268">
            <w:pPr>
              <w:spacing w:line="480" w:lineRule="auto"/>
              <w:rPr>
                <w:del w:id="1880" w:author="Lewis Barnett" w:date="2020-06-16T16:09:00Z"/>
                <w:color w:val="000000"/>
              </w:rPr>
              <w:pPrChange w:id="1881" w:author="Lewis Barnett" w:date="2020-06-16T16:12:00Z">
                <w:pPr/>
              </w:pPrChange>
            </w:pPr>
            <w:del w:id="1882" w:author="Lewis Barnett" w:date="2020-06-16T16:09:00Z">
              <w:r w:rsidRPr="006C048B" w:rsidDel="00E36A06">
                <w:rPr>
                  <w:color w:val="000000"/>
                </w:rPr>
                <w:delText>splitnose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600D07E" w14:textId="3779F502" w:rsidR="00584268" w:rsidRPr="006C048B" w:rsidDel="00E36A06" w:rsidRDefault="00584268">
            <w:pPr>
              <w:spacing w:line="480" w:lineRule="auto"/>
              <w:rPr>
                <w:del w:id="1883" w:author="Lewis Barnett" w:date="2020-06-16T16:09:00Z"/>
                <w:color w:val="000000"/>
              </w:rPr>
              <w:pPrChange w:id="1884" w:author="Lewis Barnett" w:date="2020-06-16T16:12:00Z">
                <w:pPr>
                  <w:jc w:val="center"/>
                </w:pPr>
              </w:pPrChange>
            </w:pPr>
            <w:del w:id="1885" w:author="Lewis Barnett" w:date="2020-06-16T16:09:00Z">
              <w:r w:rsidRPr="006C048B" w:rsidDel="00E36A06">
                <w:rPr>
                  <w:color w:val="000000"/>
                </w:rPr>
                <w:delText>1.28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5CB9217F" w:rsidR="00584268" w:rsidRPr="006C048B" w:rsidDel="00E36A06" w:rsidRDefault="00584268">
            <w:pPr>
              <w:spacing w:line="480" w:lineRule="auto"/>
              <w:rPr>
                <w:del w:id="1886" w:author="Lewis Barnett" w:date="2020-06-16T16:09:00Z"/>
                <w:b/>
                <w:color w:val="000000"/>
              </w:rPr>
              <w:pPrChange w:id="1887" w:author="Lewis Barnett" w:date="2020-06-16T16:12:00Z">
                <w:pPr>
                  <w:jc w:val="center"/>
                </w:pPr>
              </w:pPrChange>
            </w:pPr>
            <w:del w:id="1888" w:author="Lewis Barnett" w:date="2020-06-16T16:09:00Z">
              <w:r w:rsidRPr="006C048B" w:rsidDel="00E36A06">
                <w:rPr>
                  <w:b/>
                  <w:color w:val="000000"/>
                </w:rPr>
                <w:delText>0.00</w:delText>
              </w:r>
            </w:del>
          </w:p>
        </w:tc>
      </w:tr>
      <w:tr w:rsidR="00584268" w:rsidRPr="006C5485" w:rsidDel="00E36A06" w14:paraId="32B698AA" w14:textId="52D1E8E5" w:rsidTr="00BB5186">
        <w:trPr>
          <w:trHeight w:val="320"/>
          <w:del w:id="188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B522994" w:rsidR="00584268" w:rsidRPr="006C048B" w:rsidDel="00E36A06" w:rsidRDefault="00584268">
            <w:pPr>
              <w:spacing w:line="480" w:lineRule="auto"/>
              <w:rPr>
                <w:del w:id="1890" w:author="Lewis Barnett" w:date="2020-06-16T16:09:00Z"/>
                <w:color w:val="000000"/>
              </w:rPr>
              <w:pPrChange w:id="1891" w:author="Lewis Barnett" w:date="2020-06-16T16:12:00Z">
                <w:pPr/>
              </w:pPrChange>
            </w:pPr>
            <w:del w:id="1892" w:author="Lewis Barnett" w:date="2020-06-16T16:09:00Z">
              <w:r w:rsidRPr="006C048B" w:rsidDel="00E36A06">
                <w:rPr>
                  <w:color w:val="000000"/>
                </w:rPr>
                <w:delText>spotted ratfish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2F2FAD3" w14:textId="2A11E902" w:rsidR="00584268" w:rsidRPr="006C048B" w:rsidDel="00E36A06" w:rsidRDefault="00584268">
            <w:pPr>
              <w:spacing w:line="480" w:lineRule="auto"/>
              <w:rPr>
                <w:del w:id="1893" w:author="Lewis Barnett" w:date="2020-06-16T16:09:00Z"/>
                <w:color w:val="000000"/>
              </w:rPr>
              <w:pPrChange w:id="1894" w:author="Lewis Barnett" w:date="2020-06-16T16:12:00Z">
                <w:pPr>
                  <w:jc w:val="center"/>
                </w:pPr>
              </w:pPrChange>
            </w:pPr>
            <w:del w:id="1895" w:author="Lewis Barnett" w:date="2020-06-16T16:09:00Z">
              <w:r w:rsidRPr="006C048B" w:rsidDel="00E36A06">
                <w:rPr>
                  <w:color w:val="000000"/>
                </w:rPr>
                <w:delText>15.83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7B06E6D1" w:rsidR="00584268" w:rsidRPr="006C048B" w:rsidDel="00E36A06" w:rsidRDefault="00584268">
            <w:pPr>
              <w:spacing w:line="480" w:lineRule="auto"/>
              <w:rPr>
                <w:del w:id="1896" w:author="Lewis Barnett" w:date="2020-06-16T16:09:00Z"/>
                <w:b/>
                <w:color w:val="000000"/>
              </w:rPr>
              <w:pPrChange w:id="1897" w:author="Lewis Barnett" w:date="2020-06-16T16:12:00Z">
                <w:pPr>
                  <w:jc w:val="center"/>
                </w:pPr>
              </w:pPrChange>
            </w:pPr>
            <w:del w:id="1898" w:author="Lewis Barnett" w:date="2020-06-16T16:09:00Z">
              <w:r w:rsidRPr="006C048B" w:rsidDel="00E36A06">
                <w:rPr>
                  <w:b/>
                  <w:color w:val="000000"/>
                </w:rPr>
                <w:delText>0.00</w:delText>
              </w:r>
            </w:del>
          </w:p>
        </w:tc>
      </w:tr>
      <w:tr w:rsidR="00584268" w:rsidRPr="006C5485" w:rsidDel="00E36A06" w14:paraId="744149AD" w14:textId="62FBFECF" w:rsidTr="00BB5186">
        <w:trPr>
          <w:trHeight w:val="320"/>
          <w:del w:id="189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59E07487" w:rsidR="00584268" w:rsidRPr="006C048B" w:rsidDel="00E36A06" w:rsidRDefault="00584268">
            <w:pPr>
              <w:spacing w:line="480" w:lineRule="auto"/>
              <w:rPr>
                <w:del w:id="1900" w:author="Lewis Barnett" w:date="2020-06-16T16:09:00Z"/>
                <w:color w:val="000000"/>
              </w:rPr>
              <w:pPrChange w:id="1901" w:author="Lewis Barnett" w:date="2020-06-16T16:12:00Z">
                <w:pPr/>
              </w:pPrChange>
            </w:pPr>
            <w:del w:id="1902" w:author="Lewis Barnett" w:date="2020-06-16T16:09:00Z">
              <w:r w:rsidRPr="006C048B" w:rsidDel="00E36A06">
                <w:rPr>
                  <w:color w:val="000000"/>
                </w:rPr>
                <w:delText>widow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D175F5D" w14:textId="12E348FF" w:rsidR="00584268" w:rsidRPr="006C048B" w:rsidDel="00E36A06" w:rsidRDefault="00584268">
            <w:pPr>
              <w:spacing w:line="480" w:lineRule="auto"/>
              <w:rPr>
                <w:del w:id="1903" w:author="Lewis Barnett" w:date="2020-06-16T16:09:00Z"/>
                <w:color w:val="000000"/>
              </w:rPr>
              <w:pPrChange w:id="1904" w:author="Lewis Barnett" w:date="2020-06-16T16:12:00Z">
                <w:pPr>
                  <w:jc w:val="center"/>
                </w:pPr>
              </w:pPrChange>
            </w:pPr>
            <w:del w:id="1905" w:author="Lewis Barnett" w:date="2020-06-16T16:09:00Z">
              <w:r w:rsidRPr="006C048B" w:rsidDel="00E36A06">
                <w:rPr>
                  <w:color w:val="000000"/>
                </w:rPr>
                <w:delText>5.60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34740BF8" w:rsidR="00584268" w:rsidRPr="006C048B" w:rsidDel="00E36A06" w:rsidRDefault="00584268">
            <w:pPr>
              <w:spacing w:line="480" w:lineRule="auto"/>
              <w:rPr>
                <w:del w:id="1906" w:author="Lewis Barnett" w:date="2020-06-16T16:09:00Z"/>
                <w:b/>
                <w:color w:val="000000"/>
              </w:rPr>
              <w:pPrChange w:id="1907" w:author="Lewis Barnett" w:date="2020-06-16T16:12:00Z">
                <w:pPr>
                  <w:jc w:val="center"/>
                </w:pPr>
              </w:pPrChange>
            </w:pPr>
            <w:del w:id="1908" w:author="Lewis Barnett" w:date="2020-06-16T16:09:00Z">
              <w:r w:rsidRPr="006C048B" w:rsidDel="00E36A06">
                <w:rPr>
                  <w:b/>
                  <w:color w:val="000000"/>
                </w:rPr>
                <w:delText>0.00</w:delText>
              </w:r>
            </w:del>
          </w:p>
        </w:tc>
      </w:tr>
    </w:tbl>
    <w:p w14:paraId="6DFC1BF6" w14:textId="786B439B" w:rsidR="002776FC" w:rsidDel="00E36A06" w:rsidRDefault="002776FC">
      <w:pPr>
        <w:spacing w:line="480" w:lineRule="auto"/>
        <w:rPr>
          <w:del w:id="1909" w:author="Lewis Barnett" w:date="2020-06-16T16:09:00Z"/>
        </w:rPr>
        <w:pPrChange w:id="1910" w:author="Lewis Barnett" w:date="2020-06-16T16:12:00Z">
          <w:pPr>
            <w:spacing w:after="160" w:line="259" w:lineRule="auto"/>
          </w:pPr>
        </w:pPrChange>
      </w:pPr>
      <w:del w:id="1911" w:author="Lewis Barnett" w:date="2020-06-16T16:09:00Z">
        <w:r w:rsidDel="00E36A06">
          <w:br w:type="page"/>
        </w:r>
      </w:del>
    </w:p>
    <w:p w14:paraId="0689F0B3" w14:textId="10FBC745" w:rsidR="00876800" w:rsidDel="00E36A06" w:rsidRDefault="00F62588">
      <w:pPr>
        <w:spacing w:line="480" w:lineRule="auto"/>
        <w:rPr>
          <w:del w:id="1912" w:author="Lewis Barnett" w:date="2020-06-16T16:09:00Z"/>
        </w:rPr>
        <w:pPrChange w:id="1913" w:author="Lewis Barnett" w:date="2020-06-16T16:12:00Z">
          <w:pPr>
            <w:spacing w:after="160" w:line="480" w:lineRule="auto"/>
          </w:pPr>
        </w:pPrChange>
      </w:pPr>
      <w:del w:id="1914" w:author="Lewis Barnett" w:date="2020-06-16T16:09:00Z">
        <w:r w:rsidDel="00E36A06">
          <w:lastRenderedPageBreak/>
          <w:delText>APPENDIX FIGURES</w:delText>
        </w:r>
      </w:del>
    </w:p>
    <w:p w14:paraId="27BF4CCC" w14:textId="0ED8A432" w:rsidR="00D26510" w:rsidDel="00E36A06" w:rsidRDefault="00D26510">
      <w:pPr>
        <w:spacing w:line="480" w:lineRule="auto"/>
        <w:rPr>
          <w:del w:id="1915" w:author="Lewis Barnett" w:date="2020-06-16T16:09:00Z"/>
          <w:color w:val="000000"/>
        </w:rPr>
        <w:pPrChange w:id="1916" w:author="Lewis Barnett" w:date="2020-06-16T16:12:00Z">
          <w:pPr>
            <w:spacing w:before="100" w:after="100" w:line="480" w:lineRule="auto"/>
          </w:pPr>
        </w:pPrChange>
      </w:pPr>
      <w:del w:id="1917" w:author="Lewis Barnett" w:date="2020-06-16T16:09:00Z">
        <w:r w:rsidRPr="007E3ED7" w:rsidDel="00E36A06">
          <w:rPr>
            <w:noProof/>
            <w:color w:val="000000"/>
            <w:lang w:val="en-US"/>
          </w:rPr>
          <w:drawing>
            <wp:inline distT="0" distB="0" distL="0" distR="0" wp14:anchorId="071AB3CE" wp14:editId="0C27788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43600"/>
                      </a:xfrm>
                      <a:prstGeom prst="rect">
                        <a:avLst/>
                      </a:prstGeom>
                    </pic:spPr>
                  </pic:pic>
                </a:graphicData>
              </a:graphic>
            </wp:inline>
          </w:drawing>
        </w:r>
      </w:del>
    </w:p>
    <w:p w14:paraId="3B88DD63" w14:textId="1B9C0339" w:rsidR="00351CCF" w:rsidDel="00E36A06" w:rsidRDefault="00623C01">
      <w:pPr>
        <w:spacing w:line="480" w:lineRule="auto"/>
        <w:rPr>
          <w:del w:id="1918" w:author="Lewis Barnett" w:date="2020-06-16T16:09:00Z"/>
          <w:color w:val="000000"/>
        </w:rPr>
        <w:pPrChange w:id="1919" w:author="Lewis Barnett" w:date="2020-06-16T16:12:00Z">
          <w:pPr>
            <w:spacing w:before="100" w:after="100" w:line="480" w:lineRule="auto"/>
          </w:pPr>
        </w:pPrChange>
      </w:pPr>
      <w:del w:id="1920" w:author="Lewis Barnett" w:date="2020-06-16T16:09:00Z">
        <w:r w:rsidDel="00E36A06">
          <w:rPr>
            <w:color w:val="000000"/>
          </w:rPr>
          <w:delText xml:space="preserve">Fig. S1. </w:delText>
        </w:r>
        <w:r w:rsidR="007E3ED7" w:rsidDel="00E36A06">
          <w:rPr>
            <w:color w:val="000000"/>
          </w:rPr>
          <w:delText>Estimates of linear trend in a generalized linear mixed model</w:delText>
        </w:r>
        <w:r w:rsidR="005026FB" w:rsidDel="00E36A06">
          <w:rPr>
            <w:color w:val="000000"/>
          </w:rPr>
          <w:delText>. Plots are based on</w:delText>
        </w:r>
        <w:r w:rsidR="007E3ED7" w:rsidDel="00E36A06">
          <w:rPr>
            <w:color w:val="000000"/>
          </w:rPr>
          <w:delText xml:space="preserve"> 1000 </w:delText>
        </w:r>
        <w:r w:rsidR="005026FB" w:rsidDel="00E36A06">
          <w:rPr>
            <w:color w:val="000000"/>
          </w:rPr>
          <w:delText xml:space="preserve">simulated </w:delText>
        </w:r>
        <w:r w:rsidR="007E3ED7" w:rsidDel="00E36A06">
          <w:rPr>
            <w:color w:val="000000"/>
          </w:rPr>
          <w:delText>data sets, 15 time steps each</w:delText>
        </w:r>
        <w:r w:rsidR="005026FB" w:rsidDel="00E36A06">
          <w:rPr>
            <w:color w:val="000000"/>
          </w:rPr>
          <w:delText>, with multiple observations (n=2) every other time step</w:delText>
        </w:r>
        <w:r w:rsidR="007E3ED7" w:rsidDel="00E36A06">
          <w:rPr>
            <w:color w:val="000000"/>
          </w:rPr>
          <w:delText xml:space="preserve">. </w:delText>
        </w:r>
        <w:r w:rsidR="005026FB" w:rsidDel="00E36A06">
          <w:rPr>
            <w:color w:val="000000"/>
          </w:rPr>
          <w:delText xml:space="preserve">The underlying model included both a linear trend </w:delText>
        </w:r>
        <w:r w:rsidR="00260692" w:rsidDel="00E36A06">
          <w:rPr>
            <w:color w:val="000000"/>
          </w:rPr>
          <w:delText xml:space="preserve">(with magnitude B[1]) </w:delText>
        </w:r>
        <w:r w:rsidR="005026FB" w:rsidDel="00E36A06">
          <w:rPr>
            <w:color w:val="000000"/>
          </w:rPr>
          <w:delText>and varying degrees of inter-annual variability (</w:delText>
        </w:r>
        <w:r w:rsidR="00260692" w:rsidDel="00E36A06">
          <w:rPr>
            <w:color w:val="000000"/>
          </w:rPr>
          <w:delText>with magnitude determined by the random effect σ, the standard deviation</w:delText>
        </w:r>
        <w:r w:rsidR="005026FB" w:rsidDel="00E36A06">
          <w:rPr>
            <w:color w:val="000000"/>
          </w:rPr>
          <w:delText xml:space="preserve"> of the temporal random effects). </w:delText>
        </w:r>
        <w:r w:rsidR="00F83F95" w:rsidDel="00E36A06">
          <w:rPr>
            <w:color w:val="000000"/>
          </w:rPr>
          <w:delText xml:space="preserve">Two estimation models were fit to each of the 1000 </w:delText>
        </w:r>
        <w:r w:rsidR="00F83F95" w:rsidDel="00E36A06">
          <w:rPr>
            <w:color w:val="000000"/>
          </w:rPr>
          <w:lastRenderedPageBreak/>
          <w:delText xml:space="preserve">datasets: (1) a GLMM that included random effects, but not an explicit trend ('Trend estimated post-hoc') and (2) a GLMM that included both random effects and linear trend. For the post-hoc model, a trend estimate was generated by regressing time against the estimated temporal random effects. For both </w:delText>
        </w:r>
        <w:r w:rsidR="00445876" w:rsidDel="00E36A06">
          <w:rPr>
            <w:color w:val="000000"/>
          </w:rPr>
          <w:delText>models, we calculated the bias of the trend estimated versus the known value.</w:delText>
        </w:r>
      </w:del>
    </w:p>
    <w:p w14:paraId="414A6236" w14:textId="4B345C00" w:rsidR="007E3ED7" w:rsidDel="00E36A06" w:rsidRDefault="007E3ED7">
      <w:pPr>
        <w:spacing w:line="480" w:lineRule="auto"/>
        <w:rPr>
          <w:del w:id="1921" w:author="Lewis Barnett" w:date="2020-06-16T16:09:00Z"/>
          <w:color w:val="000000"/>
        </w:rPr>
        <w:pPrChange w:id="1922" w:author="Lewis Barnett" w:date="2020-06-16T16:12:00Z">
          <w:pPr>
            <w:spacing w:after="160" w:line="480" w:lineRule="auto"/>
          </w:pPr>
        </w:pPrChange>
      </w:pPr>
    </w:p>
    <w:p w14:paraId="5F2DC0EA" w14:textId="1D31BE7E" w:rsidR="00B03C50" w:rsidDel="00E36A06" w:rsidRDefault="002451DF">
      <w:pPr>
        <w:spacing w:line="480" w:lineRule="auto"/>
        <w:rPr>
          <w:del w:id="1923" w:author="Lewis Barnett" w:date="2020-06-16T16:09:00Z"/>
        </w:rPr>
        <w:pPrChange w:id="1924" w:author="Lewis Barnett" w:date="2020-06-16T16:12:00Z">
          <w:pPr>
            <w:spacing w:before="100" w:after="100" w:line="480" w:lineRule="auto"/>
          </w:pPr>
        </w:pPrChange>
      </w:pPr>
      <w:del w:id="1925"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S2</w:delText>
        </w:r>
        <w:r w:rsidDel="00E36A06">
          <w:rPr>
            <w:color w:val="000000"/>
          </w:rPr>
          <w:delText xml:space="preserve">. </w:delText>
        </w:r>
        <w:r w:rsidR="00CF6BCC" w:rsidDel="00E36A06">
          <w:delText xml:space="preserve">Spatial and temporal patterns of predicted density for </w:delText>
        </w:r>
        <w:r w:rsidR="00B87130" w:rsidDel="00E36A06">
          <w:delText xml:space="preserve">additional </w:delText>
        </w:r>
        <w:r w:rsidR="00CF6BCC" w:rsidDel="00E36A06">
          <w:delText>species</w:delText>
        </w:r>
        <w:r w:rsidR="00B87130" w:rsidDel="00E36A06">
          <w:delText xml:space="preserve"> not shown in Figure 5 of the main text</w:delText>
        </w:r>
        <w:r w:rsidR="00CF6BCC" w:rsidDel="00E36A06">
          <w:delText>. The first column shows maps of the predicted spatial trend (slope of log density across years). The second shows how each spatial location groups with a unique cluster of latitude and spatial trend. The third column represents the mean density</w:delText>
        </w:r>
        <w:r w:rsidR="00257344" w:rsidDel="00E36A06">
          <w:delText xml:space="preserve"> over all years (in units of kg/</w:delText>
        </w:r>
        <w:r w:rsidR="00CF6BCC" w:rsidDel="00E36A06">
          <w:delText>km</w:delText>
        </w:r>
        <w:r w:rsidR="00CF6BCC" w:rsidDel="00E36A06">
          <w:rPr>
            <w:vertAlign w:val="superscript"/>
          </w:rPr>
          <w:delText>2</w:delText>
        </w:r>
        <w:r w:rsidR="00CF6BCC" w:rsidDel="00E36A06">
          <w:delText xml:space="preserve"> on a log scale). The fourth column shows the time series of the center of gravity (COG), or latitude weighted by density, with 95% confidence intervals. The black line with grey interval represents the COG calculated from predicted densities coastwide, whereas the colored lines represent the COGs for each unique biogeographic region (separated by Cape Mendocino, California</w:delText>
        </w:r>
        <w:r w:rsidR="00082596" w:rsidDel="00E36A06">
          <w:delText>,</w:delText>
        </w:r>
        <w:r w:rsidR="00CF6BCC" w:rsidDel="00E36A06">
          <w:delText xml:space="preserve"> in the north; Point Conception, California</w:delText>
        </w:r>
        <w:r w:rsidR="00082596" w:rsidDel="00E36A06">
          <w:delText>,</w:delText>
        </w:r>
        <w:r w:rsidR="00CF6BCC" w:rsidDel="00E36A06">
          <w:delText xml:space="preserve"> in the south). Line color represents the proportion of a species’ relative biomass in a given region.</w:delText>
        </w:r>
        <w:r w:rsidR="00B87130" w:rsidRPr="00B87130" w:rsidDel="00E36A06">
          <w:delText xml:space="preserve"> </w:delText>
        </w:r>
        <w:r w:rsidR="00B87130" w:rsidDel="00E36A06">
          <w:delText xml:space="preserve">Note that for Pacific Ocean </w:delText>
        </w:r>
      </w:del>
      <w:del w:id="1926" w:author="Lewis Barnett" w:date="2020-06-16T16:00:00Z">
        <w:r w:rsidR="00B87130" w:rsidDel="00C53F81">
          <w:delText>Perch</w:delText>
        </w:r>
      </w:del>
      <w:del w:id="1927" w:author="Lewis Barnett" w:date="2020-06-16T16:09:00Z">
        <w:r w:rsidR="00B87130" w:rsidDel="00E36A06">
          <w:delText xml:space="preserve">, the coastwide COG </w:delText>
        </w:r>
        <w:r w:rsidR="0092666E" w:rsidDel="00E36A06">
          <w:delText>time series</w:delText>
        </w:r>
        <w:r w:rsidR="00B87130" w:rsidDel="00E36A06">
          <w:delText xml:space="preserve"> is completely overlapped by the northern regional COG.</w:delText>
        </w:r>
      </w:del>
    </w:p>
    <w:p w14:paraId="2A8C65DE" w14:textId="18659AA7" w:rsidR="00EC2C67" w:rsidDel="00E36A06" w:rsidRDefault="00EC2C67">
      <w:pPr>
        <w:spacing w:line="480" w:lineRule="auto"/>
        <w:rPr>
          <w:del w:id="1928" w:author="Lewis Barnett" w:date="2020-06-16T16:09:00Z"/>
        </w:rPr>
        <w:pPrChange w:id="1929" w:author="Lewis Barnett" w:date="2020-06-16T16:12:00Z">
          <w:pPr>
            <w:spacing w:before="100" w:after="100" w:line="480" w:lineRule="auto"/>
          </w:pPr>
        </w:pPrChange>
      </w:pPr>
      <w:del w:id="1930" w:author="Lewis Barnett" w:date="2020-06-16T16:09:00Z">
        <w:r w:rsidDel="00E36A06">
          <w:delText>[Figure attached as PDF]</w:delText>
        </w:r>
      </w:del>
    </w:p>
    <w:p w14:paraId="02BF0EC9" w14:textId="0CEAB8F6" w:rsidR="00B87130" w:rsidRPr="00B87130" w:rsidDel="00E36A06" w:rsidRDefault="00B87130">
      <w:pPr>
        <w:spacing w:line="480" w:lineRule="auto"/>
        <w:rPr>
          <w:del w:id="1931" w:author="Lewis Barnett" w:date="2020-06-16T16:09:00Z"/>
        </w:rPr>
        <w:pPrChange w:id="1932" w:author="Lewis Barnett" w:date="2020-06-16T16:12:00Z">
          <w:pPr>
            <w:spacing w:before="100" w:after="100" w:line="480" w:lineRule="auto"/>
          </w:pPr>
        </w:pPrChange>
      </w:pPr>
    </w:p>
    <w:p w14:paraId="2F3788B9" w14:textId="2A4B0B16" w:rsidR="00F62588" w:rsidDel="00E36A06" w:rsidRDefault="005437A8">
      <w:pPr>
        <w:spacing w:line="480" w:lineRule="auto"/>
        <w:rPr>
          <w:del w:id="1933" w:author="Lewis Barnett" w:date="2020-06-16T16:09:00Z"/>
        </w:rPr>
        <w:pPrChange w:id="1934" w:author="Lewis Barnett" w:date="2020-06-16T16:12:00Z">
          <w:pPr>
            <w:spacing w:before="100" w:after="100" w:line="480" w:lineRule="auto"/>
          </w:pPr>
        </w:pPrChange>
      </w:pPr>
      <w:del w:id="1935"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S3</w:delText>
        </w:r>
        <w:r w:rsidDel="00E36A06">
          <w:rPr>
            <w:color w:val="000000"/>
          </w:rPr>
          <w:delText>.</w:delText>
        </w:r>
        <w:r w:rsidR="00DC32E2" w:rsidDel="00E36A06">
          <w:rPr>
            <w:color w:val="000000"/>
          </w:rPr>
          <w:delText xml:space="preserve"> </w:delText>
        </w:r>
        <w:r w:rsidDel="00E36A06">
          <w:rPr>
            <w:color w:val="000000"/>
          </w:rPr>
          <w:delText>P</w:delText>
        </w:r>
        <w:r w:rsidR="00B03C50" w:rsidRPr="005437A8" w:rsidDel="00E36A06">
          <w:rPr>
            <w:color w:val="000000"/>
          </w:rPr>
          <w:delText>redicted</w:delText>
        </w:r>
        <w:r w:rsidR="00B03C50" w:rsidRPr="00B03C50" w:rsidDel="00E36A06">
          <w:rPr>
            <w:color w:val="000000"/>
          </w:rPr>
          <w:delText xml:space="preserve"> </w:delText>
        </w:r>
        <w:r w:rsidR="00DD4113" w:rsidDel="00E36A06">
          <w:rPr>
            <w:color w:val="000000"/>
          </w:rPr>
          <w:delText>density</w:delText>
        </w:r>
        <w:r w:rsidR="00D000A1" w:rsidDel="00E36A06">
          <w:rPr>
            <w:color w:val="000000"/>
          </w:rPr>
          <w:delText xml:space="preserve"> </w:delText>
        </w:r>
        <w:r w:rsidR="002451DF" w:rsidDel="00E36A06">
          <w:rPr>
            <w:color w:val="000000"/>
          </w:rPr>
          <w:delText xml:space="preserve">maps </w:delText>
        </w:r>
        <w:r w:rsidR="00B87130" w:rsidDel="00E36A06">
          <w:rPr>
            <w:color w:val="000000"/>
          </w:rPr>
          <w:delText xml:space="preserve">for the full study region </w:delText>
        </w:r>
        <w:r w:rsidR="002451DF" w:rsidDel="00E36A06">
          <w:rPr>
            <w:color w:val="000000"/>
          </w:rPr>
          <w:delText>by year for all species</w:delText>
        </w:r>
        <w:r w:rsidR="00677097" w:rsidDel="00E36A06">
          <w:rPr>
            <w:color w:val="000000"/>
          </w:rPr>
          <w:delText xml:space="preserve"> </w:delText>
        </w:r>
        <w:r w:rsidR="00257344" w:rsidDel="00E36A06">
          <w:delText>(in units of kg/</w:delText>
        </w:r>
        <w:r w:rsidR="00CF6BCC" w:rsidDel="00E36A06">
          <w:delText>km</w:delText>
        </w:r>
        <w:r w:rsidR="00CF6BCC" w:rsidDel="00E36A06">
          <w:rPr>
            <w:vertAlign w:val="superscript"/>
          </w:rPr>
          <w:delText>2</w:delText>
        </w:r>
        <w:r w:rsidR="00CF6BCC" w:rsidDel="00E36A06">
          <w:delText xml:space="preserve"> on a log scale)</w:delText>
        </w:r>
        <w:r w:rsidR="00B87130" w:rsidDel="00E36A06">
          <w:delText>.</w:delText>
        </w:r>
        <w:r w:rsidR="00781884" w:rsidDel="00E36A06">
          <w:delText xml:space="preserve"> Note that coordinates are scaled to 10s of km.</w:delText>
        </w:r>
      </w:del>
    </w:p>
    <w:p w14:paraId="2EA26188" w14:textId="1BF5140D" w:rsidR="00EC2C67" w:rsidRPr="00EC2C67" w:rsidRDefault="00EC2C67">
      <w:pPr>
        <w:spacing w:line="480" w:lineRule="auto"/>
        <w:pPrChange w:id="1936" w:author="Lewis Barnett" w:date="2020-06-16T16:12:00Z">
          <w:pPr>
            <w:spacing w:before="100" w:after="100" w:line="480" w:lineRule="auto"/>
          </w:pPr>
        </w:pPrChange>
      </w:pPr>
      <w:del w:id="1937" w:author="Lewis Barnett" w:date="2020-06-16T16:09:00Z">
        <w:r w:rsidDel="00E36A06">
          <w:delText>[Figure attached as PDF]</w:delText>
        </w:r>
      </w:del>
    </w:p>
    <w:sectPr w:rsidR="00EC2C67" w:rsidRPr="00EC2C67" w:rsidSect="00C62EA2">
      <w:footerReference w:type="default" r:id="rId1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 w:author="Lewis.Barnett" w:date="2020-06-27T17:03:00Z" w:initials="L">
    <w:p w14:paraId="1AABB6C3" w14:textId="164B7A31" w:rsidR="007C0D34" w:rsidRDefault="007C0D34">
      <w:pPr>
        <w:pStyle w:val="CommentText"/>
      </w:pPr>
      <w:r>
        <w:rPr>
          <w:rStyle w:val="CommentReference"/>
        </w:rPr>
        <w:annotationRef/>
      </w:r>
      <w:r>
        <w:t>May need to replace with shorter abstract to meet 300 word limit</w:t>
      </w:r>
      <w:bookmarkStart w:id="14" w:name="_GoBack"/>
      <w:bookmarkEnd w:id="14"/>
    </w:p>
  </w:comment>
  <w:comment w:id="26" w:author="Lewis.Barnett" w:date="2020-06-26T18:52:00Z" w:initials="L">
    <w:p w14:paraId="511E3325" w14:textId="0C78B000" w:rsidR="000305F7" w:rsidRDefault="000305F7">
      <w:pPr>
        <w:pStyle w:val="CommentText"/>
      </w:pPr>
      <w:r>
        <w:rPr>
          <w:rStyle w:val="CommentReference"/>
        </w:rPr>
        <w:annotationRef/>
      </w:r>
      <w:r>
        <w:t>Cut?</w:t>
      </w:r>
    </w:p>
  </w:comment>
  <w:comment w:id="78" w:author="Lewis.Barnett" w:date="2020-06-25T18:16:00Z" w:initials="L">
    <w:p w14:paraId="73E71FB6" w14:textId="1EC7F7D3" w:rsidR="005A4192" w:rsidRDefault="005A4192">
      <w:pPr>
        <w:pStyle w:val="CommentText"/>
      </w:pPr>
      <w:r>
        <w:rPr>
          <w:rStyle w:val="CommentReference"/>
        </w:rPr>
        <w:annotationRef/>
      </w:r>
      <w:r w:rsidR="000305F7">
        <w:t>Cite</w:t>
      </w:r>
      <w:r>
        <w:t xml:space="preserve"> a review?</w:t>
      </w:r>
    </w:p>
  </w:comment>
  <w:comment w:id="93" w:author="Lewis.Barnett" w:date="2020-06-25T18:20:00Z" w:initials="L">
    <w:p w14:paraId="41722945" w14:textId="02B51126" w:rsidR="005A4192" w:rsidRDefault="005A4192">
      <w:pPr>
        <w:pStyle w:val="CommentText"/>
      </w:pPr>
      <w:r>
        <w:rPr>
          <w:rStyle w:val="CommentReference"/>
        </w:rPr>
        <w:annotationRef/>
      </w:r>
      <w:r>
        <w:t>Expand here on other examples</w:t>
      </w:r>
      <w:r w:rsidR="00875919">
        <w:t xml:space="preserve"> to emphasize breadth of relevance</w:t>
      </w:r>
      <w:r>
        <w:t>? Or before this?</w:t>
      </w:r>
    </w:p>
  </w:comment>
  <w:comment w:id="140" w:author="Lewis.Barnett" w:date="2020-06-27T16:21:00Z" w:initials="L">
    <w:p w14:paraId="3EE9CDF1" w14:textId="4E092072" w:rsidR="00BE346B" w:rsidRDefault="00BE346B">
      <w:pPr>
        <w:pStyle w:val="CommentText"/>
      </w:pPr>
      <w:r>
        <w:rPr>
          <w:rStyle w:val="CommentReference"/>
        </w:rPr>
        <w:annotationRef/>
      </w:r>
      <w:r>
        <w:t>Move or make better topic sentence</w:t>
      </w:r>
    </w:p>
  </w:comment>
  <w:comment w:id="141" w:author="Lewis.Barnett" w:date="2020-06-25T18:21:00Z" w:initials="L">
    <w:p w14:paraId="7E399B79" w14:textId="6D18C27F" w:rsidR="005A4192" w:rsidRDefault="005A4192">
      <w:pPr>
        <w:pStyle w:val="CommentText"/>
      </w:pPr>
      <w:r>
        <w:rPr>
          <w:rStyle w:val="CommentReference"/>
        </w:rPr>
        <w:annotationRef/>
      </w:r>
      <w:r>
        <w:t>Emphasize here maybe but more so in discussion.</w:t>
      </w:r>
    </w:p>
  </w:comment>
  <w:comment w:id="142" w:author="Lewis.Barnett" w:date="2020-06-25T18:22:00Z" w:initials="L">
    <w:p w14:paraId="1F61532F" w14:textId="45D7ED2F" w:rsidR="005A4192" w:rsidRDefault="005A4192">
      <w:pPr>
        <w:pStyle w:val="CommentText"/>
      </w:pPr>
      <w:r>
        <w:rPr>
          <w:rStyle w:val="CommentReference"/>
        </w:rPr>
        <w:annotationRef/>
      </w:r>
      <w:r>
        <w:t>Set this up with an objective and be explicit about what we consider fine vs coarse in later comparisons</w:t>
      </w:r>
    </w:p>
  </w:comment>
  <w:comment w:id="157" w:author="Lewis Barnett" w:date="2020-06-16T15:49:00Z" w:initials="LB">
    <w:p w14:paraId="2194C89F" w14:textId="132573F3" w:rsidR="0083649F" w:rsidRDefault="0083649F">
      <w:pPr>
        <w:pStyle w:val="CommentText"/>
      </w:pPr>
      <w:r>
        <w:rPr>
          <w:rStyle w:val="CommentReference"/>
        </w:rPr>
        <w:annotationRef/>
      </w:r>
      <w:r>
        <w:t>Add equation numbers</w:t>
      </w:r>
    </w:p>
  </w:comment>
  <w:comment w:id="166" w:author="Lewis.Barnett" w:date="2020-06-25T18:56:00Z" w:initials="L">
    <w:p w14:paraId="7F6542CD" w14:textId="3C3EA8A5" w:rsidR="00C047E1" w:rsidRDefault="00C047E1">
      <w:pPr>
        <w:pStyle w:val="CommentText"/>
      </w:pPr>
      <w:r>
        <w:rPr>
          <w:rStyle w:val="CommentReference"/>
        </w:rPr>
        <w:annotationRef/>
      </w:r>
      <w:r>
        <w:t>Update?</w:t>
      </w:r>
    </w:p>
  </w:comment>
  <w:comment w:id="330" w:author="Lewis.Barnett" w:date="2020-06-25T19:36:00Z" w:initials="L">
    <w:p w14:paraId="401823F8" w14:textId="39A0A4FF" w:rsidR="00AD5DBA" w:rsidRDefault="00AD5DBA">
      <w:pPr>
        <w:pStyle w:val="CommentText"/>
      </w:pPr>
      <w:r>
        <w:rPr>
          <w:rStyle w:val="CommentReference"/>
        </w:rPr>
        <w:annotationRef/>
      </w:r>
      <w:r>
        <w:t xml:space="preserve">Make sure earlier notation </w:t>
      </w:r>
      <w:r w:rsidR="00770736">
        <w:t xml:space="preserve">and that of appendix table S1 are </w:t>
      </w:r>
      <w:r>
        <w:t>consistent with this?</w:t>
      </w:r>
    </w:p>
    <w:p w14:paraId="3E02ECCC" w14:textId="04964AAD" w:rsidR="00770736" w:rsidRDefault="00770736">
      <w:pPr>
        <w:pStyle w:val="CommentText"/>
      </w:pPr>
    </w:p>
    <w:p w14:paraId="14BB7729" w14:textId="49FD3934" w:rsidR="00770736" w:rsidRDefault="00770736">
      <w:pPr>
        <w:pStyle w:val="CommentText"/>
      </w:pPr>
      <w:r>
        <w:t>Also consider breaking up this chunk of equations</w:t>
      </w:r>
    </w:p>
  </w:comment>
  <w:comment w:id="502" w:author="Lewis.Barnett" w:date="2020-06-25T19:40:00Z" w:initials="L">
    <w:p w14:paraId="5FD4CEA4" w14:textId="4B1FEB72" w:rsidR="00730BC2" w:rsidRDefault="00730BC2">
      <w:pPr>
        <w:pStyle w:val="CommentText"/>
      </w:pPr>
      <w:r>
        <w:rPr>
          <w:rStyle w:val="CommentReference"/>
        </w:rPr>
        <w:annotationRef/>
      </w:r>
      <w:proofErr w:type="gramStart"/>
      <w:r>
        <w:t>cut</w:t>
      </w:r>
      <w:proofErr w:type="gramEnd"/>
      <w:r>
        <w:t>?</w:t>
      </w:r>
    </w:p>
  </w:comment>
  <w:comment w:id="511" w:author="Lewis.Barnett" w:date="2020-06-25T19:41:00Z" w:initials="L">
    <w:p w14:paraId="2B6C1BAF" w14:textId="3F52D6F7" w:rsidR="00730BC2" w:rsidRDefault="00730BC2">
      <w:pPr>
        <w:pStyle w:val="CommentText"/>
      </w:pPr>
      <w:r>
        <w:rPr>
          <w:rStyle w:val="CommentReference"/>
        </w:rPr>
        <w:annotationRef/>
      </w:r>
      <w:r>
        <w:t>Cut?</w:t>
      </w:r>
    </w:p>
  </w:comment>
  <w:comment w:id="1408" w:author="Lewis Barnett" w:date="2020-06-16T13:58:00Z" w:initials="LB">
    <w:p w14:paraId="19A99E33" w14:textId="08F91DFE" w:rsidR="0083649F" w:rsidRDefault="0083649F">
      <w:pPr>
        <w:pStyle w:val="CommentText"/>
      </w:pPr>
      <w:r>
        <w:rPr>
          <w:rStyle w:val="CommentReference"/>
        </w:rPr>
        <w:annotationRef/>
      </w:r>
      <w:r>
        <w:t>This is only place where phi appears, whereas in the figure it is expressed as observation error sigma….decide on which is best and stay consistent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ABB6C3" w15:done="0"/>
  <w15:commentEx w15:paraId="511E3325" w15:done="0"/>
  <w15:commentEx w15:paraId="73E71FB6" w15:done="0"/>
  <w15:commentEx w15:paraId="41722945" w15:done="0"/>
  <w15:commentEx w15:paraId="3EE9CDF1" w15:done="0"/>
  <w15:commentEx w15:paraId="7E399B79" w15:done="0"/>
  <w15:commentEx w15:paraId="1F61532F" w15:done="0"/>
  <w15:commentEx w15:paraId="2194C89F" w15:done="0"/>
  <w15:commentEx w15:paraId="7F6542CD" w15:done="0"/>
  <w15:commentEx w15:paraId="14BB7729" w15:done="0"/>
  <w15:commentEx w15:paraId="5FD4CEA4" w15:done="0"/>
  <w15:commentEx w15:paraId="2B6C1BAF" w15:done="0"/>
  <w15:commentEx w15:paraId="19A99E3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48346A" w14:textId="77777777" w:rsidR="00632541" w:rsidRDefault="00632541" w:rsidP="00217012">
      <w:r>
        <w:separator/>
      </w:r>
    </w:p>
  </w:endnote>
  <w:endnote w:type="continuationSeparator" w:id="0">
    <w:p w14:paraId="74BE3C90" w14:textId="77777777" w:rsidR="00632541" w:rsidRDefault="00632541" w:rsidP="002170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8713485"/>
      <w:docPartObj>
        <w:docPartGallery w:val="Page Numbers (Bottom of Page)"/>
        <w:docPartUnique/>
      </w:docPartObj>
    </w:sdtPr>
    <w:sdtEndPr>
      <w:rPr>
        <w:noProof/>
      </w:rPr>
    </w:sdtEndPr>
    <w:sdtContent>
      <w:p w14:paraId="26E2ED53" w14:textId="25902FAC" w:rsidR="0083649F" w:rsidRDefault="0083649F">
        <w:pPr>
          <w:pStyle w:val="Footer"/>
          <w:jc w:val="center"/>
        </w:pPr>
        <w:r>
          <w:fldChar w:fldCharType="begin"/>
        </w:r>
        <w:r>
          <w:instrText xml:space="preserve"> PAGE   \* MERGEFORMAT </w:instrText>
        </w:r>
        <w:r>
          <w:fldChar w:fldCharType="separate"/>
        </w:r>
        <w:r w:rsidR="001622D7">
          <w:rPr>
            <w:noProof/>
          </w:rPr>
          <w:t>21</w:t>
        </w:r>
        <w:r>
          <w:rPr>
            <w:noProof/>
          </w:rPr>
          <w:fldChar w:fldCharType="end"/>
        </w:r>
      </w:p>
    </w:sdtContent>
  </w:sdt>
  <w:p w14:paraId="2FC5A1F1" w14:textId="77777777" w:rsidR="0083649F" w:rsidRDefault="008364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661937" w14:textId="77777777" w:rsidR="00632541" w:rsidRDefault="00632541" w:rsidP="00217012">
      <w:r>
        <w:separator/>
      </w:r>
    </w:p>
  </w:footnote>
  <w:footnote w:type="continuationSeparator" w:id="0">
    <w:p w14:paraId="12933262" w14:textId="77777777" w:rsidR="00632541" w:rsidRDefault="00632541" w:rsidP="002170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wis.Barnett">
    <w15:presenceInfo w15:providerId="None" w15:userId="Lewis.Barne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0736B"/>
    <w:rsid w:val="00010478"/>
    <w:rsid w:val="000108BB"/>
    <w:rsid w:val="00013DA1"/>
    <w:rsid w:val="00014006"/>
    <w:rsid w:val="0001428C"/>
    <w:rsid w:val="00014846"/>
    <w:rsid w:val="00017969"/>
    <w:rsid w:val="000227CF"/>
    <w:rsid w:val="0002735B"/>
    <w:rsid w:val="000305F7"/>
    <w:rsid w:val="00032437"/>
    <w:rsid w:val="00032B0B"/>
    <w:rsid w:val="0004182C"/>
    <w:rsid w:val="000434C6"/>
    <w:rsid w:val="00044DFC"/>
    <w:rsid w:val="00045217"/>
    <w:rsid w:val="00046B6F"/>
    <w:rsid w:val="00047600"/>
    <w:rsid w:val="0004774A"/>
    <w:rsid w:val="00047FB4"/>
    <w:rsid w:val="000502D6"/>
    <w:rsid w:val="0005459F"/>
    <w:rsid w:val="000552C4"/>
    <w:rsid w:val="0005686A"/>
    <w:rsid w:val="00056E1E"/>
    <w:rsid w:val="0006149E"/>
    <w:rsid w:val="00061FAB"/>
    <w:rsid w:val="000631C2"/>
    <w:rsid w:val="00065793"/>
    <w:rsid w:val="0007109D"/>
    <w:rsid w:val="0008062F"/>
    <w:rsid w:val="00082596"/>
    <w:rsid w:val="0008599B"/>
    <w:rsid w:val="00087449"/>
    <w:rsid w:val="00090385"/>
    <w:rsid w:val="00096F4A"/>
    <w:rsid w:val="000A122C"/>
    <w:rsid w:val="000A2173"/>
    <w:rsid w:val="000B1287"/>
    <w:rsid w:val="000B60E5"/>
    <w:rsid w:val="000B6DF1"/>
    <w:rsid w:val="000C6F4A"/>
    <w:rsid w:val="000C7459"/>
    <w:rsid w:val="000C7592"/>
    <w:rsid w:val="000D0C41"/>
    <w:rsid w:val="000D12CA"/>
    <w:rsid w:val="000D708C"/>
    <w:rsid w:val="000E1718"/>
    <w:rsid w:val="000E5BED"/>
    <w:rsid w:val="000F5680"/>
    <w:rsid w:val="0010238F"/>
    <w:rsid w:val="00106AF8"/>
    <w:rsid w:val="001111A4"/>
    <w:rsid w:val="00113FD2"/>
    <w:rsid w:val="001153CF"/>
    <w:rsid w:val="00120B88"/>
    <w:rsid w:val="00124166"/>
    <w:rsid w:val="001248A9"/>
    <w:rsid w:val="001277EE"/>
    <w:rsid w:val="00143714"/>
    <w:rsid w:val="00144B31"/>
    <w:rsid w:val="00146DEE"/>
    <w:rsid w:val="00150988"/>
    <w:rsid w:val="00161032"/>
    <w:rsid w:val="001622D7"/>
    <w:rsid w:val="001815F1"/>
    <w:rsid w:val="0018274A"/>
    <w:rsid w:val="00183F4B"/>
    <w:rsid w:val="00184203"/>
    <w:rsid w:val="00186508"/>
    <w:rsid w:val="001875C1"/>
    <w:rsid w:val="0019275E"/>
    <w:rsid w:val="00192C69"/>
    <w:rsid w:val="001A3CC0"/>
    <w:rsid w:val="001A5AEA"/>
    <w:rsid w:val="001A7D16"/>
    <w:rsid w:val="001B140D"/>
    <w:rsid w:val="001B1D31"/>
    <w:rsid w:val="001B61C2"/>
    <w:rsid w:val="001B76A5"/>
    <w:rsid w:val="001C04EA"/>
    <w:rsid w:val="001C05F4"/>
    <w:rsid w:val="001C284B"/>
    <w:rsid w:val="001C43CD"/>
    <w:rsid w:val="001C6C95"/>
    <w:rsid w:val="001C73D2"/>
    <w:rsid w:val="001C77F5"/>
    <w:rsid w:val="001D3B11"/>
    <w:rsid w:val="001D4C9B"/>
    <w:rsid w:val="001D72BF"/>
    <w:rsid w:val="001E0AAE"/>
    <w:rsid w:val="001E5656"/>
    <w:rsid w:val="001E7CED"/>
    <w:rsid w:val="001F74AF"/>
    <w:rsid w:val="001F7F7D"/>
    <w:rsid w:val="00204EAD"/>
    <w:rsid w:val="002064F6"/>
    <w:rsid w:val="00210D6C"/>
    <w:rsid w:val="00211015"/>
    <w:rsid w:val="00211082"/>
    <w:rsid w:val="002120E6"/>
    <w:rsid w:val="0021628B"/>
    <w:rsid w:val="00216F6D"/>
    <w:rsid w:val="00217012"/>
    <w:rsid w:val="00217FEE"/>
    <w:rsid w:val="00221E1C"/>
    <w:rsid w:val="00225343"/>
    <w:rsid w:val="002257D8"/>
    <w:rsid w:val="00225C4A"/>
    <w:rsid w:val="002267BA"/>
    <w:rsid w:val="002274BB"/>
    <w:rsid w:val="00231A3B"/>
    <w:rsid w:val="00233D25"/>
    <w:rsid w:val="002346B2"/>
    <w:rsid w:val="00234BE8"/>
    <w:rsid w:val="002374FB"/>
    <w:rsid w:val="00243A31"/>
    <w:rsid w:val="002451DF"/>
    <w:rsid w:val="002463AD"/>
    <w:rsid w:val="00246658"/>
    <w:rsid w:val="00251F8F"/>
    <w:rsid w:val="00257344"/>
    <w:rsid w:val="00260692"/>
    <w:rsid w:val="00264DBE"/>
    <w:rsid w:val="00265E4B"/>
    <w:rsid w:val="0027762F"/>
    <w:rsid w:val="002776FC"/>
    <w:rsid w:val="002826D7"/>
    <w:rsid w:val="00286789"/>
    <w:rsid w:val="00287B00"/>
    <w:rsid w:val="00290A0C"/>
    <w:rsid w:val="002A2EFA"/>
    <w:rsid w:val="002A6017"/>
    <w:rsid w:val="002C355F"/>
    <w:rsid w:val="002C63FC"/>
    <w:rsid w:val="002C7F14"/>
    <w:rsid w:val="002D09CF"/>
    <w:rsid w:val="002D165A"/>
    <w:rsid w:val="002D6DFC"/>
    <w:rsid w:val="002E67B9"/>
    <w:rsid w:val="002E69AD"/>
    <w:rsid w:val="002F0878"/>
    <w:rsid w:val="002F5E5B"/>
    <w:rsid w:val="003030EF"/>
    <w:rsid w:val="00303CE3"/>
    <w:rsid w:val="00306407"/>
    <w:rsid w:val="00311734"/>
    <w:rsid w:val="00313BC8"/>
    <w:rsid w:val="0031438C"/>
    <w:rsid w:val="00316227"/>
    <w:rsid w:val="003166EF"/>
    <w:rsid w:val="00322EAF"/>
    <w:rsid w:val="0032387B"/>
    <w:rsid w:val="00326A21"/>
    <w:rsid w:val="00327AE6"/>
    <w:rsid w:val="0034298D"/>
    <w:rsid w:val="00343C30"/>
    <w:rsid w:val="00343F2D"/>
    <w:rsid w:val="00344523"/>
    <w:rsid w:val="00346968"/>
    <w:rsid w:val="00351CCF"/>
    <w:rsid w:val="00357DAC"/>
    <w:rsid w:val="003600C1"/>
    <w:rsid w:val="00366DFE"/>
    <w:rsid w:val="0037103B"/>
    <w:rsid w:val="00373951"/>
    <w:rsid w:val="00375D89"/>
    <w:rsid w:val="00383CE4"/>
    <w:rsid w:val="0038566F"/>
    <w:rsid w:val="003860C5"/>
    <w:rsid w:val="00386DC1"/>
    <w:rsid w:val="00387733"/>
    <w:rsid w:val="00396813"/>
    <w:rsid w:val="00396F2D"/>
    <w:rsid w:val="00397D39"/>
    <w:rsid w:val="003A14CD"/>
    <w:rsid w:val="003A758A"/>
    <w:rsid w:val="003B3DD0"/>
    <w:rsid w:val="003B607E"/>
    <w:rsid w:val="003C0549"/>
    <w:rsid w:val="003C0EAD"/>
    <w:rsid w:val="003C48F0"/>
    <w:rsid w:val="003C4A35"/>
    <w:rsid w:val="003C5091"/>
    <w:rsid w:val="003C71A3"/>
    <w:rsid w:val="003D1119"/>
    <w:rsid w:val="003D169F"/>
    <w:rsid w:val="003D16A7"/>
    <w:rsid w:val="003D219B"/>
    <w:rsid w:val="003E04B4"/>
    <w:rsid w:val="003E3556"/>
    <w:rsid w:val="003E45C2"/>
    <w:rsid w:val="003E59C1"/>
    <w:rsid w:val="003F09BD"/>
    <w:rsid w:val="003F13F0"/>
    <w:rsid w:val="003F2D57"/>
    <w:rsid w:val="0040311A"/>
    <w:rsid w:val="004042A7"/>
    <w:rsid w:val="00404F89"/>
    <w:rsid w:val="00417C21"/>
    <w:rsid w:val="004207D2"/>
    <w:rsid w:val="00421609"/>
    <w:rsid w:val="0043104E"/>
    <w:rsid w:val="00431480"/>
    <w:rsid w:val="004325B0"/>
    <w:rsid w:val="00437DE9"/>
    <w:rsid w:val="004414B2"/>
    <w:rsid w:val="0044347D"/>
    <w:rsid w:val="00445876"/>
    <w:rsid w:val="00450836"/>
    <w:rsid w:val="0045113D"/>
    <w:rsid w:val="00453C4E"/>
    <w:rsid w:val="00454BC9"/>
    <w:rsid w:val="00455A91"/>
    <w:rsid w:val="0046021E"/>
    <w:rsid w:val="0046086A"/>
    <w:rsid w:val="00465A85"/>
    <w:rsid w:val="004666F2"/>
    <w:rsid w:val="00467575"/>
    <w:rsid w:val="00467D42"/>
    <w:rsid w:val="00472B84"/>
    <w:rsid w:val="00474C26"/>
    <w:rsid w:val="00477A3B"/>
    <w:rsid w:val="00477BEB"/>
    <w:rsid w:val="00482340"/>
    <w:rsid w:val="00484F75"/>
    <w:rsid w:val="0049381F"/>
    <w:rsid w:val="00495EAC"/>
    <w:rsid w:val="00496EAE"/>
    <w:rsid w:val="004A4795"/>
    <w:rsid w:val="004A6FCC"/>
    <w:rsid w:val="004B71F5"/>
    <w:rsid w:val="004C4BCF"/>
    <w:rsid w:val="004C533C"/>
    <w:rsid w:val="004D4D57"/>
    <w:rsid w:val="004D7731"/>
    <w:rsid w:val="004D7818"/>
    <w:rsid w:val="004E2E61"/>
    <w:rsid w:val="004E58CD"/>
    <w:rsid w:val="004E6F38"/>
    <w:rsid w:val="004E72C8"/>
    <w:rsid w:val="004F2DA7"/>
    <w:rsid w:val="004F3430"/>
    <w:rsid w:val="004F74C9"/>
    <w:rsid w:val="004F76ED"/>
    <w:rsid w:val="005026FB"/>
    <w:rsid w:val="00502B98"/>
    <w:rsid w:val="005124BE"/>
    <w:rsid w:val="0051393F"/>
    <w:rsid w:val="00515309"/>
    <w:rsid w:val="00515706"/>
    <w:rsid w:val="005209B4"/>
    <w:rsid w:val="00525DDF"/>
    <w:rsid w:val="00527CF7"/>
    <w:rsid w:val="00531139"/>
    <w:rsid w:val="00535679"/>
    <w:rsid w:val="0054003B"/>
    <w:rsid w:val="00540B2A"/>
    <w:rsid w:val="005437A8"/>
    <w:rsid w:val="00554356"/>
    <w:rsid w:val="005553F6"/>
    <w:rsid w:val="00556DFB"/>
    <w:rsid w:val="00557C3A"/>
    <w:rsid w:val="00560E72"/>
    <w:rsid w:val="00562052"/>
    <w:rsid w:val="0056525B"/>
    <w:rsid w:val="005724FE"/>
    <w:rsid w:val="0057481F"/>
    <w:rsid w:val="00574E5B"/>
    <w:rsid w:val="0057569F"/>
    <w:rsid w:val="00582B32"/>
    <w:rsid w:val="00584268"/>
    <w:rsid w:val="005923C3"/>
    <w:rsid w:val="00593E1C"/>
    <w:rsid w:val="00597FE6"/>
    <w:rsid w:val="005A35B9"/>
    <w:rsid w:val="005A4192"/>
    <w:rsid w:val="005A4A21"/>
    <w:rsid w:val="005A7A46"/>
    <w:rsid w:val="005B0BF6"/>
    <w:rsid w:val="005B0DAC"/>
    <w:rsid w:val="005B262E"/>
    <w:rsid w:val="005B5CB5"/>
    <w:rsid w:val="005B69DE"/>
    <w:rsid w:val="005C2A54"/>
    <w:rsid w:val="005C5FB4"/>
    <w:rsid w:val="005C6710"/>
    <w:rsid w:val="005D60EE"/>
    <w:rsid w:val="005E1879"/>
    <w:rsid w:val="005E40CA"/>
    <w:rsid w:val="005E4F82"/>
    <w:rsid w:val="005E5FB8"/>
    <w:rsid w:val="005F0A31"/>
    <w:rsid w:val="005F2BA0"/>
    <w:rsid w:val="005F33BD"/>
    <w:rsid w:val="00606D49"/>
    <w:rsid w:val="006113B7"/>
    <w:rsid w:val="00614EB2"/>
    <w:rsid w:val="00617F8C"/>
    <w:rsid w:val="00623C01"/>
    <w:rsid w:val="00626DCC"/>
    <w:rsid w:val="00632541"/>
    <w:rsid w:val="0063507E"/>
    <w:rsid w:val="00635DEF"/>
    <w:rsid w:val="00642F1C"/>
    <w:rsid w:val="0064317D"/>
    <w:rsid w:val="006442F5"/>
    <w:rsid w:val="006454FE"/>
    <w:rsid w:val="00647FFB"/>
    <w:rsid w:val="00653552"/>
    <w:rsid w:val="00655D91"/>
    <w:rsid w:val="00657167"/>
    <w:rsid w:val="00657174"/>
    <w:rsid w:val="0065727C"/>
    <w:rsid w:val="00664A9D"/>
    <w:rsid w:val="00672372"/>
    <w:rsid w:val="00674524"/>
    <w:rsid w:val="0067570C"/>
    <w:rsid w:val="00677097"/>
    <w:rsid w:val="006775E3"/>
    <w:rsid w:val="006804B4"/>
    <w:rsid w:val="00683F8C"/>
    <w:rsid w:val="00684C93"/>
    <w:rsid w:val="0068598A"/>
    <w:rsid w:val="00687754"/>
    <w:rsid w:val="00687E39"/>
    <w:rsid w:val="006966F3"/>
    <w:rsid w:val="00697697"/>
    <w:rsid w:val="006A5CB7"/>
    <w:rsid w:val="006B08B7"/>
    <w:rsid w:val="006B124E"/>
    <w:rsid w:val="006B1E39"/>
    <w:rsid w:val="006B2280"/>
    <w:rsid w:val="006B273E"/>
    <w:rsid w:val="006B2DF3"/>
    <w:rsid w:val="006B4FFA"/>
    <w:rsid w:val="006C048B"/>
    <w:rsid w:val="006C5485"/>
    <w:rsid w:val="006C6C46"/>
    <w:rsid w:val="006D0D73"/>
    <w:rsid w:val="006D4548"/>
    <w:rsid w:val="006D7EED"/>
    <w:rsid w:val="006E04BD"/>
    <w:rsid w:val="006E0890"/>
    <w:rsid w:val="006E1293"/>
    <w:rsid w:val="006E25E9"/>
    <w:rsid w:val="006E270C"/>
    <w:rsid w:val="006E650E"/>
    <w:rsid w:val="006F0B46"/>
    <w:rsid w:val="006F0F50"/>
    <w:rsid w:val="007021CB"/>
    <w:rsid w:val="00704795"/>
    <w:rsid w:val="00707886"/>
    <w:rsid w:val="00707973"/>
    <w:rsid w:val="0071148D"/>
    <w:rsid w:val="00713757"/>
    <w:rsid w:val="00715D1B"/>
    <w:rsid w:val="00724A51"/>
    <w:rsid w:val="00727F32"/>
    <w:rsid w:val="00730BC2"/>
    <w:rsid w:val="00737D5D"/>
    <w:rsid w:val="00737E44"/>
    <w:rsid w:val="007416CC"/>
    <w:rsid w:val="00751649"/>
    <w:rsid w:val="007529C1"/>
    <w:rsid w:val="00753F70"/>
    <w:rsid w:val="0076040C"/>
    <w:rsid w:val="007623F7"/>
    <w:rsid w:val="00762D9B"/>
    <w:rsid w:val="00763B35"/>
    <w:rsid w:val="00764BA2"/>
    <w:rsid w:val="00766166"/>
    <w:rsid w:val="00770736"/>
    <w:rsid w:val="00772CAE"/>
    <w:rsid w:val="007730D8"/>
    <w:rsid w:val="007735F2"/>
    <w:rsid w:val="00774334"/>
    <w:rsid w:val="0078117C"/>
    <w:rsid w:val="00781884"/>
    <w:rsid w:val="00785990"/>
    <w:rsid w:val="007878AC"/>
    <w:rsid w:val="00797443"/>
    <w:rsid w:val="007976B7"/>
    <w:rsid w:val="007A2951"/>
    <w:rsid w:val="007A4D22"/>
    <w:rsid w:val="007A596D"/>
    <w:rsid w:val="007A6870"/>
    <w:rsid w:val="007B15DB"/>
    <w:rsid w:val="007B4301"/>
    <w:rsid w:val="007B4559"/>
    <w:rsid w:val="007B4ACC"/>
    <w:rsid w:val="007B6474"/>
    <w:rsid w:val="007B6B70"/>
    <w:rsid w:val="007B7BC6"/>
    <w:rsid w:val="007C0D34"/>
    <w:rsid w:val="007C1E28"/>
    <w:rsid w:val="007C709C"/>
    <w:rsid w:val="007D0BC4"/>
    <w:rsid w:val="007D15BA"/>
    <w:rsid w:val="007D437F"/>
    <w:rsid w:val="007D67D6"/>
    <w:rsid w:val="007D6F82"/>
    <w:rsid w:val="007E2064"/>
    <w:rsid w:val="007E3ED7"/>
    <w:rsid w:val="007E47A0"/>
    <w:rsid w:val="007E7E1C"/>
    <w:rsid w:val="007F2F32"/>
    <w:rsid w:val="007F3E5B"/>
    <w:rsid w:val="007F5D41"/>
    <w:rsid w:val="007F6FF2"/>
    <w:rsid w:val="008018DD"/>
    <w:rsid w:val="008028AC"/>
    <w:rsid w:val="0080426F"/>
    <w:rsid w:val="00806A01"/>
    <w:rsid w:val="00811176"/>
    <w:rsid w:val="00812679"/>
    <w:rsid w:val="008130C7"/>
    <w:rsid w:val="00813FF5"/>
    <w:rsid w:val="008153CF"/>
    <w:rsid w:val="00815BD5"/>
    <w:rsid w:val="0081662B"/>
    <w:rsid w:val="00820E4B"/>
    <w:rsid w:val="0082679C"/>
    <w:rsid w:val="0083649F"/>
    <w:rsid w:val="00840870"/>
    <w:rsid w:val="00841385"/>
    <w:rsid w:val="00843324"/>
    <w:rsid w:val="00843B51"/>
    <w:rsid w:val="00845620"/>
    <w:rsid w:val="008456D6"/>
    <w:rsid w:val="0084759D"/>
    <w:rsid w:val="00853945"/>
    <w:rsid w:val="00853D90"/>
    <w:rsid w:val="00856D17"/>
    <w:rsid w:val="008608AA"/>
    <w:rsid w:val="00860B19"/>
    <w:rsid w:val="00861714"/>
    <w:rsid w:val="00863021"/>
    <w:rsid w:val="0086601C"/>
    <w:rsid w:val="0086696E"/>
    <w:rsid w:val="00870A80"/>
    <w:rsid w:val="00871A49"/>
    <w:rsid w:val="00872B8E"/>
    <w:rsid w:val="00873277"/>
    <w:rsid w:val="00874E7F"/>
    <w:rsid w:val="00875919"/>
    <w:rsid w:val="00876800"/>
    <w:rsid w:val="00877D50"/>
    <w:rsid w:val="00882330"/>
    <w:rsid w:val="0089470C"/>
    <w:rsid w:val="00897D80"/>
    <w:rsid w:val="008A1E11"/>
    <w:rsid w:val="008A1F51"/>
    <w:rsid w:val="008A2168"/>
    <w:rsid w:val="008A5785"/>
    <w:rsid w:val="008B0249"/>
    <w:rsid w:val="008C6821"/>
    <w:rsid w:val="008D10BD"/>
    <w:rsid w:val="008D2423"/>
    <w:rsid w:val="008D64D9"/>
    <w:rsid w:val="008D660A"/>
    <w:rsid w:val="008D730D"/>
    <w:rsid w:val="008E0DB6"/>
    <w:rsid w:val="008E1F4C"/>
    <w:rsid w:val="008F1166"/>
    <w:rsid w:val="008F2962"/>
    <w:rsid w:val="008F4403"/>
    <w:rsid w:val="008F4A4B"/>
    <w:rsid w:val="008F53D3"/>
    <w:rsid w:val="008F7D54"/>
    <w:rsid w:val="00902509"/>
    <w:rsid w:val="00903F80"/>
    <w:rsid w:val="009059C4"/>
    <w:rsid w:val="009200D7"/>
    <w:rsid w:val="0092666E"/>
    <w:rsid w:val="00930D6B"/>
    <w:rsid w:val="009321DE"/>
    <w:rsid w:val="009367A8"/>
    <w:rsid w:val="00941845"/>
    <w:rsid w:val="00946D2D"/>
    <w:rsid w:val="00952923"/>
    <w:rsid w:val="0095349A"/>
    <w:rsid w:val="009534B5"/>
    <w:rsid w:val="00963112"/>
    <w:rsid w:val="009766A9"/>
    <w:rsid w:val="009769F8"/>
    <w:rsid w:val="00977182"/>
    <w:rsid w:val="0097771C"/>
    <w:rsid w:val="0098069D"/>
    <w:rsid w:val="00980824"/>
    <w:rsid w:val="00982E85"/>
    <w:rsid w:val="00986655"/>
    <w:rsid w:val="009902DD"/>
    <w:rsid w:val="009A107D"/>
    <w:rsid w:val="009A44C9"/>
    <w:rsid w:val="009A6D22"/>
    <w:rsid w:val="009B04F7"/>
    <w:rsid w:val="009B4FC6"/>
    <w:rsid w:val="009C011E"/>
    <w:rsid w:val="009C031E"/>
    <w:rsid w:val="009C125B"/>
    <w:rsid w:val="009C4CF6"/>
    <w:rsid w:val="009D057E"/>
    <w:rsid w:val="009D1558"/>
    <w:rsid w:val="009D2558"/>
    <w:rsid w:val="009D3831"/>
    <w:rsid w:val="009E20D0"/>
    <w:rsid w:val="009E740E"/>
    <w:rsid w:val="009F2CD3"/>
    <w:rsid w:val="009F440D"/>
    <w:rsid w:val="009F6418"/>
    <w:rsid w:val="00A02CCB"/>
    <w:rsid w:val="00A03B96"/>
    <w:rsid w:val="00A04BCB"/>
    <w:rsid w:val="00A10B2F"/>
    <w:rsid w:val="00A12419"/>
    <w:rsid w:val="00A125F3"/>
    <w:rsid w:val="00A14E91"/>
    <w:rsid w:val="00A1634B"/>
    <w:rsid w:val="00A22CED"/>
    <w:rsid w:val="00A26076"/>
    <w:rsid w:val="00A30109"/>
    <w:rsid w:val="00A30DC3"/>
    <w:rsid w:val="00A31FEA"/>
    <w:rsid w:val="00A349C7"/>
    <w:rsid w:val="00A378AF"/>
    <w:rsid w:val="00A37B6E"/>
    <w:rsid w:val="00A41796"/>
    <w:rsid w:val="00A46726"/>
    <w:rsid w:val="00A518CB"/>
    <w:rsid w:val="00A51946"/>
    <w:rsid w:val="00A556E5"/>
    <w:rsid w:val="00A55A31"/>
    <w:rsid w:val="00A56B2E"/>
    <w:rsid w:val="00A60381"/>
    <w:rsid w:val="00A60C03"/>
    <w:rsid w:val="00A62F88"/>
    <w:rsid w:val="00A63541"/>
    <w:rsid w:val="00A64FED"/>
    <w:rsid w:val="00A66B4D"/>
    <w:rsid w:val="00A673D4"/>
    <w:rsid w:val="00A7110B"/>
    <w:rsid w:val="00A73D14"/>
    <w:rsid w:val="00A77853"/>
    <w:rsid w:val="00A82880"/>
    <w:rsid w:val="00A923A2"/>
    <w:rsid w:val="00A939E4"/>
    <w:rsid w:val="00AA0C6A"/>
    <w:rsid w:val="00AA2580"/>
    <w:rsid w:val="00AA2A11"/>
    <w:rsid w:val="00AA2FB8"/>
    <w:rsid w:val="00AA3095"/>
    <w:rsid w:val="00AA3904"/>
    <w:rsid w:val="00AA4CB0"/>
    <w:rsid w:val="00AA7679"/>
    <w:rsid w:val="00AB3D6C"/>
    <w:rsid w:val="00AB54E5"/>
    <w:rsid w:val="00AB5B32"/>
    <w:rsid w:val="00AC3E65"/>
    <w:rsid w:val="00AD07E1"/>
    <w:rsid w:val="00AD28B6"/>
    <w:rsid w:val="00AD5DBA"/>
    <w:rsid w:val="00AE2F97"/>
    <w:rsid w:val="00AE5F00"/>
    <w:rsid w:val="00AE7966"/>
    <w:rsid w:val="00AF32CD"/>
    <w:rsid w:val="00AF56A2"/>
    <w:rsid w:val="00AF6C2E"/>
    <w:rsid w:val="00AF73A8"/>
    <w:rsid w:val="00B03809"/>
    <w:rsid w:val="00B03C50"/>
    <w:rsid w:val="00B0437D"/>
    <w:rsid w:val="00B06BF9"/>
    <w:rsid w:val="00B06DFF"/>
    <w:rsid w:val="00B15C88"/>
    <w:rsid w:val="00B2099A"/>
    <w:rsid w:val="00B21799"/>
    <w:rsid w:val="00B21D6A"/>
    <w:rsid w:val="00B2491D"/>
    <w:rsid w:val="00B25A3D"/>
    <w:rsid w:val="00B279C9"/>
    <w:rsid w:val="00B27A54"/>
    <w:rsid w:val="00B40D5A"/>
    <w:rsid w:val="00B423BC"/>
    <w:rsid w:val="00B45260"/>
    <w:rsid w:val="00B56291"/>
    <w:rsid w:val="00B56634"/>
    <w:rsid w:val="00B610B9"/>
    <w:rsid w:val="00B6471E"/>
    <w:rsid w:val="00B676A7"/>
    <w:rsid w:val="00B769FF"/>
    <w:rsid w:val="00B8005E"/>
    <w:rsid w:val="00B83E62"/>
    <w:rsid w:val="00B87130"/>
    <w:rsid w:val="00B873B6"/>
    <w:rsid w:val="00B923EE"/>
    <w:rsid w:val="00BA0293"/>
    <w:rsid w:val="00BA2C9A"/>
    <w:rsid w:val="00BA37E0"/>
    <w:rsid w:val="00BA5291"/>
    <w:rsid w:val="00BA78B7"/>
    <w:rsid w:val="00BA7A8D"/>
    <w:rsid w:val="00BB06E1"/>
    <w:rsid w:val="00BB5186"/>
    <w:rsid w:val="00BC5507"/>
    <w:rsid w:val="00BC695A"/>
    <w:rsid w:val="00BD1A28"/>
    <w:rsid w:val="00BD2E04"/>
    <w:rsid w:val="00BD2EB1"/>
    <w:rsid w:val="00BD4BEF"/>
    <w:rsid w:val="00BE2A3C"/>
    <w:rsid w:val="00BE346B"/>
    <w:rsid w:val="00BE6A9D"/>
    <w:rsid w:val="00BF069D"/>
    <w:rsid w:val="00BF1C22"/>
    <w:rsid w:val="00BF2CBC"/>
    <w:rsid w:val="00BF30E5"/>
    <w:rsid w:val="00C03EAF"/>
    <w:rsid w:val="00C047E1"/>
    <w:rsid w:val="00C07284"/>
    <w:rsid w:val="00C1159C"/>
    <w:rsid w:val="00C13CC1"/>
    <w:rsid w:val="00C21535"/>
    <w:rsid w:val="00C25093"/>
    <w:rsid w:val="00C25EE2"/>
    <w:rsid w:val="00C30A6E"/>
    <w:rsid w:val="00C30DD6"/>
    <w:rsid w:val="00C31143"/>
    <w:rsid w:val="00C33B31"/>
    <w:rsid w:val="00C41D9E"/>
    <w:rsid w:val="00C44399"/>
    <w:rsid w:val="00C4697C"/>
    <w:rsid w:val="00C51922"/>
    <w:rsid w:val="00C53F81"/>
    <w:rsid w:val="00C55352"/>
    <w:rsid w:val="00C571E1"/>
    <w:rsid w:val="00C62EA2"/>
    <w:rsid w:val="00C63E8E"/>
    <w:rsid w:val="00C71DFB"/>
    <w:rsid w:val="00C80ECF"/>
    <w:rsid w:val="00C86EB2"/>
    <w:rsid w:val="00C87420"/>
    <w:rsid w:val="00C959BA"/>
    <w:rsid w:val="00CA464B"/>
    <w:rsid w:val="00CA5103"/>
    <w:rsid w:val="00CA5205"/>
    <w:rsid w:val="00CA560C"/>
    <w:rsid w:val="00CB2035"/>
    <w:rsid w:val="00CB31A2"/>
    <w:rsid w:val="00CB370B"/>
    <w:rsid w:val="00CB4A33"/>
    <w:rsid w:val="00CB4A97"/>
    <w:rsid w:val="00CC0AC3"/>
    <w:rsid w:val="00CC1162"/>
    <w:rsid w:val="00CC5AEB"/>
    <w:rsid w:val="00CE02FB"/>
    <w:rsid w:val="00CE619E"/>
    <w:rsid w:val="00CF1275"/>
    <w:rsid w:val="00CF17BA"/>
    <w:rsid w:val="00CF409B"/>
    <w:rsid w:val="00CF6BCC"/>
    <w:rsid w:val="00D000A1"/>
    <w:rsid w:val="00D10A48"/>
    <w:rsid w:val="00D12954"/>
    <w:rsid w:val="00D15182"/>
    <w:rsid w:val="00D21D2F"/>
    <w:rsid w:val="00D22A8D"/>
    <w:rsid w:val="00D234E0"/>
    <w:rsid w:val="00D26510"/>
    <w:rsid w:val="00D3450E"/>
    <w:rsid w:val="00D402C1"/>
    <w:rsid w:val="00D42716"/>
    <w:rsid w:val="00D4616B"/>
    <w:rsid w:val="00D5130E"/>
    <w:rsid w:val="00D52ED7"/>
    <w:rsid w:val="00D53306"/>
    <w:rsid w:val="00D53B89"/>
    <w:rsid w:val="00D53C0B"/>
    <w:rsid w:val="00D66A11"/>
    <w:rsid w:val="00D66CB2"/>
    <w:rsid w:val="00D711E2"/>
    <w:rsid w:val="00D761D6"/>
    <w:rsid w:val="00D766A8"/>
    <w:rsid w:val="00D77304"/>
    <w:rsid w:val="00D868D0"/>
    <w:rsid w:val="00D90511"/>
    <w:rsid w:val="00D93260"/>
    <w:rsid w:val="00D93385"/>
    <w:rsid w:val="00D93BDD"/>
    <w:rsid w:val="00DA0299"/>
    <w:rsid w:val="00DA0754"/>
    <w:rsid w:val="00DA0EBF"/>
    <w:rsid w:val="00DA4F72"/>
    <w:rsid w:val="00DA57C2"/>
    <w:rsid w:val="00DB1938"/>
    <w:rsid w:val="00DB3E40"/>
    <w:rsid w:val="00DC32E2"/>
    <w:rsid w:val="00DC79BC"/>
    <w:rsid w:val="00DD4113"/>
    <w:rsid w:val="00DD4CDE"/>
    <w:rsid w:val="00DE015F"/>
    <w:rsid w:val="00DE0D4A"/>
    <w:rsid w:val="00DE4D0D"/>
    <w:rsid w:val="00DE5153"/>
    <w:rsid w:val="00DE7964"/>
    <w:rsid w:val="00DE7E57"/>
    <w:rsid w:val="00DF2B4B"/>
    <w:rsid w:val="00E01F50"/>
    <w:rsid w:val="00E07E0C"/>
    <w:rsid w:val="00E10ECC"/>
    <w:rsid w:val="00E11A66"/>
    <w:rsid w:val="00E14054"/>
    <w:rsid w:val="00E21006"/>
    <w:rsid w:val="00E34DAB"/>
    <w:rsid w:val="00E36A06"/>
    <w:rsid w:val="00E40D22"/>
    <w:rsid w:val="00E43D4C"/>
    <w:rsid w:val="00E44894"/>
    <w:rsid w:val="00E5101B"/>
    <w:rsid w:val="00E52C8E"/>
    <w:rsid w:val="00E53D46"/>
    <w:rsid w:val="00E5611D"/>
    <w:rsid w:val="00E6142A"/>
    <w:rsid w:val="00E7285D"/>
    <w:rsid w:val="00E74658"/>
    <w:rsid w:val="00E81ACF"/>
    <w:rsid w:val="00E93F77"/>
    <w:rsid w:val="00E95A46"/>
    <w:rsid w:val="00E96AC2"/>
    <w:rsid w:val="00E97C5B"/>
    <w:rsid w:val="00E97FEF"/>
    <w:rsid w:val="00EA29E1"/>
    <w:rsid w:val="00EA3E0B"/>
    <w:rsid w:val="00EA42B7"/>
    <w:rsid w:val="00EB63F8"/>
    <w:rsid w:val="00EC2C67"/>
    <w:rsid w:val="00EC4CAF"/>
    <w:rsid w:val="00ED23F3"/>
    <w:rsid w:val="00ED29CD"/>
    <w:rsid w:val="00ED4845"/>
    <w:rsid w:val="00ED6CE3"/>
    <w:rsid w:val="00EF0296"/>
    <w:rsid w:val="00EF627A"/>
    <w:rsid w:val="00EF6405"/>
    <w:rsid w:val="00EF74FB"/>
    <w:rsid w:val="00F00722"/>
    <w:rsid w:val="00F03024"/>
    <w:rsid w:val="00F070BF"/>
    <w:rsid w:val="00F10C90"/>
    <w:rsid w:val="00F111E5"/>
    <w:rsid w:val="00F11247"/>
    <w:rsid w:val="00F11C3A"/>
    <w:rsid w:val="00F1270C"/>
    <w:rsid w:val="00F17B01"/>
    <w:rsid w:val="00F247CA"/>
    <w:rsid w:val="00F30220"/>
    <w:rsid w:val="00F34C9C"/>
    <w:rsid w:val="00F37160"/>
    <w:rsid w:val="00F411E1"/>
    <w:rsid w:val="00F4316E"/>
    <w:rsid w:val="00F50E59"/>
    <w:rsid w:val="00F60AA6"/>
    <w:rsid w:val="00F613C1"/>
    <w:rsid w:val="00F61F7E"/>
    <w:rsid w:val="00F6236A"/>
    <w:rsid w:val="00F62588"/>
    <w:rsid w:val="00F64282"/>
    <w:rsid w:val="00F652C6"/>
    <w:rsid w:val="00F664D4"/>
    <w:rsid w:val="00F67548"/>
    <w:rsid w:val="00F701E3"/>
    <w:rsid w:val="00F70CC2"/>
    <w:rsid w:val="00F720DD"/>
    <w:rsid w:val="00F74DB4"/>
    <w:rsid w:val="00F80772"/>
    <w:rsid w:val="00F83F95"/>
    <w:rsid w:val="00F85B0D"/>
    <w:rsid w:val="00F86BF5"/>
    <w:rsid w:val="00F91385"/>
    <w:rsid w:val="00FA1C5D"/>
    <w:rsid w:val="00FA22FD"/>
    <w:rsid w:val="00FA2C87"/>
    <w:rsid w:val="00FA2F60"/>
    <w:rsid w:val="00FA378B"/>
    <w:rsid w:val="00FA4465"/>
    <w:rsid w:val="00FA4B62"/>
    <w:rsid w:val="00FB1CDB"/>
    <w:rsid w:val="00FC029E"/>
    <w:rsid w:val="00FC1FE9"/>
    <w:rsid w:val="00FC3778"/>
    <w:rsid w:val="00FC523E"/>
    <w:rsid w:val="00FD45D6"/>
    <w:rsid w:val="00FD7790"/>
    <w:rsid w:val="00FD7839"/>
    <w:rsid w:val="00FE293C"/>
    <w:rsid w:val="00FE6162"/>
    <w:rsid w:val="00FE6373"/>
    <w:rsid w:val="00FF091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0D618078-3205-4D4E-B801-5A9B60F00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29E"/>
    <w:pPr>
      <w:spacing w:after="0" w:line="240" w:lineRule="auto"/>
    </w:pPr>
    <w:rPr>
      <w:rFonts w:ascii="Times New Roman" w:eastAsia="Times New Roman" w:hAnsi="Times New Roman" w:cs="Times New Roman"/>
      <w:sz w:val="24"/>
      <w:szCs w:val="24"/>
      <w:lang w:val="en-CA"/>
    </w:rPr>
  </w:style>
  <w:style w:type="paragraph" w:styleId="Heading1">
    <w:name w:val="heading 1"/>
    <w:basedOn w:val="Normal"/>
    <w:link w:val="Heading1Char"/>
    <w:uiPriority w:val="9"/>
    <w:qFormat/>
    <w:rsid w:val="005E5FB8"/>
    <w:pPr>
      <w:spacing w:before="100" w:beforeAutospacing="1" w:after="100" w:afterAutospacing="1"/>
      <w:outlineLvl w:val="0"/>
    </w:pPr>
    <w:rPr>
      <w:b/>
      <w:bCs/>
      <w:kern w:val="36"/>
      <w:sz w:val="48"/>
      <w:szCs w:val="4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rPr>
      <w:rFonts w:asciiTheme="minorHAnsi" w:eastAsiaTheme="minorHAnsi" w:hAnsiTheme="minorHAnsi" w:cstheme="minorBidi"/>
      <w:lang w:val="en-US"/>
    </w:rPr>
  </w:style>
  <w:style w:type="paragraph" w:styleId="NormalWeb">
    <w:name w:val="Normal (Web)"/>
    <w:basedOn w:val="Normal"/>
    <w:uiPriority w:val="99"/>
    <w:semiHidden/>
    <w:unhideWhenUsed/>
    <w:rsid w:val="007B4ACC"/>
    <w:pPr>
      <w:spacing w:before="100" w:beforeAutospacing="1" w:after="100" w:afterAutospacing="1"/>
    </w:pPr>
    <w:rPr>
      <w:lang w:val="en-US"/>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eastAsiaTheme="minorHAnsi" w:cstheme="minorBidi"/>
      <w:sz w:val="18"/>
      <w:szCs w:val="18"/>
      <w:lang w:val="en-US"/>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eastAsiaTheme="minorHAnsi" w:hAnsi="Calibri" w:cs="Calibri"/>
      <w:noProof/>
      <w:lang w:val="en-US"/>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eastAsiaTheme="minorHAnsi" w:hAnsi="Calibri" w:cs="Calibri"/>
      <w:noProof/>
      <w:lang w:val="en-US"/>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rPr>
      <w:rFonts w:asciiTheme="minorHAnsi" w:eastAsiaTheme="minorHAnsi" w:hAnsiTheme="minorHAnsi" w:cstheme="minorBidi"/>
      <w:lang w:val="en-US"/>
    </w:rPr>
  </w:style>
  <w:style w:type="character" w:styleId="LineNumber">
    <w:name w:val="line number"/>
    <w:basedOn w:val="DefaultParagraphFont"/>
    <w:uiPriority w:val="99"/>
    <w:semiHidden/>
    <w:unhideWhenUsed/>
    <w:rsid w:val="00C62EA2"/>
  </w:style>
  <w:style w:type="character" w:styleId="Strong">
    <w:name w:val="Strong"/>
    <w:basedOn w:val="DefaultParagraphFont"/>
    <w:uiPriority w:val="22"/>
    <w:qFormat/>
    <w:rsid w:val="00D5130E"/>
    <w:rPr>
      <w:b/>
      <w:bCs/>
    </w:rPr>
  </w:style>
  <w:style w:type="character" w:customStyle="1" w:styleId="UnresolvedMention1">
    <w:name w:val="Unresolved Mention1"/>
    <w:basedOn w:val="DefaultParagraphFont"/>
    <w:uiPriority w:val="99"/>
    <w:semiHidden/>
    <w:unhideWhenUsed/>
    <w:rsid w:val="00515706"/>
    <w:rPr>
      <w:color w:val="605E5C"/>
      <w:shd w:val="clear" w:color="auto" w:fill="E1DFDD"/>
    </w:rPr>
  </w:style>
  <w:style w:type="paragraph" w:styleId="Revision">
    <w:name w:val="Revision"/>
    <w:hidden/>
    <w:uiPriority w:val="99"/>
    <w:semiHidden/>
    <w:rsid w:val="00853D90"/>
    <w:pPr>
      <w:spacing w:after="0" w:line="240" w:lineRule="auto"/>
    </w:pPr>
    <w:rPr>
      <w:sz w:val="24"/>
      <w:szCs w:val="24"/>
    </w:rPr>
  </w:style>
  <w:style w:type="character" w:styleId="FollowedHyperlink">
    <w:name w:val="FollowedHyperlink"/>
    <w:basedOn w:val="DefaultParagraphFont"/>
    <w:uiPriority w:val="99"/>
    <w:semiHidden/>
    <w:unhideWhenUsed/>
    <w:rsid w:val="00FE6162"/>
    <w:rPr>
      <w:color w:val="954F72" w:themeColor="followedHyperlink"/>
      <w:u w:val="single"/>
    </w:rPr>
  </w:style>
  <w:style w:type="table" w:styleId="TableGrid">
    <w:name w:val="Table Grid"/>
    <w:basedOn w:val="TableNormal"/>
    <w:uiPriority w:val="39"/>
    <w:rsid w:val="00460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7012"/>
    <w:pPr>
      <w:tabs>
        <w:tab w:val="center" w:pos="4680"/>
        <w:tab w:val="right" w:pos="9360"/>
      </w:tabs>
    </w:pPr>
  </w:style>
  <w:style w:type="character" w:customStyle="1" w:styleId="HeaderChar">
    <w:name w:val="Header Char"/>
    <w:basedOn w:val="DefaultParagraphFont"/>
    <w:link w:val="Header"/>
    <w:uiPriority w:val="99"/>
    <w:rsid w:val="00217012"/>
    <w:rPr>
      <w:rFonts w:ascii="Times New Roman" w:eastAsia="Times New Roman" w:hAnsi="Times New Roman" w:cs="Times New Roman"/>
      <w:sz w:val="24"/>
      <w:szCs w:val="24"/>
      <w:lang w:val="en-CA"/>
    </w:rPr>
  </w:style>
  <w:style w:type="paragraph" w:styleId="Footer">
    <w:name w:val="footer"/>
    <w:basedOn w:val="Normal"/>
    <w:link w:val="FooterChar"/>
    <w:uiPriority w:val="99"/>
    <w:unhideWhenUsed/>
    <w:rsid w:val="00217012"/>
    <w:pPr>
      <w:tabs>
        <w:tab w:val="center" w:pos="4680"/>
        <w:tab w:val="right" w:pos="9360"/>
      </w:tabs>
    </w:pPr>
  </w:style>
  <w:style w:type="character" w:customStyle="1" w:styleId="FooterChar">
    <w:name w:val="Footer Char"/>
    <w:basedOn w:val="DefaultParagraphFont"/>
    <w:link w:val="Footer"/>
    <w:uiPriority w:val="99"/>
    <w:rsid w:val="00217012"/>
    <w:rPr>
      <w:rFonts w:ascii="Times New Roman" w:eastAsia="Times New Roman" w:hAnsi="Times New Roman" w:cs="Times New Roman"/>
      <w:sz w:val="24"/>
      <w:szCs w:val="24"/>
      <w:lang w:val="en-CA"/>
    </w:rPr>
  </w:style>
  <w:style w:type="character" w:customStyle="1" w:styleId="italic">
    <w:name w:val="italic"/>
    <w:basedOn w:val="DefaultParagraphFont"/>
    <w:rsid w:val="005E5FB8"/>
  </w:style>
  <w:style w:type="character" w:customStyle="1" w:styleId="Heading1Char">
    <w:name w:val="Heading 1 Char"/>
    <w:basedOn w:val="DefaultParagraphFont"/>
    <w:link w:val="Heading1"/>
    <w:uiPriority w:val="9"/>
    <w:rsid w:val="005E5FB8"/>
    <w:rPr>
      <w:rFonts w:ascii="Times New Roman" w:eastAsia="Times New Roman" w:hAnsi="Times New Roman" w:cs="Times New Roman"/>
      <w:b/>
      <w:bCs/>
      <w:kern w:val="36"/>
      <w:sz w:val="48"/>
      <w:szCs w:val="48"/>
    </w:rPr>
  </w:style>
  <w:style w:type="paragraph" w:customStyle="1" w:styleId="author">
    <w:name w:val="author"/>
    <w:basedOn w:val="Normal"/>
    <w:rsid w:val="005E5FB8"/>
    <w:pPr>
      <w:spacing w:before="100" w:beforeAutospacing="1" w:after="100" w:afterAutospacing="1"/>
    </w:pPr>
    <w:rPr>
      <w:lang w:val="en-US"/>
    </w:rPr>
  </w:style>
  <w:style w:type="character" w:customStyle="1" w:styleId="bold">
    <w:name w:val="bold"/>
    <w:basedOn w:val="DefaultParagraphFont"/>
    <w:rsid w:val="00A603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416637685">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03086496">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665938745">
      <w:bodyDiv w:val="1"/>
      <w:marLeft w:val="0"/>
      <w:marRight w:val="0"/>
      <w:marTop w:val="0"/>
      <w:marBottom w:val="0"/>
      <w:divBdr>
        <w:top w:val="none" w:sz="0" w:space="0" w:color="auto"/>
        <w:left w:val="none" w:sz="0" w:space="0" w:color="auto"/>
        <w:bottom w:val="none" w:sz="0" w:space="0" w:color="auto"/>
        <w:right w:val="none" w:sz="0" w:space="0" w:color="auto"/>
      </w:divBdr>
      <w:divsChild>
        <w:div w:id="1979992986">
          <w:marLeft w:val="0"/>
          <w:marRight w:val="0"/>
          <w:marTop w:val="0"/>
          <w:marBottom w:val="0"/>
          <w:divBdr>
            <w:top w:val="none" w:sz="0" w:space="0" w:color="auto"/>
            <w:left w:val="none" w:sz="0" w:space="0" w:color="auto"/>
            <w:bottom w:val="none" w:sz="0" w:space="0" w:color="auto"/>
            <w:right w:val="none" w:sz="0" w:space="0" w:color="auto"/>
          </w:divBdr>
        </w:div>
        <w:div w:id="1782719450">
          <w:marLeft w:val="0"/>
          <w:marRight w:val="0"/>
          <w:marTop w:val="0"/>
          <w:marBottom w:val="0"/>
          <w:divBdr>
            <w:top w:val="none" w:sz="0" w:space="0" w:color="auto"/>
            <w:left w:val="none" w:sz="0" w:space="0" w:color="auto"/>
            <w:bottom w:val="none" w:sz="0" w:space="0" w:color="auto"/>
            <w:right w:val="none" w:sz="0" w:space="0" w:color="auto"/>
          </w:divBdr>
        </w:div>
      </w:divsChild>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48905654">
      <w:bodyDiv w:val="1"/>
      <w:marLeft w:val="0"/>
      <w:marRight w:val="0"/>
      <w:marTop w:val="0"/>
      <w:marBottom w:val="0"/>
      <w:divBdr>
        <w:top w:val="none" w:sz="0" w:space="0" w:color="auto"/>
        <w:left w:val="none" w:sz="0" w:space="0" w:color="auto"/>
        <w:bottom w:val="none" w:sz="0" w:space="0" w:color="auto"/>
        <w:right w:val="none" w:sz="0" w:space="0" w:color="auto"/>
      </w:divBdr>
      <w:divsChild>
        <w:div w:id="1229220935">
          <w:marLeft w:val="0"/>
          <w:marRight w:val="0"/>
          <w:marTop w:val="0"/>
          <w:marBottom w:val="0"/>
          <w:divBdr>
            <w:top w:val="none" w:sz="0" w:space="0" w:color="auto"/>
            <w:left w:val="none" w:sz="0" w:space="0" w:color="auto"/>
            <w:bottom w:val="none" w:sz="0" w:space="0" w:color="auto"/>
            <w:right w:val="none" w:sz="0" w:space="0" w:color="auto"/>
          </w:divBdr>
        </w:div>
        <w:div w:id="143206382">
          <w:marLeft w:val="0"/>
          <w:marRight w:val="0"/>
          <w:marTop w:val="0"/>
          <w:marBottom w:val="0"/>
          <w:divBdr>
            <w:top w:val="none" w:sz="0" w:space="0" w:color="auto"/>
            <w:left w:val="none" w:sz="0" w:space="0" w:color="auto"/>
            <w:bottom w:val="none" w:sz="0" w:space="0" w:color="auto"/>
            <w:right w:val="none" w:sz="0" w:space="0" w:color="auto"/>
          </w:divBdr>
        </w:div>
      </w:divsChild>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www.nwfsc.noaa.gov/data/map" TargetMode="Externa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E3ED8-4057-4E4D-BD1C-200094247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12895</TotalTime>
  <Pages>57</Pages>
  <Words>67534</Words>
  <Characters>384944</Characters>
  <Application>Microsoft Office Word</Application>
  <DocSecurity>0</DocSecurity>
  <Lines>3207</Lines>
  <Paragraphs>903</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451575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Lewis.Barnett</cp:lastModifiedBy>
  <cp:revision>51</cp:revision>
  <dcterms:created xsi:type="dcterms:W3CDTF">2020-06-09T19:06:00Z</dcterms:created>
  <dcterms:modified xsi:type="dcterms:W3CDTF">2020-06-28T00:05:00Z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id="ZWhcxDBs"/&gt;&lt;style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