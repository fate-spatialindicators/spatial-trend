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B53FFB" w14:textId="2A7A382B" w:rsidR="007416CC" w:rsidRPr="00C2183A" w:rsidDel="004B0A3B" w:rsidRDefault="00684C93">
      <w:pPr>
        <w:spacing w:line="480" w:lineRule="auto"/>
        <w:rPr>
          <w:del w:id="0" w:author="Lewis.Barnett" w:date="2020-06-30T18:01:00Z"/>
          <w:b/>
          <w:lang w:val="en-US"/>
        </w:rPr>
      </w:pPr>
      <w:bookmarkStart w:id="1" w:name="_GoBack"/>
      <w:bookmarkEnd w:id="1"/>
      <w:ins w:id="2" w:author="Lewis Barnett" w:date="2020-06-16T14:54:00Z">
        <w:del w:id="3" w:author="Lewis.Barnett" w:date="2020-06-30T18:01:00Z">
          <w:r w:rsidRPr="00C2183A" w:rsidDel="004B0A3B">
            <w:rPr>
              <w:b/>
              <w:lang w:val="en-US"/>
            </w:rPr>
            <w:delText xml:space="preserve">A novel spatiotemporal model </w:delText>
          </w:r>
        </w:del>
      </w:ins>
      <w:ins w:id="4" w:author="Lewis Barnett" w:date="2020-06-16T14:59:00Z">
        <w:del w:id="5" w:author="Lewis.Barnett" w:date="2020-06-30T18:01:00Z">
          <w:r w:rsidRPr="00C2183A" w:rsidDel="004B0A3B">
            <w:rPr>
              <w:b/>
              <w:lang w:val="en-US"/>
            </w:rPr>
            <w:delText>improves</w:delText>
          </w:r>
        </w:del>
      </w:ins>
      <w:ins w:id="6" w:author="Lewis Barnett" w:date="2020-06-16T14:54:00Z">
        <w:del w:id="7" w:author="Lewis.Barnett" w:date="2020-06-30T18:01:00Z">
          <w:r w:rsidRPr="00C2183A" w:rsidDel="004B0A3B">
            <w:rPr>
              <w:b/>
              <w:lang w:val="en-US"/>
            </w:rPr>
            <w:delText xml:space="preserve"> interpretation of species distribution change </w:delText>
          </w:r>
        </w:del>
      </w:ins>
      <w:ins w:id="8" w:author="Lewis Barnett" w:date="2020-06-16T15:01:00Z">
        <w:del w:id="9" w:author="Lewis.Barnett" w:date="2020-06-30T18:01:00Z">
          <w:r w:rsidRPr="00C2183A" w:rsidDel="004B0A3B">
            <w:rPr>
              <w:b/>
              <w:lang w:val="en-US"/>
            </w:rPr>
            <w:delText>by revealing</w:delText>
          </w:r>
        </w:del>
      </w:ins>
      <w:ins w:id="10" w:author="Lewis Barnett" w:date="2020-06-16T14:59:00Z">
        <w:del w:id="11" w:author="Lewis.Barnett" w:date="2020-06-30T18:01:00Z">
          <w:r w:rsidRPr="00C2183A" w:rsidDel="004B0A3B">
            <w:rPr>
              <w:b/>
              <w:lang w:val="en-US"/>
            </w:rPr>
            <w:delText xml:space="preserve"> </w:delText>
          </w:r>
        </w:del>
      </w:ins>
      <w:ins w:id="12" w:author="Lewis Barnett" w:date="2020-06-16T15:02:00Z">
        <w:del w:id="13" w:author="Lewis.Barnett" w:date="2020-06-30T18:01:00Z">
          <w:r w:rsidRPr="00C2183A" w:rsidDel="004B0A3B">
            <w:rPr>
              <w:b/>
              <w:lang w:val="en-US"/>
            </w:rPr>
            <w:delText>trends across spatial scales</w:delText>
          </w:r>
        </w:del>
      </w:ins>
      <w:del w:id="14" w:author="Lewis.Barnett" w:date="2020-06-30T18:01:00Z">
        <w:r w:rsidR="001E5656" w:rsidRPr="00C2183A" w:rsidDel="004B0A3B">
          <w:rPr>
            <w:b/>
            <w:lang w:val="en-US"/>
          </w:rPr>
          <w:delText>Comparing metrics of species distribution change across spatial scales with spatiotemporal models</w:delText>
        </w:r>
      </w:del>
    </w:p>
    <w:p w14:paraId="6C1259D1" w14:textId="7D18E34F" w:rsidR="00227216" w:rsidRPr="00C2183A" w:rsidDel="004B0A3B" w:rsidRDefault="00227216" w:rsidP="007416CC">
      <w:pPr>
        <w:spacing w:line="480" w:lineRule="auto"/>
        <w:rPr>
          <w:ins w:id="15" w:author="Eric Ward" w:date="2020-06-29T07:52:00Z"/>
          <w:del w:id="16" w:author="Lewis.Barnett" w:date="2020-06-30T18:03:00Z"/>
          <w:b/>
          <w:lang w:val="en-US"/>
        </w:rPr>
      </w:pPr>
    </w:p>
    <w:p w14:paraId="3ED53673" w14:textId="615A2441" w:rsidR="00227216" w:rsidRPr="00C2183A" w:rsidRDefault="00227216" w:rsidP="007416CC">
      <w:pPr>
        <w:spacing w:line="480" w:lineRule="auto"/>
        <w:rPr>
          <w:ins w:id="17" w:author="Eric Ward" w:date="2020-06-29T07:52:00Z"/>
          <w:b/>
          <w:lang w:val="en-US"/>
        </w:rPr>
      </w:pPr>
      <w:ins w:id="18" w:author="Eric Ward" w:date="2020-06-29T07:52:00Z">
        <w:r w:rsidRPr="00C2183A">
          <w:rPr>
            <w:b/>
            <w:lang w:val="en-US"/>
          </w:rPr>
          <w:t>Improving estimates of species distribution change by incorporating local trends</w:t>
        </w:r>
      </w:ins>
    </w:p>
    <w:p w14:paraId="3290417E" w14:textId="1FE9F7B6" w:rsidR="007416CC" w:rsidRPr="00C2183A" w:rsidDel="00683F8C" w:rsidRDefault="007416CC" w:rsidP="007416CC">
      <w:pPr>
        <w:spacing w:line="480" w:lineRule="auto"/>
        <w:rPr>
          <w:del w:id="19" w:author="Lewis Barnett" w:date="2020-06-16T16:31:00Z"/>
          <w:b/>
          <w:lang w:val="en-US"/>
        </w:rPr>
      </w:pPr>
    </w:p>
    <w:p w14:paraId="4447FDF5" w14:textId="644B04BD" w:rsidR="00683F8C" w:rsidRPr="00C2183A" w:rsidRDefault="00683F8C" w:rsidP="00C2183A">
      <w:pPr>
        <w:spacing w:line="480" w:lineRule="auto"/>
        <w:rPr>
          <w:ins w:id="20" w:author="Lewis Barnett" w:date="2020-06-16T16:31:00Z"/>
          <w:b/>
          <w:lang w:val="en-US"/>
        </w:rPr>
      </w:pPr>
      <w:ins w:id="21" w:author="Lewis Barnett" w:date="2020-06-16T16:31:00Z">
        <w:r w:rsidRPr="00C2183A">
          <w:rPr>
            <w:b/>
            <w:lang w:val="en-US"/>
          </w:rPr>
          <w:br w:type="page"/>
        </w:r>
      </w:ins>
    </w:p>
    <w:p w14:paraId="7A21F947" w14:textId="207BB128" w:rsidR="00F74DB4" w:rsidRPr="004B0A3B" w:rsidRDefault="00F74DB4" w:rsidP="007416CC">
      <w:pPr>
        <w:spacing w:line="480" w:lineRule="auto"/>
        <w:rPr>
          <w:b/>
          <w:lang w:val="en-US"/>
        </w:rPr>
      </w:pPr>
      <w:r w:rsidRPr="00C2183A">
        <w:rPr>
          <w:b/>
          <w:lang w:val="en-US"/>
        </w:rPr>
        <w:lastRenderedPageBreak/>
        <w:t>Abstract</w:t>
      </w:r>
    </w:p>
    <w:p w14:paraId="528A25CD" w14:textId="233872B9" w:rsidR="00856D17" w:rsidRPr="000B2218" w:rsidRDefault="00CC250C" w:rsidP="00D26510">
      <w:pPr>
        <w:spacing w:after="160" w:line="480" w:lineRule="auto"/>
        <w:rPr>
          <w:lang w:val="en-US"/>
        </w:rPr>
      </w:pPr>
      <w:ins w:id="22" w:author="Sean Anderson" w:date="2020-06-30T10:56:00Z">
        <w:r w:rsidRPr="004B0A3B">
          <w:rPr>
            <w:lang w:val="en-US"/>
          </w:rPr>
          <w:t>S</w:t>
        </w:r>
      </w:ins>
      <w:r w:rsidR="00856D17" w:rsidRPr="004B0A3B">
        <w:rPr>
          <w:lang w:val="en-US"/>
        </w:rPr>
        <w:t xml:space="preserve">pecies distribution models and environmental niche models </w:t>
      </w:r>
      <w:r w:rsidR="00AC222E" w:rsidRPr="004B0A3B">
        <w:rPr>
          <w:lang w:val="en-US"/>
        </w:rPr>
        <w:t xml:space="preserve">have </w:t>
      </w:r>
      <w:r w:rsidR="00856D17" w:rsidRPr="004B0A3B">
        <w:rPr>
          <w:lang w:val="en-US"/>
        </w:rPr>
        <w:t xml:space="preserve">evolved </w:t>
      </w:r>
      <w:r w:rsidR="00AC222E" w:rsidRPr="004B0A3B">
        <w:rPr>
          <w:lang w:val="en-US"/>
        </w:rPr>
        <w:t xml:space="preserve">rapidly </w:t>
      </w:r>
      <w:r w:rsidR="00856D17" w:rsidRPr="004B0A3B">
        <w:rPr>
          <w:lang w:val="en-US"/>
        </w:rPr>
        <w:t>over the last decade</w:t>
      </w:r>
      <w:del w:id="23" w:author="Sean Anderson" w:date="2020-06-30T10:56:00Z">
        <w:r w:rsidR="00856D17" w:rsidRPr="004B0A3B" w:rsidDel="00CC250C">
          <w:rPr>
            <w:lang w:val="en-US"/>
          </w:rPr>
          <w:delText>,</w:delText>
        </w:r>
      </w:del>
      <w:r w:rsidR="00856D17" w:rsidRPr="004B0A3B">
        <w:rPr>
          <w:lang w:val="en-US"/>
        </w:rPr>
        <w:t xml:space="preserve"> </w:t>
      </w:r>
      <w:r w:rsidR="00F22C9B" w:rsidRPr="004B0A3B">
        <w:rPr>
          <w:lang w:val="en-US"/>
        </w:rPr>
        <w:t>to better understand how species</w:t>
      </w:r>
      <w:ins w:id="24" w:author="Sean Anderson" w:date="2020-06-30T10:56:00Z">
        <w:r w:rsidR="00436BCF" w:rsidRPr="004B0A3B">
          <w:rPr>
            <w:lang w:val="en-US"/>
          </w:rPr>
          <w:t>’</w:t>
        </w:r>
      </w:ins>
      <w:r w:rsidR="00F22C9B" w:rsidRPr="004B0A3B">
        <w:rPr>
          <w:lang w:val="en-US"/>
        </w:rPr>
        <w:t xml:space="preserve"> </w:t>
      </w:r>
      <w:ins w:id="25" w:author="Sean Anderson" w:date="2020-06-30T10:56:00Z">
        <w:r w:rsidRPr="004B0A3B">
          <w:rPr>
            <w:lang w:val="en-US"/>
          </w:rPr>
          <w:t xml:space="preserve">distributions </w:t>
        </w:r>
      </w:ins>
      <w:r w:rsidR="00F22C9B" w:rsidRPr="004B0A3B">
        <w:rPr>
          <w:lang w:val="en-US"/>
        </w:rPr>
        <w:t>change over space and time</w:t>
      </w:r>
      <w:r w:rsidR="00856D17" w:rsidRPr="004B0A3B">
        <w:rPr>
          <w:lang w:val="en-US"/>
        </w:rPr>
        <w:t>. A limitation of</w:t>
      </w:r>
      <w:r w:rsidR="00F22C9B" w:rsidRPr="004B0A3B">
        <w:rPr>
          <w:lang w:val="en-US"/>
        </w:rPr>
        <w:t xml:space="preserve"> conventional</w:t>
      </w:r>
      <w:r w:rsidR="00856D17" w:rsidRPr="004B0A3B">
        <w:rPr>
          <w:lang w:val="en-US"/>
        </w:rPr>
        <w:t xml:space="preserve"> metrics</w:t>
      </w:r>
      <w:r w:rsidR="00F22C9B" w:rsidRPr="004B0A3B">
        <w:rPr>
          <w:lang w:val="en-US"/>
        </w:rPr>
        <w:t xml:space="preserve"> (e.g.</w:t>
      </w:r>
      <w:ins w:id="26" w:author="Sean Anderson" w:date="2020-06-30T10:56:00Z">
        <w:r w:rsidR="00436BCF" w:rsidRPr="004B0A3B">
          <w:rPr>
            <w:lang w:val="en-US"/>
          </w:rPr>
          <w:t>,</w:t>
        </w:r>
      </w:ins>
      <w:r w:rsidR="00F22C9B" w:rsidRPr="004B0A3B">
        <w:rPr>
          <w:lang w:val="en-US"/>
        </w:rPr>
        <w:t xml:space="preserve"> center of gravity) to assess changes in distribution </w:t>
      </w:r>
      <w:r w:rsidR="00856D17" w:rsidRPr="004B0A3B">
        <w:rPr>
          <w:lang w:val="en-US"/>
        </w:rPr>
        <w:t>is that change</w:t>
      </w:r>
      <w:ins w:id="27" w:author="Sean Anderson" w:date="2020-06-30T15:40:00Z">
        <w:r w:rsidR="00D54537">
          <w:rPr>
            <w:lang w:val="en-US"/>
          </w:rPr>
          <w:t>s</w:t>
        </w:r>
      </w:ins>
      <w:r w:rsidR="00856D17" w:rsidRPr="00B175AD">
        <w:rPr>
          <w:lang w:val="en-US"/>
        </w:rPr>
        <w:t xml:space="preserve"> may not be </w:t>
      </w:r>
      <w:ins w:id="28" w:author="Lewis.Barnett" w:date="2020-06-30T18:08:00Z">
        <w:r w:rsidR="004B0A3B">
          <w:rPr>
            <w:lang w:val="en-US"/>
          </w:rPr>
          <w:t xml:space="preserve">spatially </w:t>
        </w:r>
      </w:ins>
      <w:r w:rsidR="00856D17" w:rsidRPr="00B175AD">
        <w:rPr>
          <w:lang w:val="en-US"/>
        </w:rPr>
        <w:t>heterogeneous</w:t>
      </w:r>
      <w:ins w:id="29" w:author="Sean Anderson" w:date="2020-06-30T15:40:00Z">
        <w:del w:id="30" w:author="Lewis.Barnett" w:date="2020-06-30T18:09:00Z">
          <w:r w:rsidR="00D54537" w:rsidDel="004B0A3B">
            <w:rPr>
              <w:lang w:val="en-US"/>
            </w:rPr>
            <w:delText xml:space="preserve"> in space</w:delText>
          </w:r>
        </w:del>
      </w:ins>
      <w:r w:rsidR="00856D17" w:rsidRPr="00B175AD">
        <w:rPr>
          <w:lang w:val="en-US"/>
        </w:rPr>
        <w:t xml:space="preserve">. </w:t>
      </w:r>
      <w:r w:rsidR="00A82880" w:rsidRPr="00B175AD">
        <w:rPr>
          <w:lang w:val="en-US"/>
        </w:rPr>
        <w:t>W</w:t>
      </w:r>
      <w:r w:rsidR="00856D17" w:rsidRPr="00B175AD">
        <w:rPr>
          <w:lang w:val="en-US"/>
        </w:rPr>
        <w:t xml:space="preserve">e develop a </w:t>
      </w:r>
      <w:del w:id="31" w:author="Lewis.Barnett" w:date="2020-06-30T18:09:00Z">
        <w:r w:rsidR="00856D17" w:rsidRPr="00B175AD" w:rsidDel="004B0A3B">
          <w:rPr>
            <w:lang w:val="en-US"/>
          </w:rPr>
          <w:delText xml:space="preserve">new </w:delText>
        </w:r>
      </w:del>
      <w:r w:rsidR="00856D17" w:rsidRPr="00B175AD">
        <w:rPr>
          <w:lang w:val="en-US"/>
        </w:rPr>
        <w:t xml:space="preserve">modeling approach </w:t>
      </w:r>
      <w:r w:rsidR="00ED4845" w:rsidRPr="00B175AD">
        <w:rPr>
          <w:lang w:val="en-US"/>
        </w:rPr>
        <w:t xml:space="preserve">to </w:t>
      </w:r>
      <w:del w:id="32" w:author="Sean Anderson" w:date="2020-06-30T10:56:00Z">
        <w:r w:rsidR="00856D17" w:rsidRPr="00B175AD" w:rsidDel="00436BCF">
          <w:rPr>
            <w:lang w:val="en-US"/>
          </w:rPr>
          <w:delText xml:space="preserve">explicitly </w:delText>
        </w:r>
      </w:del>
      <w:r w:rsidR="00856D17" w:rsidRPr="00B175AD">
        <w:rPr>
          <w:lang w:val="en-US"/>
        </w:rPr>
        <w:t>estimate a spatial</w:t>
      </w:r>
      <w:r w:rsidR="00087449" w:rsidRPr="00B175AD">
        <w:rPr>
          <w:lang w:val="en-US"/>
        </w:rPr>
        <w:t>ly explicit temporal</w:t>
      </w:r>
      <w:r w:rsidR="00856D17" w:rsidRPr="00B175AD">
        <w:rPr>
          <w:lang w:val="en-US"/>
        </w:rPr>
        <w:t xml:space="preserve"> trend</w:t>
      </w:r>
      <w:r w:rsidR="00087449" w:rsidRPr="00B175AD">
        <w:rPr>
          <w:lang w:val="en-US"/>
        </w:rPr>
        <w:t xml:space="preserve"> (i.e., local trend)</w:t>
      </w:r>
      <w:r w:rsidR="00856D17" w:rsidRPr="00B175AD">
        <w:rPr>
          <w:lang w:val="en-US"/>
        </w:rPr>
        <w:t>, alongside spatial (temporally constant) and spatiotemporal (time</w:t>
      </w:r>
      <w:ins w:id="33" w:author="Sean Anderson" w:date="2020-06-30T15:40:00Z">
        <w:r w:rsidR="00546F9B">
          <w:rPr>
            <w:lang w:val="en-US"/>
          </w:rPr>
          <w:t>-</w:t>
        </w:r>
      </w:ins>
      <w:del w:id="34" w:author="Sean Anderson" w:date="2020-06-30T15:40:00Z">
        <w:r w:rsidR="00856D17" w:rsidRPr="00B175AD" w:rsidDel="00546F9B">
          <w:rPr>
            <w:lang w:val="en-US"/>
          </w:rPr>
          <w:delText xml:space="preserve"> </w:delText>
        </w:r>
      </w:del>
      <w:r w:rsidR="00856D17" w:rsidRPr="00B175AD">
        <w:rPr>
          <w:lang w:val="en-US"/>
        </w:rPr>
        <w:t>varying</w:t>
      </w:r>
      <w:del w:id="35" w:author="Sean Anderson" w:date="2020-06-30T10:57:00Z">
        <w:r w:rsidR="00856D17" w:rsidRPr="00B175AD" w:rsidDel="00436BCF">
          <w:rPr>
            <w:lang w:val="en-US"/>
          </w:rPr>
          <w:delText>, random</w:delText>
        </w:r>
      </w:del>
      <w:r w:rsidR="00856D17" w:rsidRPr="00B175AD">
        <w:rPr>
          <w:lang w:val="en-US"/>
        </w:rPr>
        <w:t>) components</w:t>
      </w:r>
      <w:r w:rsidR="00ED4845" w:rsidRPr="00B175AD">
        <w:rPr>
          <w:lang w:val="en-US"/>
        </w:rPr>
        <w:t>, to compare inferred spatial shifts to those indicated by conventional metrics</w:t>
      </w:r>
      <w:r w:rsidR="00856D17" w:rsidRPr="00B175AD">
        <w:rPr>
          <w:lang w:val="en-US"/>
        </w:rPr>
        <w:t>. To demonstrate the utility of this new approach, we focus on the application of th</w:t>
      </w:r>
      <w:r w:rsidR="00A82880" w:rsidRPr="00B175AD">
        <w:rPr>
          <w:lang w:val="en-US"/>
        </w:rPr>
        <w:t>is model to a community of well-</w:t>
      </w:r>
      <w:r w:rsidR="00856D17" w:rsidRPr="00B175AD">
        <w:rPr>
          <w:lang w:val="en-US"/>
        </w:rPr>
        <w:t xml:space="preserve">studied marine fish species on the </w:t>
      </w:r>
      <w:r w:rsidR="00A82880" w:rsidRPr="00B175AD">
        <w:rPr>
          <w:lang w:val="en-US"/>
        </w:rPr>
        <w:t>U</w:t>
      </w:r>
      <w:del w:id="36" w:author="Lewis.Barnett" w:date="2020-07-01T17:09:00Z">
        <w:r w:rsidR="00A82880" w:rsidRPr="00B175AD" w:rsidDel="00F27A6B">
          <w:rPr>
            <w:lang w:val="en-US"/>
          </w:rPr>
          <w:delText>.</w:delText>
        </w:r>
      </w:del>
      <w:r w:rsidR="00A82880" w:rsidRPr="00B175AD">
        <w:rPr>
          <w:lang w:val="en-US"/>
        </w:rPr>
        <w:t>S</w:t>
      </w:r>
      <w:del w:id="37" w:author="Lewis.Barnett" w:date="2020-07-01T17:09:00Z">
        <w:r w:rsidR="00A82880" w:rsidRPr="00B175AD" w:rsidDel="00F27A6B">
          <w:rPr>
            <w:lang w:val="en-US"/>
          </w:rPr>
          <w:delText>.</w:delText>
        </w:r>
      </w:del>
      <w:r w:rsidR="00A82880" w:rsidRPr="00B175AD">
        <w:rPr>
          <w:lang w:val="en-US"/>
        </w:rPr>
        <w:t xml:space="preserve"> </w:t>
      </w:r>
      <w:del w:id="38" w:author="Lewis.Barnett" w:date="2020-07-02T14:33:00Z">
        <w:r w:rsidR="00A82880" w:rsidRPr="00B175AD" w:rsidDel="003C4531">
          <w:rPr>
            <w:lang w:val="en-US"/>
          </w:rPr>
          <w:delText>West Coast</w:delText>
        </w:r>
      </w:del>
      <w:ins w:id="39" w:author="Lewis.Barnett" w:date="2020-07-02T14:34:00Z">
        <w:r w:rsidR="003C4531">
          <w:rPr>
            <w:lang w:val="en-US"/>
          </w:rPr>
          <w:t>w</w:t>
        </w:r>
      </w:ins>
      <w:ins w:id="40" w:author="Lewis.Barnett" w:date="2020-07-02T14:33:00Z">
        <w:r w:rsidR="003C4531">
          <w:rPr>
            <w:lang w:val="en-US"/>
          </w:rPr>
          <w:t>est coast</w:t>
        </w:r>
      </w:ins>
      <w:r w:rsidR="00856D17" w:rsidRPr="00B175AD">
        <w:rPr>
          <w:lang w:val="en-US"/>
        </w:rPr>
        <w:t xml:space="preserve"> (19 species, representing a wide range of presence-absence and densities). </w:t>
      </w:r>
      <w:r w:rsidR="00762D9B" w:rsidRPr="00B175AD">
        <w:rPr>
          <w:lang w:val="en-US"/>
        </w:rPr>
        <w:t xml:space="preserve">Results from conventional </w:t>
      </w:r>
      <w:r w:rsidR="00856D17" w:rsidRPr="00B175AD">
        <w:rPr>
          <w:lang w:val="en-US"/>
        </w:rPr>
        <w:t xml:space="preserve">model selection </w:t>
      </w:r>
      <w:r w:rsidR="00762D9B" w:rsidRPr="00B175AD">
        <w:rPr>
          <w:lang w:val="en-US"/>
        </w:rPr>
        <w:t>indicate</w:t>
      </w:r>
      <w:r w:rsidR="00856D17" w:rsidRPr="00B175AD">
        <w:rPr>
          <w:lang w:val="en-US"/>
        </w:rPr>
        <w:t xml:space="preserve"> that the use of the model accounting for </w:t>
      </w:r>
      <w:r w:rsidR="00087449" w:rsidRPr="00B175AD">
        <w:rPr>
          <w:lang w:val="en-US"/>
        </w:rPr>
        <w:t xml:space="preserve">local </w:t>
      </w:r>
      <w:r w:rsidR="00856D17" w:rsidRPr="00B175AD">
        <w:rPr>
          <w:lang w:val="en-US"/>
        </w:rPr>
        <w:t>trend</w:t>
      </w:r>
      <w:r w:rsidR="00087449" w:rsidRPr="00B175AD">
        <w:rPr>
          <w:lang w:val="en-US"/>
        </w:rPr>
        <w:t>s</w:t>
      </w:r>
      <w:r w:rsidR="00856D17" w:rsidRPr="00B175AD">
        <w:rPr>
          <w:lang w:val="en-US"/>
        </w:rPr>
        <w:t xml:space="preserve"> is </w:t>
      </w:r>
      <w:ins w:id="41" w:author="Lewis.Barnett" w:date="2020-07-02T12:14:00Z">
        <w:r w:rsidR="00FF2FC3">
          <w:rPr>
            <w:lang w:val="en-US"/>
          </w:rPr>
          <w:t xml:space="preserve">clearly </w:t>
        </w:r>
      </w:ins>
      <w:r w:rsidR="00856D17" w:rsidRPr="00B175AD">
        <w:rPr>
          <w:lang w:val="en-US"/>
        </w:rPr>
        <w:t xml:space="preserve">justified </w:t>
      </w:r>
      <w:del w:id="42" w:author="Lewis.Barnett" w:date="2020-07-02T12:14:00Z">
        <w:r w:rsidR="00856D17" w:rsidRPr="00B175AD" w:rsidDel="00FF2FC3">
          <w:rPr>
            <w:lang w:val="en-US"/>
          </w:rPr>
          <w:delText xml:space="preserve">in </w:delText>
        </w:r>
      </w:del>
      <w:ins w:id="43" w:author="Lewis.Barnett" w:date="2020-07-02T12:14:00Z">
        <w:r w:rsidR="00FF2FC3">
          <w:rPr>
            <w:lang w:val="en-US"/>
          </w:rPr>
          <w:t>for</w:t>
        </w:r>
        <w:r w:rsidR="00FF2FC3" w:rsidRPr="00B175AD">
          <w:rPr>
            <w:lang w:val="en-US"/>
          </w:rPr>
          <w:t xml:space="preserve"> </w:t>
        </w:r>
      </w:ins>
      <w:del w:id="44" w:author="Lewis.Barnett" w:date="2020-07-02T12:13:00Z">
        <w:r w:rsidR="00856D17" w:rsidRPr="00B175AD" w:rsidDel="00FF2FC3">
          <w:rPr>
            <w:lang w:val="en-US"/>
          </w:rPr>
          <w:delText>17 of 19</w:delText>
        </w:r>
      </w:del>
      <w:ins w:id="45" w:author="Lewis.Barnett" w:date="2020-07-02T12:13:00Z">
        <w:r w:rsidR="00FF2FC3">
          <w:rPr>
            <w:lang w:val="en-US"/>
          </w:rPr>
          <w:t>89% of</w:t>
        </w:r>
      </w:ins>
      <w:r w:rsidR="00856D17" w:rsidRPr="00B175AD">
        <w:rPr>
          <w:lang w:val="en-US"/>
        </w:rPr>
        <w:t xml:space="preserve"> </w:t>
      </w:r>
      <w:del w:id="46" w:author="Lewis.Barnett" w:date="2020-07-02T12:14:00Z">
        <w:r w:rsidR="00856D17" w:rsidRPr="00B175AD" w:rsidDel="00FF2FC3">
          <w:rPr>
            <w:lang w:val="en-US"/>
          </w:rPr>
          <w:delText>cases</w:delText>
        </w:r>
      </w:del>
      <w:ins w:id="47" w:author="Lewis.Barnett" w:date="2020-07-02T12:14:00Z">
        <w:r w:rsidR="00FF2FC3">
          <w:rPr>
            <w:lang w:val="en-US"/>
          </w:rPr>
          <w:t>these species</w:t>
        </w:r>
      </w:ins>
      <w:r w:rsidR="00856D17" w:rsidRPr="00B175AD">
        <w:rPr>
          <w:lang w:val="en-US"/>
        </w:rPr>
        <w:t xml:space="preserve">. In addition to making </w:t>
      </w:r>
      <w:r w:rsidR="0086601C" w:rsidRPr="00B175AD">
        <w:rPr>
          <w:lang w:val="en-US"/>
        </w:rPr>
        <w:t>more parsimonious and accurate</w:t>
      </w:r>
      <w:r w:rsidR="00856D17" w:rsidRPr="00B175AD">
        <w:rPr>
          <w:lang w:val="en-US"/>
        </w:rPr>
        <w:t xml:space="preserve"> predictions, we illustrate how estimated spatial fields from the </w:t>
      </w:r>
      <w:r w:rsidR="00087449" w:rsidRPr="00B175AD">
        <w:rPr>
          <w:lang w:val="en-US"/>
        </w:rPr>
        <w:t xml:space="preserve">local </w:t>
      </w:r>
      <w:r w:rsidR="00856D17" w:rsidRPr="00B175AD">
        <w:rPr>
          <w:lang w:val="en-US"/>
        </w:rPr>
        <w:t>trend model can be used to classify regions within the species range where change is relatively</w:t>
      </w:r>
      <w:r w:rsidR="00863021" w:rsidRPr="00B175AD">
        <w:rPr>
          <w:lang w:val="en-US"/>
        </w:rPr>
        <w:t xml:space="preserve"> heterogeneous or</w:t>
      </w:r>
      <w:r w:rsidR="00856D17" w:rsidRPr="00B175AD">
        <w:rPr>
          <w:lang w:val="en-US"/>
        </w:rPr>
        <w:t xml:space="preserve"> homogenous. </w:t>
      </w:r>
      <w:del w:id="48" w:author="Lewis.Barnett" w:date="2020-07-01T15:18:00Z">
        <w:r w:rsidR="00856D17" w:rsidRPr="00B175AD" w:rsidDel="007601B4">
          <w:rPr>
            <w:lang w:val="en-US"/>
          </w:rPr>
          <w:delText>Using cluste</w:delText>
        </w:r>
        <w:r w:rsidR="0086601C" w:rsidRPr="00B175AD" w:rsidDel="007601B4">
          <w:rPr>
            <w:lang w:val="en-US"/>
          </w:rPr>
          <w:delText xml:space="preserve">r analysis to identify </w:delText>
        </w:r>
        <w:r w:rsidR="00863021" w:rsidRPr="00B175AD" w:rsidDel="007601B4">
          <w:rPr>
            <w:lang w:val="en-US"/>
          </w:rPr>
          <w:delText xml:space="preserve">regions </w:delText>
        </w:r>
        <w:r w:rsidR="00DA0754" w:rsidRPr="00B175AD" w:rsidDel="007601B4">
          <w:rPr>
            <w:lang w:val="en-US"/>
          </w:rPr>
          <w:delText xml:space="preserve">of homogenous change </w:delText>
        </w:r>
        <w:r w:rsidR="0086601C" w:rsidRPr="00B175AD" w:rsidDel="007601B4">
          <w:rPr>
            <w:lang w:val="en-US"/>
          </w:rPr>
          <w:delText xml:space="preserve">resulted in support for </w:delText>
        </w:r>
        <w:r w:rsidR="00856D17" w:rsidRPr="00B175AD" w:rsidDel="007601B4">
          <w:rPr>
            <w:lang w:val="en-US"/>
          </w:rPr>
          <w:delText>2 or 3 regions</w:delText>
        </w:r>
        <w:r w:rsidR="0086601C" w:rsidRPr="00B175AD" w:rsidDel="007601B4">
          <w:rPr>
            <w:lang w:val="en-US"/>
          </w:rPr>
          <w:delText xml:space="preserve"> for most species</w:delText>
        </w:r>
        <w:r w:rsidR="00856D17" w:rsidRPr="00B175AD" w:rsidDel="007601B4">
          <w:rPr>
            <w:lang w:val="en-US"/>
          </w:rPr>
          <w:delText xml:space="preserve">. </w:delText>
        </w:r>
      </w:del>
      <w:r w:rsidR="00856D17" w:rsidRPr="00B175AD">
        <w:rPr>
          <w:lang w:val="en-US"/>
        </w:rPr>
        <w:t xml:space="preserve">Conventional summary </w:t>
      </w:r>
      <w:r w:rsidR="00ED4845" w:rsidRPr="00B175AD">
        <w:rPr>
          <w:lang w:val="en-US"/>
        </w:rPr>
        <w:t>metrics</w:t>
      </w:r>
      <w:r w:rsidR="00856D17" w:rsidRPr="00B175AD">
        <w:rPr>
          <w:lang w:val="en-US"/>
        </w:rPr>
        <w:t xml:space="preserve">, such as center of gravity, can then be calculated on each </w:t>
      </w:r>
      <w:ins w:id="49" w:author="Lewis.Barnett" w:date="2020-07-01T15:18:00Z">
        <w:r w:rsidR="007601B4">
          <w:rPr>
            <w:lang w:val="en-US"/>
          </w:rPr>
          <w:t xml:space="preserve">such </w:t>
        </w:r>
      </w:ins>
      <w:r w:rsidR="00856D17" w:rsidRPr="00B175AD">
        <w:rPr>
          <w:lang w:val="en-US"/>
        </w:rPr>
        <w:t>region</w:t>
      </w:r>
      <w:ins w:id="50" w:author="Lewis.Barnett" w:date="2020-07-01T15:18:00Z">
        <w:r w:rsidR="007601B4">
          <w:rPr>
            <w:lang w:val="en-US"/>
          </w:rPr>
          <w:t xml:space="preserve"> or within previously defined biogeographic boundaries</w:t>
        </w:r>
      </w:ins>
      <w:r w:rsidR="00DA0754" w:rsidRPr="00B175AD">
        <w:rPr>
          <w:lang w:val="en-US"/>
        </w:rPr>
        <w:t>. We use this approach to</w:t>
      </w:r>
      <w:r w:rsidR="00856D17" w:rsidRPr="00B175AD">
        <w:rPr>
          <w:lang w:val="en-US"/>
        </w:rPr>
        <w:t xml:space="preserve"> illustrat</w:t>
      </w:r>
      <w:r w:rsidR="00DA0754" w:rsidRPr="00B175AD">
        <w:rPr>
          <w:lang w:val="en-US"/>
        </w:rPr>
        <w:t>e</w:t>
      </w:r>
      <w:r w:rsidR="00856D17" w:rsidRPr="00B175AD">
        <w:rPr>
          <w:lang w:val="en-US"/>
        </w:rPr>
        <w:t xml:space="preserve"> that change is more nuanced than what is expressed via global metrics. Using </w:t>
      </w:r>
      <w:proofErr w:type="spellStart"/>
      <w:r w:rsidR="00856D17" w:rsidRPr="00B175AD">
        <w:rPr>
          <w:lang w:val="en-US"/>
        </w:rPr>
        <w:t>arrowtooth</w:t>
      </w:r>
      <w:proofErr w:type="spellEnd"/>
      <w:r w:rsidR="00856D17" w:rsidRPr="00B175AD">
        <w:rPr>
          <w:lang w:val="en-US"/>
        </w:rPr>
        <w:t xml:space="preserve"> flounder </w:t>
      </w:r>
      <w:r w:rsidR="008456D6" w:rsidRPr="00B175AD">
        <w:rPr>
          <w:lang w:val="en-US"/>
        </w:rPr>
        <w:t>(</w:t>
      </w:r>
      <w:proofErr w:type="spellStart"/>
      <w:r w:rsidR="0086601C" w:rsidRPr="00B175AD">
        <w:rPr>
          <w:i/>
          <w:lang w:val="en-US"/>
        </w:rPr>
        <w:t>Atheresthes</w:t>
      </w:r>
      <w:proofErr w:type="spellEnd"/>
      <w:r w:rsidR="0086601C" w:rsidRPr="00B175AD">
        <w:rPr>
          <w:i/>
          <w:lang w:val="en-US"/>
        </w:rPr>
        <w:t xml:space="preserve"> </w:t>
      </w:r>
      <w:proofErr w:type="spellStart"/>
      <w:r w:rsidR="0086601C" w:rsidRPr="00B175AD">
        <w:rPr>
          <w:i/>
          <w:lang w:val="en-US"/>
        </w:rPr>
        <w:t>stomias</w:t>
      </w:r>
      <w:proofErr w:type="spellEnd"/>
      <w:r w:rsidR="008456D6" w:rsidRPr="00B175AD">
        <w:rPr>
          <w:lang w:val="en-US"/>
        </w:rPr>
        <w:t xml:space="preserve">) </w:t>
      </w:r>
      <w:r w:rsidR="00856D17" w:rsidRPr="00B175AD">
        <w:rPr>
          <w:lang w:val="en-US"/>
        </w:rPr>
        <w:t xml:space="preserve">as an example, </w:t>
      </w:r>
      <w:r w:rsidR="0086601C" w:rsidRPr="00B175AD">
        <w:rPr>
          <w:lang w:val="en-US"/>
        </w:rPr>
        <w:t xml:space="preserve">the observed </w:t>
      </w:r>
      <w:r w:rsidR="00A56B2E" w:rsidRPr="00B175AD">
        <w:rPr>
          <w:lang w:val="en-US"/>
        </w:rPr>
        <w:t xml:space="preserve">southward </w:t>
      </w:r>
      <w:r w:rsidR="0086601C" w:rsidRPr="00B175AD">
        <w:rPr>
          <w:lang w:val="en-US"/>
        </w:rPr>
        <w:t>shift</w:t>
      </w:r>
      <w:r w:rsidR="00A56B2E" w:rsidRPr="00B175AD">
        <w:rPr>
          <w:lang w:val="en-US"/>
        </w:rPr>
        <w:t xml:space="preserve"> </w:t>
      </w:r>
      <w:r w:rsidR="00982E85" w:rsidRPr="00B175AD">
        <w:rPr>
          <w:lang w:val="en-US"/>
        </w:rPr>
        <w:t xml:space="preserve">over time </w:t>
      </w:r>
      <w:r w:rsidR="00A56B2E" w:rsidRPr="00B175AD">
        <w:rPr>
          <w:lang w:val="en-US"/>
        </w:rPr>
        <w:t>in the</w:t>
      </w:r>
      <w:r w:rsidR="00856D17" w:rsidRPr="00B175AD">
        <w:rPr>
          <w:lang w:val="en-US"/>
        </w:rPr>
        <w:t xml:space="preserve"> global center of gravity </w:t>
      </w:r>
      <w:r w:rsidR="00982E85" w:rsidRPr="00B175AD">
        <w:rPr>
          <w:lang w:val="en-US"/>
        </w:rPr>
        <w:t>is not reflective of a uniform shift in densities</w:t>
      </w:r>
      <w:del w:id="51" w:author="Sean Anderson" w:date="2020-06-30T15:42:00Z">
        <w:r w:rsidR="00982E85" w:rsidRPr="00B175AD" w:rsidDel="007667FA">
          <w:rPr>
            <w:lang w:val="en-US"/>
          </w:rPr>
          <w:delText>,</w:delText>
        </w:r>
      </w:del>
      <w:r w:rsidR="00982E85" w:rsidRPr="00B175AD">
        <w:rPr>
          <w:lang w:val="en-US"/>
        </w:rPr>
        <w:t xml:space="preserve"> but </w:t>
      </w:r>
      <w:ins w:id="52" w:author="Lewis.Barnett" w:date="2020-07-01T15:23:00Z">
        <w:r w:rsidR="007601B4">
          <w:rPr>
            <w:lang w:val="en-US"/>
          </w:rPr>
          <w:t xml:space="preserve">local trends of </w:t>
        </w:r>
      </w:ins>
      <w:r w:rsidR="00982E85" w:rsidRPr="00B175AD">
        <w:rPr>
          <w:lang w:val="en-US"/>
        </w:rPr>
        <w:t xml:space="preserve">decreasing density in the northern region and rapidly increasing density </w:t>
      </w:r>
      <w:del w:id="53" w:author="Lewis.Barnett" w:date="2020-06-30T18:18:00Z">
        <w:r w:rsidR="00982E85" w:rsidRPr="00B175AD" w:rsidDel="001931B9">
          <w:rPr>
            <w:lang w:val="en-US"/>
          </w:rPr>
          <w:delText xml:space="preserve">in the central region, </w:delText>
        </w:r>
      </w:del>
      <w:ins w:id="54" w:author="Lewis.Barnett" w:date="2020-07-01T15:36:00Z">
        <w:r w:rsidR="000B2218" w:rsidRPr="00B175AD">
          <w:rPr>
            <w:lang w:val="en-US"/>
          </w:rPr>
          <w:t xml:space="preserve">at </w:t>
        </w:r>
        <w:r w:rsidR="000B2218" w:rsidRPr="00B175AD">
          <w:rPr>
            <w:lang w:val="en-US"/>
          </w:rPr>
          <w:lastRenderedPageBreak/>
          <w:t xml:space="preserve">the </w:t>
        </w:r>
        <w:r w:rsidR="000B2218">
          <w:rPr>
            <w:lang w:val="en-US"/>
          </w:rPr>
          <w:t xml:space="preserve">southern </w:t>
        </w:r>
        <w:del w:id="55" w:author="Lewis.Barnett" w:date="2020-06-30T18:19:00Z">
          <w:r w:rsidR="000B2218" w:rsidRPr="00B175AD" w:rsidDel="001931B9">
            <w:rPr>
              <w:lang w:val="en-US"/>
            </w:rPr>
            <w:delText xml:space="preserve">range </w:delText>
          </w:r>
        </w:del>
        <w:r w:rsidR="000B2218" w:rsidRPr="00B175AD">
          <w:rPr>
            <w:lang w:val="en-US"/>
          </w:rPr>
          <w:t>edge</w:t>
        </w:r>
        <w:r w:rsidR="000B2218">
          <w:rPr>
            <w:lang w:val="en-US"/>
          </w:rPr>
          <w:t xml:space="preserve"> of the species’ range</w:t>
        </w:r>
        <w:r w:rsidR="000B2218" w:rsidRPr="000B2218">
          <w:rPr>
            <w:lang w:val="en-US"/>
          </w:rPr>
          <w:t xml:space="preserve">. </w:t>
        </w:r>
        <w:r w:rsidR="000B2218">
          <w:rPr>
            <w:lang w:val="en-US"/>
          </w:rPr>
          <w:t>Thus, estimating local trends</w:t>
        </w:r>
        <w:r w:rsidR="000B2218" w:rsidRPr="00B175AD">
          <w:rPr>
            <w:rFonts w:ascii="Tahoma" w:hAnsi="Tahoma" w:cs="Tahoma"/>
            <w:color w:val="000000"/>
            <w:sz w:val="20"/>
            <w:szCs w:val="20"/>
            <w:shd w:val="clear" w:color="auto" w:fill="FFFFFF"/>
          </w:rPr>
          <w:t xml:space="preserve"> </w:t>
        </w:r>
        <w:r w:rsidR="000B2218" w:rsidRPr="00B175AD">
          <w:t xml:space="preserve">with spatiotemporal models </w:t>
        </w:r>
        <w:r w:rsidR="000B2218">
          <w:t>improves</w:t>
        </w:r>
        <w:r w:rsidR="000B2218" w:rsidRPr="00B175AD">
          <w:t xml:space="preserve"> interpretation of species distribution change</w:t>
        </w:r>
        <w:r w:rsidR="000B2218">
          <w:t>.</w:t>
        </w:r>
      </w:ins>
    </w:p>
    <w:p w14:paraId="38BE446B" w14:textId="7D44D051" w:rsidR="00F74DB4" w:rsidRPr="000B2218" w:rsidRDefault="00597FE6" w:rsidP="00D26510">
      <w:pPr>
        <w:spacing w:after="160" w:line="480" w:lineRule="auto"/>
        <w:rPr>
          <w:b/>
          <w:lang w:val="en-US"/>
        </w:rPr>
      </w:pPr>
      <w:r w:rsidRPr="000B2218">
        <w:rPr>
          <w:b/>
          <w:lang w:val="en-US"/>
        </w:rPr>
        <w:t>Keywords:</w:t>
      </w:r>
      <w:r w:rsidR="00AB5B32" w:rsidRPr="000B2218">
        <w:rPr>
          <w:b/>
          <w:lang w:val="en-US"/>
        </w:rPr>
        <w:t xml:space="preserve"> </w:t>
      </w:r>
      <w:r w:rsidR="00AB5B32" w:rsidRPr="000B2218">
        <w:rPr>
          <w:lang w:val="en-US"/>
        </w:rPr>
        <w:t>spatiotemporal modeling,</w:t>
      </w:r>
      <w:r w:rsidR="005124BE" w:rsidRPr="000B2218">
        <w:rPr>
          <w:lang w:val="en-US"/>
        </w:rPr>
        <w:t xml:space="preserve"> species distribution modeling</w:t>
      </w:r>
      <w:r w:rsidR="00AB5B32" w:rsidRPr="000B2218">
        <w:rPr>
          <w:lang w:val="en-US"/>
        </w:rPr>
        <w:t>, spatial management</w:t>
      </w:r>
      <w:r w:rsidR="005124BE" w:rsidRPr="000B2218">
        <w:rPr>
          <w:lang w:val="en-US"/>
        </w:rPr>
        <w:t>, monitoring</w:t>
      </w:r>
      <w:r w:rsidR="00F74DB4" w:rsidRPr="000B2218">
        <w:rPr>
          <w:b/>
          <w:lang w:val="en-US"/>
        </w:rPr>
        <w:br w:type="page"/>
      </w:r>
    </w:p>
    <w:p w14:paraId="5463C7F1" w14:textId="15A3674A" w:rsidR="0089470C" w:rsidRPr="000B2218" w:rsidRDefault="0089470C" w:rsidP="00D26510">
      <w:pPr>
        <w:spacing w:after="120" w:line="480" w:lineRule="auto"/>
        <w:rPr>
          <w:b/>
          <w:lang w:val="en-US"/>
        </w:rPr>
      </w:pPr>
      <w:r w:rsidRPr="000B2218">
        <w:rPr>
          <w:b/>
          <w:lang w:val="en-US"/>
        </w:rPr>
        <w:lastRenderedPageBreak/>
        <w:t>Introduction</w:t>
      </w:r>
    </w:p>
    <w:p w14:paraId="12FA54C0" w14:textId="7FDD2859" w:rsidR="0089470C" w:rsidRPr="000B2218" w:rsidRDefault="0089470C" w:rsidP="00D26510">
      <w:pPr>
        <w:spacing w:after="120" w:line="480" w:lineRule="auto"/>
        <w:rPr>
          <w:lang w:val="en-US"/>
        </w:rPr>
      </w:pPr>
      <w:r w:rsidRPr="000B2218">
        <w:rPr>
          <w:lang w:val="en-US"/>
        </w:rPr>
        <w:t>In the fields of natural resource conservation, management</w:t>
      </w:r>
      <w:ins w:id="56" w:author="Sean Anderson" w:date="2020-06-30T11:01:00Z">
        <w:r w:rsidR="003A6F58" w:rsidRPr="000B2218">
          <w:rPr>
            <w:lang w:val="en-US"/>
          </w:rPr>
          <w:t>,</w:t>
        </w:r>
      </w:ins>
      <w:r w:rsidRPr="000B2218">
        <w:rPr>
          <w:lang w:val="en-US"/>
        </w:rPr>
        <w:t xml:space="preserve"> and global change biology, demand for</w:t>
      </w:r>
      <w:r w:rsidR="00A82880" w:rsidRPr="000B2218">
        <w:rPr>
          <w:lang w:val="en-US"/>
        </w:rPr>
        <w:t xml:space="preserve"> </w:t>
      </w:r>
      <w:r w:rsidRPr="000B2218">
        <w:rPr>
          <w:lang w:val="en-US"/>
        </w:rPr>
        <w:t>and implementation of</w:t>
      </w:r>
      <w:r w:rsidR="00A82880" w:rsidRPr="000B2218">
        <w:rPr>
          <w:lang w:val="en-US"/>
        </w:rPr>
        <w:t xml:space="preserve"> </w:t>
      </w:r>
      <w:r w:rsidRPr="000B2218">
        <w:rPr>
          <w:lang w:val="en-US"/>
        </w:rPr>
        <w:t xml:space="preserve">tools for assessing species distribution shifts has grown dramatically in recent decades </w:t>
      </w:r>
      <w:r w:rsidRPr="000B2218">
        <w:rPr>
          <w:lang w:val="en-US"/>
        </w:rPr>
        <w:fldChar w:fldCharType="begin"/>
      </w:r>
      <w:r w:rsidR="00A01347">
        <w:rPr>
          <w:lang w:val="en-US"/>
        </w:rPr>
        <w:instrText xml:space="preserve"> ADDIN ZOTERO_ITEM CSL_CITATION {"citationID":"zoQQYYCF","properties":{"formattedCitation":"(Elith and Leathwick 2009)","plainCitation":"(Elith and Leathwick 2009)","noteIndex":0},"citationItems":[{"id":15843,"uris":["http://zotero.org/users/6342351/items/TXBCN44V"],"uri":["http://zotero.org/users/6342351/items/TXBCN44V"],"itemData":{"id":15843,"type":"article-journal","abstract":"Species distribution models (SDMs) are numerical tools that combine observations of species occurrence or abundance with environmental estimates. They are used to gain ecological and evolutionary insights and to predict distributions across landscapes, sometimes requiring extrapolation in space and time. SDMs are now widely used across terrestrial, freshwater, and marine realms. Differences in methods between disciplines reflect both differences in species mobility and in “established use.” Model realism and robustness is influenced by selection of relevant predictors and modeling method, consideration of scale, how the interplay between environmental and geographic factors is handled, and the extent of extrapolation. Current linkages between SDM practice and ecological theory are often weak, hindering progress. Remaining challenges include: improvement of methods for modeling presence-only data and for model selection and evaluation; accounting for biotic interactions; and assessing model uncertainty.","container-title":"Annual Review of Ecology, Evolution, and Systematics","DOI":"10.1146/annurev.ecolsys.110308.120159","issue":"1","page":"677-697","source":"Annual Reviews","title":"Species distribution models: Ecological explanation and prediction across space and time","title-short":"Species Distribution Models","URL":"https://doi.org/10.1146/annurev.ecolsys.110308.120159","volume":"40","author":[{"family":"Elith","given":"Jane"},{"family":"Leathwick","given":"John R."}],"accessed":{"date-parts":[["2019",9,28]]},"issued":{"date-parts":[["2009"]]}}}],"schema":"https://github.com/citation-style-language/schema/raw/master/csl-citation.json"} </w:instrText>
      </w:r>
      <w:r w:rsidRPr="000B2218">
        <w:rPr>
          <w:lang w:val="en-US"/>
        </w:rPr>
        <w:fldChar w:fldCharType="separate"/>
      </w:r>
      <w:r w:rsidR="00A01347" w:rsidRPr="00A01347">
        <w:t>(</w:t>
      </w:r>
      <w:proofErr w:type="spellStart"/>
      <w:r w:rsidR="00A01347" w:rsidRPr="00A01347">
        <w:t>Elith</w:t>
      </w:r>
      <w:proofErr w:type="spellEnd"/>
      <w:r w:rsidR="00A01347" w:rsidRPr="00A01347">
        <w:t xml:space="preserve"> and </w:t>
      </w:r>
      <w:proofErr w:type="spellStart"/>
      <w:r w:rsidR="00A01347" w:rsidRPr="00A01347">
        <w:t>Leathwick</w:t>
      </w:r>
      <w:proofErr w:type="spellEnd"/>
      <w:r w:rsidR="00A01347" w:rsidRPr="00A01347">
        <w:t xml:space="preserve"> 2009)</w:t>
      </w:r>
      <w:r w:rsidRPr="000B2218">
        <w:rPr>
          <w:lang w:val="en-US"/>
        </w:rPr>
        <w:fldChar w:fldCharType="end"/>
      </w:r>
      <w:r w:rsidRPr="000B2218">
        <w:rPr>
          <w:lang w:val="en-US"/>
        </w:rPr>
        <w:t xml:space="preserve">. These approaches are widely applicable, from studies of plants </w:t>
      </w:r>
      <w:r w:rsidR="00FE6162" w:rsidRPr="000B2218">
        <w:rPr>
          <w:lang w:val="en-US"/>
        </w:rPr>
        <w:fldChar w:fldCharType="begin"/>
      </w:r>
      <w:ins w:id="57" w:author="Lewis.Barnett" w:date="2020-07-02T14:56:00Z">
        <w:r w:rsidR="004F7407">
          <w:rPr>
            <w:lang w:val="en-US"/>
          </w:rPr>
          <w:instrText xml:space="preserve"> ADDIN ZOTERO_ITEM CSL_CITATION {"citationID":"Tkl0zn3K","properties":{"formattedCitation":"(Lenoir et al. 2008)","plainCitation":"(Lenoir et al. 2008)","noteIndex":0},"citationItems":[{"id":15888,"uris":["http://zotero.org/users/6342351/items/AM6JMHYJ"],"uri":["http://zotero.org/users/6342351/items/AM6JMHYJ"],"itemData":{"id":15888,"type":"article-journal","abstract":"Spatial fingerprints of climate change on biotic communities are usually associated with changes in the distribution of species at their latitudinal or altitudinal extremes. By comparing the altitudinal distribution of 171 forest plant species between 1905 and 1985 and 1986 and 2005 along the entire elevation range (0 to 2600 meters above sea level) in west Europe, we show that climate warming has resulted in a significant upward shift in species optimum elevation averaging 29 meters per decade. The shift is larger for species restricted to mountain habitats and for grassy species, which are characterized by faster population turnover. Our study shows that climate change affects the spatial core of the distributional range of plant species, in addition to their distributional margins, as previously reported.","container-title":"Science","DOI":"10.1126/science.1156831","issue":"5884","journalAbbreviation":"Science","page":"1768","title":"A Significant Upward Shift in Plant Species Optimum Elevation During the 20th Century","URL":"http://science.sciencemag.org/content/320/5884/1768.abstract","volume":"320","author":[{"family":"Lenoir","given":"J."},{"family":"Gégout","given":"J. C."},{"family":"Marquet","given":"P. A."},{"family":"Ruffray","given":"P.","non-dropping-particle":"de"},{"family":"Brisse","given":"H."}],"issued":{"date-parts":[["2008",6,27]]}}}],"schema":"https://github.com/citation-style-language/schema/raw/master/csl-citation.json"} </w:instrText>
        </w:r>
      </w:ins>
      <w:del w:id="58" w:author="Lewis.Barnett" w:date="2020-07-02T14:56:00Z">
        <w:r w:rsidR="003C0549" w:rsidRPr="000B2218" w:rsidDel="004F7407">
          <w:rPr>
            <w:lang w:val="en-US"/>
          </w:rPr>
          <w:delInstrText xml:space="preserve"> ADDIN ZOTERO_ITEM CSL_CITATION {"citationID":"Tkl0zn3K","properties":{"formattedCitation":"(Lenoir et al. 2008)","plainCitation":"(Lenoir et al. 2008)","noteIndex":0},"citationItems":[{"id":15888,"uris":["http://zotero.org/users/6342351/items/AM6JMHYJ"],"uri":["http://zotero.org/users/6342351/items/AM6JMHYJ"],"itemData":{"id":15888,"type":"article-journal","abstract":"Spatial fingerprints of climate change on biotic communities are usually associated with changes in the distribution of species at their latitudinal or altitudinal extremes. By comparing the altitudinal distribution of 171 forest plant species between 1905 and 1985 and 1986 and 2005 along the entire elevation range (0 to 2600 meters above sea level) in west Europe, we show that climate warming has resulted in a significant upward shift in species optimum elevation averaging 29 meters per decade. The shift is larger for species restricted to mountain habitats and for grassy species, which are characterized by faster population turnover. Our study shows that climate change affects the spatial core of the distributional range of plant species, in addition to their distributional margins, as previously reported.","container-title":"Science","DOI":"10.1126/science.1156831","issue":"5884","journalAbbreviation":"Science","page":"1768","title":"A Significant Upward Shift in Plant Species Optimum Elevation During the 20th Century","volume":"320","author":[{"family":"Lenoir","given":"J."},{"family":"Gégout","given":"J. C."},{"family":"Marquet","given":"P. A."},{"family":"Ruffray","given":"P.","non-dropping-particle":"de"},{"family":"Brisse","given":"H."}],"issued":{"date-parts":[["2008",6,27]]}}}],"schema":"https://github.com/citation-style-language/schema/raw/master/csl-citation.json"} </w:delInstrText>
        </w:r>
      </w:del>
      <w:r w:rsidR="00FE6162" w:rsidRPr="000B2218">
        <w:rPr>
          <w:lang w:val="en-US"/>
        </w:rPr>
        <w:fldChar w:fldCharType="separate"/>
      </w:r>
      <w:r w:rsidR="00A01347" w:rsidRPr="00A01347">
        <w:t>(Lenoir et al. 2008)</w:t>
      </w:r>
      <w:r w:rsidR="00FE6162" w:rsidRPr="000B2218">
        <w:rPr>
          <w:lang w:val="en-US"/>
        </w:rPr>
        <w:fldChar w:fldCharType="end"/>
      </w:r>
      <w:r w:rsidRPr="000B2218">
        <w:rPr>
          <w:lang w:val="en-US"/>
        </w:rPr>
        <w:t xml:space="preserve">, terrestrial vertebrates </w:t>
      </w:r>
      <w:r w:rsidR="00FE6162" w:rsidRPr="000B2218">
        <w:rPr>
          <w:lang w:val="en-US"/>
        </w:rPr>
        <w:fldChar w:fldCharType="begin"/>
      </w:r>
      <w:ins w:id="59" w:author="Lewis.Barnett" w:date="2020-07-02T14:56:00Z">
        <w:r w:rsidR="004F7407">
          <w:rPr>
            <w:lang w:val="en-US"/>
          </w:rPr>
          <w:instrText xml:space="preserve"> ADDIN ZOTERO_ITEM CSL_CITATION {"citationID":"uCuYrSak","properties":{"formattedCitation":"(Hitch and Leberg 2007)","plainCitation":"(Hitch and Leberg 2007)","noteIndex":0},"citationItems":[{"id":10400,"uris":["http://zotero.org/users/6342351/items/M6FRC9S3"],"uri":["http://zotero.org/users/6342351/items/M6FRC9S3"],"itemData":{"id":10400,"type":"article-journal","abstract":"Abstract: Geographic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change.","container-title":"Conservation Biology","DOI":"10.1111/j.1523-1739.2006.00609.x","ISSN":"1523-1739","issue":"2","language":"en","page":"534-539","source":"Wiley Online Library","title":"Breeding Distributions of North American Bird Species Moving North as a Result of Climate Change","URL":"http://onlinelibrary.wiley.com/doi/10.1111/j.1523-1739.2006.00609.x/abstract","volume":"21","author":[{"family":"Hitch","given":"Alan T."},{"family":"Leberg","given":"Paul L."}],"issued":{"date-parts":[["2007",4,1]]}}}],"schema":"https://github.com/citation-style-language/schema/raw/master/csl-citation.json"} </w:instrText>
        </w:r>
      </w:ins>
      <w:del w:id="60" w:author="Lewis.Barnett" w:date="2020-07-02T14:56:00Z">
        <w:r w:rsidR="003C0549" w:rsidRPr="000B2218" w:rsidDel="004F7407">
          <w:rPr>
            <w:lang w:val="en-US"/>
          </w:rPr>
          <w:delInstrText xml:space="preserve"> ADDIN ZOTERO_ITEM CSL_CITATION {"citationID":"uCuYrSak","properties":{"formattedCitation":"(Hitch and Leberg 2007)","plainCitation":"(Hitch and Leberg 2007)","noteIndex":0},"citationItems":[{"id":10400,"uris":["http://zotero.org/users/6342351/items/M6FRC9S3"],"uri":["http://zotero.org/users/6342351/items/M6FRC9S3"],"itemData":{"id":10400,"type":"article-journal","abstract":"Abstract: Geographic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change.","container-title":"Conservation Biology","DOI":"10.1111/j.1523-1739.2006.00609.x","ISSN":"1523-1739","issue":"2","language":"en","page":"534-539","source":"Wiley Online Library","title":"Breeding Distributions of North American Bird Species Moving North as a Result of Climate Change","volume":"21","author":[{"family":"Hitch","given":"Alan T."},{"family":"Leberg","given":"Paul L."}],"issued":{"date-parts":[["2007",4,1]]}}}],"schema":"https://github.com/citation-style-language/schema/raw/master/csl-citation.json"} </w:delInstrText>
        </w:r>
      </w:del>
      <w:r w:rsidR="00FE6162" w:rsidRPr="000B2218">
        <w:rPr>
          <w:lang w:val="en-US"/>
        </w:rPr>
        <w:fldChar w:fldCharType="separate"/>
      </w:r>
      <w:r w:rsidR="00A01347" w:rsidRPr="00A01347">
        <w:t xml:space="preserve">(Hitch and </w:t>
      </w:r>
      <w:proofErr w:type="spellStart"/>
      <w:r w:rsidR="00A01347" w:rsidRPr="00A01347">
        <w:t>Leberg</w:t>
      </w:r>
      <w:proofErr w:type="spellEnd"/>
      <w:r w:rsidR="00A01347" w:rsidRPr="00A01347">
        <w:t xml:space="preserve"> 2007)</w:t>
      </w:r>
      <w:r w:rsidR="00FE6162" w:rsidRPr="000B2218">
        <w:rPr>
          <w:lang w:val="en-US"/>
        </w:rPr>
        <w:fldChar w:fldCharType="end"/>
      </w:r>
      <w:r w:rsidRPr="000B2218">
        <w:rPr>
          <w:lang w:val="en-US"/>
        </w:rPr>
        <w:t xml:space="preserve">, and marine fishes </w:t>
      </w:r>
      <w:r w:rsidR="00FE6162" w:rsidRPr="000B2218">
        <w:rPr>
          <w:lang w:val="en-US"/>
        </w:rPr>
        <w:fldChar w:fldCharType="begin"/>
      </w:r>
      <w:ins w:id="61" w:author="Lewis.Barnett" w:date="2020-07-02T14:56:00Z">
        <w:r w:rsidR="004F7407">
          <w:rPr>
            <w:lang w:val="en-US"/>
          </w:rPr>
          <w:instrText xml:space="preserve"> ADDIN ZOTERO_ITEM CSL_CITATION {"citationID":"7pM4UkIc","properties":{"formattedCitation":"(Pinsky et al. 2013)","plainCitation":"(Pinsky et al. 2013)","noteIndex":0},"citationItems":[{"id":1801,"uris":["http://zotero.org/users/6342351/items/SCUBY8WC"],"uri":["http://zotero.org/users/6342351/items/SCUBY8WC"],"itemData":{"id":1801,"type":"article-journal","container-title":"Science","issue":"6151","page":"1239-1242","source":"Google Scholar","title":"Marine taxa track local climate velocities","URL":"http://www.sciencemag.org/content/341/6151/1239.short","volume":"341","author":[{"family":"Pinsky","given":"Malin L."},{"family":"Worm","given":"Boris"},{"family":"Fogarty","given":"Michael J."},{"family":"Sarmiento","given":"Jorge L."},{"family":"Levin","given":"Simon A."}],"accessed":{"date-parts":[["2014",8,21]]},"issued":{"date-parts":[["2013"]]}}}],"schema":"https://github.com/citation-style-language/schema/raw/master/csl-citation.json"} </w:instrText>
        </w:r>
      </w:ins>
      <w:del w:id="62" w:author="Lewis.Barnett" w:date="2020-07-02T14:56:00Z">
        <w:r w:rsidR="003C0549" w:rsidRPr="000B2218" w:rsidDel="004F7407">
          <w:rPr>
            <w:lang w:val="en-US"/>
          </w:rPr>
          <w:delInstrText xml:space="preserve"> ADDIN ZOTERO_ITEM CSL_CITATION {"citationID":"7pM4UkIc","properties":{"formattedCitation":"(Pinsky et al. 2013)","plainCitation":"(Pinsky et al. 2013)","noteIndex":0},"citationItems":[{"id":1801,"uris":["http://zotero.org/users/6342351/items/SCUBY8WC"],"uri":["http://zotero.org/users/6342351/items/SCUBY8WC"],"itemData":{"id":1801,"type":"article-journal","container-title":"Science","issue":"6151","page":"1239-1242","source":"Google Scholar","title":"Marine taxa track local climate velocities","volume":"341","author":[{"family":"Pinsky","given":"Malin L."},{"family":"Worm","given":"Boris"},{"family":"Fogarty","given":"Michael J."},{"family":"Sarmiento","given":"Jorge L."},{"family":"Levin","given":"Simon A."}],"issued":{"date-parts":[["2013"]]}}}],"schema":"https://github.com/citation-style-language/schema/raw/master/csl-citation.json"} </w:delInstrText>
        </w:r>
      </w:del>
      <w:r w:rsidR="00FE6162" w:rsidRPr="000B2218">
        <w:rPr>
          <w:lang w:val="en-US"/>
        </w:rPr>
        <w:fldChar w:fldCharType="separate"/>
      </w:r>
      <w:r w:rsidR="00A01347" w:rsidRPr="00A01347">
        <w:t>(Pinsky et al. 2013)</w:t>
      </w:r>
      <w:r w:rsidR="00FE6162" w:rsidRPr="000B2218">
        <w:rPr>
          <w:lang w:val="en-US"/>
        </w:rPr>
        <w:fldChar w:fldCharType="end"/>
      </w:r>
      <w:r w:rsidRPr="000B2218">
        <w:rPr>
          <w:lang w:val="en-US"/>
        </w:rPr>
        <w:t xml:space="preserve">. However, the way distribution shifts are quantified has changed relatively little </w:t>
      </w:r>
      <w:r w:rsidRPr="000B2218">
        <w:rPr>
          <w:lang w:val="en-US"/>
        </w:rPr>
        <w:fldChar w:fldCharType="begin"/>
      </w:r>
      <w:ins w:id="63" w:author="Lewis.Barnett" w:date="2020-07-02T14:56:00Z">
        <w:r w:rsidR="004F7407">
          <w:rPr>
            <w:lang w:val="en-US"/>
          </w:rPr>
          <w:instrText xml:space="preserve"> ADDIN ZOTERO_ITEM CSL_CITATION {"citationID":"WiIFTfCV","properties":{"formattedCitation":"(Elith et al. 2010)","plainCitation":"(Elith et al. 2010)","noteIndex":0},"citationItems":[{"id":7365,"uris":["http://zotero.org/users/6342351/items/A8DMN55L"],"uri":["http://zotero.org/users/6342351/items/A8DMN55L"],"itemData":{"id":7365,"type":"article-journal","abstract":"1. Species are shifting their ranges at an unprecedented rate through human transportation and environmental change. Correlative species distribution models (SDMs) are frequently applied for predicting potential future distributions of range-shifting species, despite these models’ assumptions that species are at equilibrium with the environments used to train (fit) the models, and that the training data are representative of conditions to which the models are predicted. Here we explore modelling approaches that aim to minimize extrapolation errors and assess predictions against prior biological knowledge. Our aim was to promote methods appropriate to range-shifting species. 2. We use an invasive species, the cane toad in Australia, as an example, predicting potential distributions under both current and climate change scenarios. We use four SDM methods, and trial weighting schemes and choice of background samples appropriate for species in a state of spread. We also test two methods for including information from a mechanistic model. Throughout, we explore graphical techniques for understanding model behaviour and reliability, including the extent of extrapolation. 3. Predictions varied with modelling method and data treatment, particularly with regard to the use and treatment of absence data. Models that performed similarly under current climatic conditions deviated widely when transferred to a novel climatic scenario. 4. The results highlight problems with using SDMs for extrapolation, and demonstrate the need for methods and tools to understand models and predictions. We have made progress in this direction and have implemented exploratory techniques as new options in the free modelling software, MaxEnt. Our results also show that deliberately controlling the fit of models and integrating information from mechanistic models can enhance the reliability of correlative predictions of species in non-equilibrium and novel settings. 5.Implications. The biodiversity of many regions in the world is experiencing novel threats created by species invasions and climate change. Predictions of future species distributions are required for management, but there are acknowledged problems with many current methods, and relatively few advances in techniques for understanding or overcoming these. The methods presented in this manuscript and made accessible in MaxEnt provide a forward step.","container-title":"Methods in Ecology and Evolution","DOI":"10.1111/j.2041-210X.2010.00036.x","ISSN":"2041-210X","issue":"4","language":"en","page":"330-342","source":"Wiley Online Library","title":"The art of modelling range-shifting species","URL":"http://onlinelibrary.wiley.com/doi/10.1111/j.2041-210X.2010.00036.x/abstract","volume":"1","author":[{"family":"Elith","given":"Jane"},{"family":"Kearney","given":"Michael"},{"family":"Phillips","given":"Steven"}],"accessed":{"date-parts":[["2015",11,30]]},"issued":{"date-parts":[["2010",12,1]]}}}],"schema":"https://github.com/citation-style-language/schema/raw/master/csl-citation.json"} </w:instrText>
        </w:r>
      </w:ins>
      <w:del w:id="64" w:author="Lewis.Barnett" w:date="2020-07-02T14:56:00Z">
        <w:r w:rsidR="003C0549" w:rsidRPr="000B2218" w:rsidDel="004F7407">
          <w:rPr>
            <w:lang w:val="en-US"/>
          </w:rPr>
          <w:delInstrText xml:space="preserve"> ADDIN ZOTERO_ITEM CSL_CITATION {"citationID":"WiIFTfCV","properties":{"formattedCitation":"(Elith et al. 2010)","plainCitation":"(Elith et al. 2010)","noteIndex":0},"citationItems":[{"id":7365,"uris":["http://zotero.org/users/6342351/items/A8DMN55L"],"uri":["http://zotero.org/users/6342351/items/A8DMN55L"],"itemData":{"id":7365,"type":"article-journal","abstract":"1. Species are shifting their ranges at an unprecedented rate through human transportation and environmental change. Correlative species distribution models (SDMs) are frequently applied for predicting potential future distributions of range-shifting species, despite these models’ assumptions that species are at equilibrium with the environments used to train (fit) the models, and that the training data are representative of conditions to which the models are predicted. Here we explore modelling approaches that aim to minimize extrapolation errors and assess predictions against prior biological knowledge. Our aim was to promote methods appropriate to range-shifting species. 2. We use an invasive species, the cane toad in Australia, as an example, predicting potential distributions under both current and climate change scenarios. We use four SDM methods, and trial weighting schemes and choice of background samples appropriate for species in a state of spread. We also test two methods for including information from a mechanistic model. Throughout, we explore graphical techniques for understanding model behaviour and reliability, including the extent of extrapolation. 3. Predictions varied with modelling method and data treatment, particularly with regard to the use and treatment of absence data. Models that performed similarly under current climatic conditions deviated widely when transferred to a novel climatic scenario. 4. The results highlight problems with using SDMs for extrapolation, and demonstrate the need for methods and tools to understand models and predictions. We have made progress in this direction and have implemented exploratory techniques as new options in the free modelling software, MaxEnt. Our results also show that deliberately controlling the fit of models and integrating information from mechanistic models can enhance the reliability of correlative predictions of species in non-equilibrium and novel settings. 5.Implications. The biodiversity of many regions in the world is experiencing novel threats created by species invasions and climate change. Predictions of future species distributions are required for management, but there are acknowledged problems with many current methods, and relatively few advances in techniques for understanding or overcoming these. The methods presented in this manuscript and made accessible in MaxEnt provide a forward step.","container-title":"Methods in Ecology and Evolution","DOI":"10.1111/j.2041-210X.2010.00036.x","ISSN":"2041-210X","issue":"4","language":"en","page":"330-342","source":"Wiley Online Library","title":"The art of modelling range-shifting species","volume":"1","author":[{"family":"Elith","given":"Jane"},{"family":"Kearney","given":"Michael"},{"family":"Phillips","given":"Steven"}],"issued":{"date-parts":[["2010",12,1]]}}}],"schema":"https://github.com/citation-style-language/schema/raw/master/csl-citation.json"} </w:delInstrText>
        </w:r>
      </w:del>
      <w:r w:rsidRPr="000B2218">
        <w:rPr>
          <w:lang w:val="en-US"/>
        </w:rPr>
        <w:fldChar w:fldCharType="separate"/>
      </w:r>
      <w:r w:rsidR="00A01347" w:rsidRPr="00A01347">
        <w:t>(</w:t>
      </w:r>
      <w:proofErr w:type="spellStart"/>
      <w:r w:rsidR="00A01347" w:rsidRPr="00A01347">
        <w:t>Elith</w:t>
      </w:r>
      <w:proofErr w:type="spellEnd"/>
      <w:r w:rsidR="00A01347" w:rsidRPr="00A01347">
        <w:t xml:space="preserve"> et al. 2010)</w:t>
      </w:r>
      <w:r w:rsidRPr="000B2218">
        <w:rPr>
          <w:lang w:val="en-US"/>
        </w:rPr>
        <w:fldChar w:fldCharType="end"/>
      </w:r>
      <w:r w:rsidRPr="000B2218">
        <w:rPr>
          <w:lang w:val="en-US"/>
        </w:rPr>
        <w:t xml:space="preserve">. At the simplest level, researchers often use existing tools to </w:t>
      </w:r>
      <w:r w:rsidR="00697697" w:rsidRPr="000B2218">
        <w:rPr>
          <w:lang w:val="en-US"/>
        </w:rPr>
        <w:t>estimate</w:t>
      </w:r>
      <w:r w:rsidRPr="000B2218">
        <w:rPr>
          <w:lang w:val="en-US"/>
        </w:rPr>
        <w:t xml:space="preserve"> occurrence probability, </w:t>
      </w:r>
      <w:r w:rsidR="00697697" w:rsidRPr="000B2218">
        <w:rPr>
          <w:lang w:val="en-US"/>
        </w:rPr>
        <w:t>present</w:t>
      </w:r>
      <w:r w:rsidRPr="000B2218">
        <w:rPr>
          <w:lang w:val="en-US"/>
        </w:rPr>
        <w:t xml:space="preserve"> maps of how the extent and distribution of suitable habitat is expected to change</w:t>
      </w:r>
      <w:r w:rsidR="00697697" w:rsidRPr="000B2218">
        <w:rPr>
          <w:lang w:val="en-US"/>
        </w:rPr>
        <w:t>,</w:t>
      </w:r>
      <w:r w:rsidRPr="000B2218">
        <w:rPr>
          <w:lang w:val="en-US"/>
        </w:rPr>
        <w:t xml:space="preserve"> and </w:t>
      </w:r>
      <w:r w:rsidR="00697697" w:rsidRPr="000B2218">
        <w:rPr>
          <w:lang w:val="en-US"/>
        </w:rPr>
        <w:t>sometimes present</w:t>
      </w:r>
      <w:r w:rsidRPr="000B2218">
        <w:rPr>
          <w:lang w:val="en-US"/>
        </w:rPr>
        <w:t xml:space="preserve"> descriptive statistics on the mean change throughout a region </w:t>
      </w:r>
      <w:r w:rsidRPr="000B2218">
        <w:rPr>
          <w:lang w:val="en-US"/>
        </w:rPr>
        <w:fldChar w:fldCharType="begin"/>
      </w:r>
      <w:ins w:id="65" w:author="Lewis.Barnett" w:date="2020-07-02T14:56:00Z">
        <w:r w:rsidR="004F7407">
          <w:rPr>
            <w:lang w:val="en-US"/>
          </w:rPr>
          <w:instrText xml:space="preserve"> ADDIN ZOTERO_ITEM CSL_CITATION {"citationID":"DnU7AE40","properties":{"formattedCitation":"(Yackulic et al. 2013)","plainCitation":"(Yackulic et al. 2013)","noteIndex":0},"citationItems":[{"id":1835,"uris":["http://zotero.org/users/6342351/items/B5ZUJ4I7"],"uri":["http://zotero.org/users/6342351/items/B5ZUJ4I7"],"itemData":{"id":1835,"type":"article-journal","abstract":"Summary Recently, interest in species distribution modelling has increased following the development of new methods for the analysis of presence-only data and the deployment of these methods in user-friendly and powerful computer programs. However, reliable inference from these powerful tools requires that several assumptions be met, including the assumptions that observed presences are the consequence of random or representative sampling and that detectability during sampling does not vary with the covariates that determine occurrence probability. Based on our interactions with researchers using these tools, we hypothesized that many presence-only studies were ignoring important assumptions of presence-only modelling. We tested this hypothesis by reviewing 108 articles published between 2008 and 2012 that used the MAXENT algorithm to analyse empirical (i.e. not simulated) data. We chose to focus on these articles because MAXENT has been the most popular algorithm in recent years for analysing presence-only data. Many articles (87%) were based on data that were likely to suffer from sample selection bias; however, methods to control for sample selection bias were rarely used. In addition, many analyses (36%) discarded absence information by analysing presence–absence data in a presence-only framework, and few articles (14%) mentioned detection probability. We conclude that there are many misconceptions concerning the use of presence-only models, including the misunderstanding that MAXENT, and other presence-only methods, relieve users from the constraints of survey design. In the process of our literature review, we became aware of other factors that raised concerns about the validity of study conclusions. In particular, we observed that 83% of articles studies focused exclusively on model output (i.e. maps) without providing readers with any means to critically examine modelled relationships and that MAXENT's logistic output was frequently (54% of articles) and incorrectly interpreted as occurrence probability. We conclude with a series of recommendations foremost that researchers analyse data in a presence–absence framework whenever possible, because fewer assumptions are required and inferences can be made about clearly defined parameters such as occurrence probability.","DOI":"10.1111/2041-210x.12004","ISSN":"2041-210X","issue":"3","page":"236-243","title":"Presence-only modelling using MAXENT: when can we trust the inferences?","URL":"https://besjournals.onlinelibrary.wiley.com/doi/abs/10.1111/2041-210x.12004","volume":"4","author":[{"family":"Yackulic","given":"Charles B."},{"family":"Chandler","given":"Richard"},{"family":"Zipkin","given":"Elise F."},{"family":"Royle","given":"J. Andrew"},{"family":"Nichols","given":"James D."},{"family":"Campbell Grant","given":"Evan H."},{"family":"Veran","given":"Sophie"}],"issued":{"date-parts":[["2013"]]}}}],"schema":"https://github.com/citation-style-language/schema/raw/master/csl-citation.json"} </w:instrText>
        </w:r>
      </w:ins>
      <w:del w:id="66" w:author="Lewis.Barnett" w:date="2020-07-02T14:56:00Z">
        <w:r w:rsidR="003C0549" w:rsidRPr="000B2218" w:rsidDel="004F7407">
          <w:rPr>
            <w:lang w:val="en-US"/>
          </w:rPr>
          <w:delInstrText xml:space="preserve"> ADDIN ZOTERO_ITEM CSL_CITATION {"citationID":"DnU7AE40","properties":{"formattedCitation":"(Yackulic et al. 2013)","plainCitation":"(Yackulic et al. 2013)","noteIndex":0},"citationItems":[{"id":1835,"uris":["http://zotero.org/users/6342351/items/B5ZUJ4I7"],"uri":["http://zotero.org/users/6342351/items/B5ZUJ4I7"],"itemData":{"id":1835,"type":"article-journal","abstract":"Summary Recently, interest in species distribution modelling has increased following the development of new methods for the analysis of presence-only data and the deployment of these methods in user-friendly and powerful computer programs. However, reliable inference from these powerful tools requires that several assumptions be met, including the assumptions that observed presences are the consequence of random or representative sampling and that detectability during sampling does not vary with the covariates that determine occurrence probability. Based on our interactions with researchers using these tools, we hypothesized that many presence-only studies were ignoring important assumptions of presence-only modelling. We tested this hypothesis by reviewing 108 articles published between 2008 and 2012 that used the MAXENT algorithm to analyse empirical (i.e. not simulated) data. We chose to focus on these articles because MAXENT has been the most popular algorithm in recent years for analysing presence-only data. Many articles (87%) were based on data that were likely to suffer from sample selection bias; however, methods to control for sample selection bias were rarely used. In addition, many analyses (36%) discarded absence information by analysing presence–absence data in a presence-only framework, and few articles (14%) mentioned detection probability. We conclude that there are many misconceptions concerning the use of presence-only models, including the misunderstanding that MAXENT, and other presence-only methods, relieve users from the constraints of survey design. In the process of our literature review, we became aware of other factors that raised concerns about the validity of study conclusions. In particular, we observed that 83% of articles studies focused exclusively on model output (i.e. maps) without providing readers with any means to critically examine modelled relationships and that MAXENT's logistic output was frequently (54% of articles) and incorrectly interpreted as occurrence probability. We conclude with a series of recommendations foremost that researchers analyse data in a presence–absence framework whenever possible, because fewer assumptions are required and inferences can be made about clearly defined parameters such as occurrence probability.","DOI":"10.1111/2041-210x.12004","ISSN":"2041-210X","issue":"3","page":"236-243","title":"Presence-only modelling using MAXENT: when can we trust the inferences?","volume":"4","author":[{"family":"Yackulic","given":"Charles B."},{"family":"Chandler","given":"Richard"},{"family":"Zipkin","given":"Elise F."},{"family":"Royle","given":"J. Andrew"},{"family":"Nichols","given":"James D."},{"family":"Campbell Grant","given":"Evan H."},{"family":"Veran","given":"Sophie"}],"issued":{"date-parts":[["2013"]]}}}],"schema":"https://github.com/citation-style-language/schema/raw/master/csl-citation.json"} </w:delInstrText>
        </w:r>
      </w:del>
      <w:r w:rsidRPr="000B2218">
        <w:rPr>
          <w:lang w:val="en-US"/>
        </w:rPr>
        <w:fldChar w:fldCharType="separate"/>
      </w:r>
      <w:r w:rsidR="00A01347" w:rsidRPr="00A01347">
        <w:t>(</w:t>
      </w:r>
      <w:proofErr w:type="spellStart"/>
      <w:r w:rsidR="00A01347" w:rsidRPr="00A01347">
        <w:t>Yackulic</w:t>
      </w:r>
      <w:proofErr w:type="spellEnd"/>
      <w:r w:rsidR="00A01347" w:rsidRPr="00A01347">
        <w:t xml:space="preserve"> et al. 2013)</w:t>
      </w:r>
      <w:r w:rsidRPr="000B2218">
        <w:rPr>
          <w:lang w:val="en-US"/>
        </w:rPr>
        <w:fldChar w:fldCharType="end"/>
      </w:r>
      <w:r w:rsidRPr="000B2218">
        <w:rPr>
          <w:lang w:val="en-US"/>
        </w:rPr>
        <w:t>.</w:t>
      </w:r>
      <w:del w:id="67" w:author="Lewis.Barnett" w:date="2020-07-01T15:36:00Z">
        <w:r w:rsidRPr="000B2218" w:rsidDel="000B2218">
          <w:rPr>
            <w:lang w:val="en-US"/>
          </w:rPr>
          <w:delText xml:space="preserve"> </w:delText>
        </w:r>
      </w:del>
      <w:del w:id="68" w:author="Lewis.Barnett" w:date="2020-06-28T13:21:00Z">
        <w:r w:rsidR="00697697" w:rsidRPr="000B2218" w:rsidDel="00EC2F76">
          <w:rPr>
            <w:lang w:val="en-US"/>
          </w:rPr>
          <w:delText>However,</w:delText>
        </w:r>
      </w:del>
      <w:ins w:id="69" w:author="Lewis.Barnett" w:date="2020-06-28T13:21:00Z">
        <w:r w:rsidR="00EC2F76" w:rsidRPr="000B2218">
          <w:rPr>
            <w:lang w:val="en-US"/>
          </w:rPr>
          <w:t>Yet</w:t>
        </w:r>
      </w:ins>
      <w:ins w:id="70" w:author="Sean Anderson" w:date="2020-06-30T11:01:00Z">
        <w:r w:rsidR="00DA2194" w:rsidRPr="000B2218">
          <w:rPr>
            <w:lang w:val="en-US"/>
          </w:rPr>
          <w:t>,</w:t>
        </w:r>
      </w:ins>
      <w:r w:rsidR="00697697" w:rsidRPr="000B2218">
        <w:rPr>
          <w:lang w:val="en-US"/>
        </w:rPr>
        <w:t xml:space="preserve"> w</w:t>
      </w:r>
      <w:r w:rsidRPr="000B2218">
        <w:rPr>
          <w:lang w:val="en-US"/>
        </w:rPr>
        <w:t xml:space="preserve">hen reliable </w:t>
      </w:r>
      <w:del w:id="71" w:author="Lewis.Barnett" w:date="2020-06-28T14:23:00Z">
        <w:r w:rsidR="00DD4113" w:rsidRPr="000B2218" w:rsidDel="001E09E8">
          <w:rPr>
            <w:lang w:val="en-US"/>
          </w:rPr>
          <w:delText>population density</w:delText>
        </w:r>
      </w:del>
      <w:ins w:id="72" w:author="Lewis.Barnett" w:date="2020-06-28T14:23:00Z">
        <w:r w:rsidR="001E09E8" w:rsidRPr="000B2218">
          <w:rPr>
            <w:lang w:val="en-US"/>
          </w:rPr>
          <w:t>abundance</w:t>
        </w:r>
      </w:ins>
      <w:r w:rsidRPr="000B2218">
        <w:rPr>
          <w:lang w:val="en-US"/>
        </w:rPr>
        <w:t xml:space="preserve"> data are available</w:t>
      </w:r>
      <w:r w:rsidR="00697697" w:rsidRPr="000B2218">
        <w:rPr>
          <w:lang w:val="en-US"/>
        </w:rPr>
        <w:t>,</w:t>
      </w:r>
      <w:r w:rsidRPr="000B2218">
        <w:rPr>
          <w:lang w:val="en-US"/>
        </w:rPr>
        <w:t xml:space="preserve"> distribution shifts are </w:t>
      </w:r>
      <w:del w:id="73" w:author="Lewis.Barnett" w:date="2020-06-28T13:47:00Z">
        <w:r w:rsidRPr="000B2218" w:rsidDel="00526E8B">
          <w:rPr>
            <w:lang w:val="en-US"/>
          </w:rPr>
          <w:delText xml:space="preserve">better </w:delText>
        </w:r>
      </w:del>
      <w:ins w:id="74" w:author="Lewis.Barnett" w:date="2020-06-28T13:47:00Z">
        <w:r w:rsidR="00526E8B" w:rsidRPr="000B2218">
          <w:rPr>
            <w:lang w:val="en-US"/>
          </w:rPr>
          <w:t xml:space="preserve">more robustly </w:t>
        </w:r>
      </w:ins>
      <w:r w:rsidRPr="000B2218">
        <w:rPr>
          <w:lang w:val="en-US"/>
        </w:rPr>
        <w:t>quantified by sp</w:t>
      </w:r>
      <w:r w:rsidR="008153CF" w:rsidRPr="000B2218">
        <w:rPr>
          <w:lang w:val="en-US"/>
        </w:rPr>
        <w:t>atial predictions of population size</w:t>
      </w:r>
      <w:ins w:id="75" w:author="Lewis.Barnett" w:date="2020-06-25T17:43:00Z">
        <w:r w:rsidR="007A2951" w:rsidRPr="000B2218">
          <w:rPr>
            <w:lang w:val="en-US"/>
          </w:rPr>
          <w:t xml:space="preserve"> because </w:t>
        </w:r>
      </w:ins>
      <w:ins w:id="76" w:author="Lewis.Barnett" w:date="2020-06-28T13:43:00Z">
        <w:r w:rsidR="00526E8B" w:rsidRPr="000B2218">
          <w:rPr>
            <w:lang w:val="en-US"/>
          </w:rPr>
          <w:t>these are</w:t>
        </w:r>
      </w:ins>
      <w:ins w:id="77" w:author="Lewis.Barnett" w:date="2020-06-25T17:43:00Z">
        <w:r w:rsidR="007A2951" w:rsidRPr="000B2218">
          <w:rPr>
            <w:lang w:val="en-US"/>
          </w:rPr>
          <w:t xml:space="preserve"> a richer form of dat</w:t>
        </w:r>
      </w:ins>
      <w:ins w:id="78" w:author="Lewis.Barnett" w:date="2020-06-25T17:44:00Z">
        <w:r w:rsidR="007A2951" w:rsidRPr="000B2218">
          <w:rPr>
            <w:lang w:val="en-US"/>
          </w:rPr>
          <w:t xml:space="preserve">a </w:t>
        </w:r>
      </w:ins>
      <w:ins w:id="79" w:author="Lewis.Barnett" w:date="2020-06-28T13:24:00Z">
        <w:r w:rsidR="00E90D92" w:rsidRPr="000B2218">
          <w:rPr>
            <w:lang w:val="en-US"/>
          </w:rPr>
          <w:t>that are</w:t>
        </w:r>
      </w:ins>
      <w:ins w:id="80" w:author="Lewis.Barnett" w:date="2020-06-25T17:54:00Z">
        <w:r w:rsidR="00820E4B" w:rsidRPr="000B2218">
          <w:rPr>
            <w:lang w:val="en-US"/>
          </w:rPr>
          <w:t xml:space="preserve"> </w:t>
        </w:r>
      </w:ins>
      <w:ins w:id="81" w:author="Lewis.Barnett" w:date="2020-06-28T13:46:00Z">
        <w:r w:rsidR="00526E8B" w:rsidRPr="000B2218">
          <w:rPr>
            <w:lang w:val="en-US"/>
          </w:rPr>
          <w:t>less sensitive to detection issues and anomalous observations of single individuals</w:t>
        </w:r>
      </w:ins>
      <w:ins w:id="82" w:author="Lewis.Barnett" w:date="2020-06-28T14:03:00Z">
        <w:r w:rsidR="008109BD" w:rsidRPr="000B2218">
          <w:rPr>
            <w:lang w:val="en-US"/>
          </w:rPr>
          <w:t xml:space="preserve"> </w:t>
        </w:r>
        <w:r w:rsidR="008109BD" w:rsidRPr="000B2218">
          <w:rPr>
            <w:lang w:val="en-US"/>
          </w:rPr>
          <w:fldChar w:fldCharType="begin"/>
        </w:r>
      </w:ins>
      <w:ins w:id="83" w:author="Lewis.Barnett" w:date="2020-07-02T14:56:00Z">
        <w:r w:rsidR="004F7407">
          <w:rPr>
            <w:lang w:val="en-US"/>
          </w:rPr>
          <w:instrText xml:space="preserve"> ADDIN ZOTERO_ITEM CSL_CITATION {"citationID":"rQOXI3Po","properties":{"formattedCitation":"(e.g., Tingley and Beissinger 2009)","plainCitation":"(e.g., Tingley and Beissinger 2009)","noteIndex":0},"citationItems":[{"id":16438,"uris":["http://zotero.org/users/6342351/items/VN3NM5WM"],"uri":["http://zotero.org/users/6342351/items/VN3NM5WM"],"itemData":{"id":16438,"type":"article-journal","container-title":"Trends in Ecology &amp; Evolution","DOI":"10.1016/j.tree.2009.05.009","ISSN":"01695347","issue":"11","journalAbbreviation":"Trends in Ecology &amp; Evolution","language":"en","page":"625-633","source":"DOI.org (Crossref)","title":"Detecting range shifts from historical species occurrences: new perspectives on old data","title-short":"Detecting range shifts from historical species occurrences","URL":"https://linkinghub.elsevier.com/retrieve/pii/S0169534709002006","volume":"24","author":[{"family":"Tingley","given":"Morgan W."},{"family":"Beissinger","given":"Steven R."}],"accessed":{"date-parts":[["2020",6,28]]},"issued":{"date-parts":[["2009",11]]}},"prefix":"e.g., "}],"schema":"https://github.com/citation-style-language/schema/raw/master/csl-citation.json"} </w:instrText>
        </w:r>
      </w:ins>
      <w:r w:rsidR="008109BD" w:rsidRPr="000B2218">
        <w:rPr>
          <w:lang w:val="en-US"/>
        </w:rPr>
        <w:fldChar w:fldCharType="separate"/>
      </w:r>
      <w:r w:rsidR="00A01347" w:rsidRPr="00A01347">
        <w:t xml:space="preserve">(e.g., </w:t>
      </w:r>
      <w:proofErr w:type="spellStart"/>
      <w:r w:rsidR="00A01347" w:rsidRPr="00A01347">
        <w:t>Tingley</w:t>
      </w:r>
      <w:proofErr w:type="spellEnd"/>
      <w:r w:rsidR="00A01347" w:rsidRPr="00A01347">
        <w:t xml:space="preserve"> and </w:t>
      </w:r>
      <w:proofErr w:type="spellStart"/>
      <w:r w:rsidR="00A01347" w:rsidRPr="00A01347">
        <w:t>Beissinger</w:t>
      </w:r>
      <w:proofErr w:type="spellEnd"/>
      <w:r w:rsidR="00A01347" w:rsidRPr="00A01347">
        <w:t xml:space="preserve"> 2009)</w:t>
      </w:r>
      <w:ins w:id="84" w:author="Lewis.Barnett" w:date="2020-06-28T14:03:00Z">
        <w:r w:rsidR="008109BD" w:rsidRPr="000B2218">
          <w:rPr>
            <w:lang w:val="en-US"/>
          </w:rPr>
          <w:fldChar w:fldCharType="end"/>
        </w:r>
      </w:ins>
      <w:ins w:id="85" w:author="Lewis.Barnett" w:date="2020-06-28T13:46:00Z">
        <w:r w:rsidR="00526E8B" w:rsidRPr="000B2218">
          <w:rPr>
            <w:lang w:val="en-US"/>
          </w:rPr>
          <w:t xml:space="preserve">, while being </w:t>
        </w:r>
      </w:ins>
      <w:ins w:id="86" w:author="Lewis.Barnett" w:date="2020-06-25T17:54:00Z">
        <w:del w:id="87" w:author="Sean Anderson" w:date="2020-06-30T11:02:00Z">
          <w:r w:rsidR="00820E4B" w:rsidRPr="000B2218" w:rsidDel="00DA2194">
            <w:rPr>
              <w:lang w:val="en-US"/>
            </w:rPr>
            <w:delText>likelier</w:delText>
          </w:r>
        </w:del>
      </w:ins>
      <w:ins w:id="88" w:author="Sean Anderson" w:date="2020-06-30T11:02:00Z">
        <w:r w:rsidR="00DA2194" w:rsidRPr="000B2218">
          <w:rPr>
            <w:lang w:val="en-US"/>
          </w:rPr>
          <w:t>more likely</w:t>
        </w:r>
      </w:ins>
      <w:ins w:id="89" w:author="Lewis.Barnett" w:date="2020-06-25T17:44:00Z">
        <w:r w:rsidR="007A2951" w:rsidRPr="000B2218">
          <w:rPr>
            <w:lang w:val="en-US"/>
          </w:rPr>
          <w:t xml:space="preserve"> to </w:t>
        </w:r>
      </w:ins>
      <w:ins w:id="90" w:author="Lewis.Barnett" w:date="2020-06-28T13:30:00Z">
        <w:r w:rsidR="00E90D92" w:rsidRPr="000B2218">
          <w:rPr>
            <w:lang w:val="en-US"/>
          </w:rPr>
          <w:t>detect</w:t>
        </w:r>
      </w:ins>
      <w:ins w:id="91" w:author="Lewis.Barnett" w:date="2020-06-28T13:21:00Z">
        <w:r w:rsidR="00E90D92" w:rsidRPr="000B2218">
          <w:rPr>
            <w:lang w:val="en-US"/>
          </w:rPr>
          <w:t xml:space="preserve"> </w:t>
        </w:r>
      </w:ins>
      <w:ins w:id="92" w:author="Lewis.Barnett" w:date="2020-06-28T13:12:00Z">
        <w:r w:rsidR="00EC2F76" w:rsidRPr="000B2218">
          <w:rPr>
            <w:lang w:val="en-US"/>
          </w:rPr>
          <w:t xml:space="preserve">persistent </w:t>
        </w:r>
      </w:ins>
      <w:ins w:id="93" w:author="Lewis.Barnett" w:date="2020-06-25T17:44:00Z">
        <w:r w:rsidR="00EC2F76" w:rsidRPr="000B2218">
          <w:rPr>
            <w:lang w:val="en-US"/>
          </w:rPr>
          <w:t>distribution shifts</w:t>
        </w:r>
      </w:ins>
      <w:ins w:id="94" w:author="Lewis.Barnett" w:date="2020-06-28T13:22:00Z">
        <w:r w:rsidR="00E90D92" w:rsidRPr="000B2218">
          <w:rPr>
            <w:lang w:val="en-US"/>
          </w:rPr>
          <w:t xml:space="preserve"> </w:t>
        </w:r>
      </w:ins>
      <w:ins w:id="95" w:author="Lewis.Barnett" w:date="2020-06-25T17:44:00Z">
        <w:r w:rsidR="007A2951" w:rsidRPr="000B2218">
          <w:rPr>
            <w:lang w:val="en-US"/>
          </w:rPr>
          <w:t xml:space="preserve">caused by </w:t>
        </w:r>
      </w:ins>
      <w:ins w:id="96" w:author="Lewis.Barnett" w:date="2020-06-25T17:46:00Z">
        <w:r w:rsidR="007A2951" w:rsidRPr="000B2218">
          <w:rPr>
            <w:lang w:val="en-US"/>
          </w:rPr>
          <w:t xml:space="preserve">more nuanced </w:t>
        </w:r>
      </w:ins>
      <w:ins w:id="97" w:author="Lewis.Barnett" w:date="2020-06-25T17:44:00Z">
        <w:r w:rsidR="007A2951" w:rsidRPr="000B2218">
          <w:rPr>
            <w:lang w:val="en-US"/>
          </w:rPr>
          <w:t xml:space="preserve">factors </w:t>
        </w:r>
      </w:ins>
      <w:ins w:id="98" w:author="Lewis.Barnett" w:date="2020-06-25T17:46:00Z">
        <w:r w:rsidR="007A2951" w:rsidRPr="000B2218">
          <w:rPr>
            <w:lang w:val="en-US"/>
          </w:rPr>
          <w:t>than</w:t>
        </w:r>
      </w:ins>
      <w:ins w:id="99" w:author="Lewis.Barnett" w:date="2020-06-25T17:44:00Z">
        <w:r w:rsidR="007A2951" w:rsidRPr="000B2218">
          <w:rPr>
            <w:lang w:val="en-US"/>
          </w:rPr>
          <w:t xml:space="preserve"> </w:t>
        </w:r>
      </w:ins>
      <w:ins w:id="100" w:author="Lewis.Barnett" w:date="2020-06-28T13:54:00Z">
        <w:r w:rsidR="008109BD" w:rsidRPr="000B2218">
          <w:rPr>
            <w:lang w:val="en-US"/>
          </w:rPr>
          <w:t>absolute physiological limits</w:t>
        </w:r>
      </w:ins>
      <w:r w:rsidRPr="000B2218">
        <w:rPr>
          <w:lang w:val="en-US"/>
        </w:rPr>
        <w:t xml:space="preserve">. </w:t>
      </w:r>
      <w:ins w:id="101" w:author="Lewis.Barnett" w:date="2020-06-25T18:18:00Z">
        <w:r w:rsidR="00EC2F76" w:rsidRPr="000B2218">
          <w:rPr>
            <w:lang w:val="en-US"/>
          </w:rPr>
          <w:t>For example,</w:t>
        </w:r>
        <w:r w:rsidR="005A4192" w:rsidRPr="000B2218">
          <w:rPr>
            <w:lang w:val="en-US"/>
          </w:rPr>
          <w:t xml:space="preserve"> </w:t>
        </w:r>
      </w:ins>
      <w:ins w:id="102" w:author="Lewis.Barnett" w:date="2020-06-25T18:15:00Z">
        <w:r w:rsidR="005A4192" w:rsidRPr="000B2218">
          <w:rPr>
            <w:lang w:val="en-US"/>
          </w:rPr>
          <w:t>w</w:t>
        </w:r>
      </w:ins>
      <w:ins w:id="103" w:author="Lewis.Barnett" w:date="2020-06-25T17:57:00Z">
        <w:r w:rsidR="00820E4B" w:rsidRPr="000B2218">
          <w:rPr>
            <w:lang w:val="en-US"/>
          </w:rPr>
          <w:t xml:space="preserve">hile much </w:t>
        </w:r>
      </w:ins>
      <w:ins w:id="104" w:author="Lewis.Barnett" w:date="2020-06-28T14:04:00Z">
        <w:r w:rsidR="001B4CD6" w:rsidRPr="000B2218">
          <w:rPr>
            <w:lang w:val="en-US"/>
          </w:rPr>
          <w:t xml:space="preserve">species distribution modeling </w:t>
        </w:r>
      </w:ins>
      <w:ins w:id="105" w:author="Lewis.Barnett" w:date="2020-06-25T17:57:00Z">
        <w:r w:rsidR="00820E4B" w:rsidRPr="000B2218">
          <w:rPr>
            <w:lang w:val="en-US"/>
          </w:rPr>
          <w:t>focuses</w:t>
        </w:r>
      </w:ins>
      <w:ins w:id="106" w:author="Lewis.Barnett" w:date="2020-06-25T18:16:00Z">
        <w:r w:rsidR="005A4192" w:rsidRPr="000B2218">
          <w:rPr>
            <w:lang w:val="en-US"/>
          </w:rPr>
          <w:t xml:space="preserve"> </w:t>
        </w:r>
      </w:ins>
      <w:ins w:id="107" w:author="Lewis.Barnett" w:date="2020-06-25T17:57:00Z">
        <w:r w:rsidR="00820E4B" w:rsidRPr="000B2218">
          <w:rPr>
            <w:lang w:val="en-US"/>
          </w:rPr>
          <w:t xml:space="preserve">on how </w:t>
        </w:r>
      </w:ins>
      <w:ins w:id="108" w:author="Lewis.Barnett" w:date="2020-06-25T18:05:00Z">
        <w:r w:rsidR="00E44894" w:rsidRPr="000B2218">
          <w:rPr>
            <w:lang w:val="en-US"/>
          </w:rPr>
          <w:t xml:space="preserve">drivers such as </w:t>
        </w:r>
      </w:ins>
      <w:ins w:id="109" w:author="Lewis.Barnett" w:date="2020-06-25T17:57:00Z">
        <w:r w:rsidR="00E90D92" w:rsidRPr="000B2218">
          <w:rPr>
            <w:lang w:val="en-US"/>
          </w:rPr>
          <w:t>climate change</w:t>
        </w:r>
        <w:r w:rsidR="00820E4B" w:rsidRPr="000B2218">
          <w:rPr>
            <w:lang w:val="en-US"/>
          </w:rPr>
          <w:t xml:space="preserve"> </w:t>
        </w:r>
      </w:ins>
      <w:ins w:id="110" w:author="Lewis.Barnett" w:date="2020-06-25T17:59:00Z">
        <w:r w:rsidR="00820E4B" w:rsidRPr="000B2218">
          <w:rPr>
            <w:lang w:val="en-US"/>
          </w:rPr>
          <w:t xml:space="preserve">may </w:t>
        </w:r>
      </w:ins>
      <w:ins w:id="111" w:author="Lewis.Barnett" w:date="2020-06-25T18:06:00Z">
        <w:r w:rsidR="00E44894" w:rsidRPr="000B2218">
          <w:rPr>
            <w:lang w:val="en-US"/>
          </w:rPr>
          <w:t>predict</w:t>
        </w:r>
      </w:ins>
      <w:ins w:id="112" w:author="Lewis.Barnett" w:date="2020-06-25T17:57:00Z">
        <w:r w:rsidR="00820E4B" w:rsidRPr="000B2218">
          <w:rPr>
            <w:lang w:val="en-US"/>
          </w:rPr>
          <w:t xml:space="preserve"> change</w:t>
        </w:r>
      </w:ins>
      <w:ins w:id="113" w:author="Lewis.Barnett" w:date="2020-06-25T17:59:00Z">
        <w:r w:rsidR="00820E4B" w:rsidRPr="000B2218">
          <w:rPr>
            <w:lang w:val="en-US"/>
          </w:rPr>
          <w:t xml:space="preserve"> </w:t>
        </w:r>
      </w:ins>
      <w:ins w:id="114" w:author="Lewis.Barnett" w:date="2020-06-25T18:01:00Z">
        <w:r w:rsidR="00820E4B" w:rsidRPr="000B2218">
          <w:rPr>
            <w:lang w:val="en-US"/>
          </w:rPr>
          <w:t xml:space="preserve">in </w:t>
        </w:r>
      </w:ins>
      <w:ins w:id="115" w:author="Lewis.Barnett" w:date="2020-06-25T17:59:00Z">
        <w:r w:rsidR="00820E4B" w:rsidRPr="000B2218">
          <w:rPr>
            <w:lang w:val="en-US"/>
          </w:rPr>
          <w:t>species</w:t>
        </w:r>
      </w:ins>
      <w:ins w:id="116" w:author="Sean Anderson" w:date="2020-06-30T11:02:00Z">
        <w:r w:rsidR="0065767C" w:rsidRPr="000B2218">
          <w:rPr>
            <w:lang w:val="en-US"/>
          </w:rPr>
          <w:t>’</w:t>
        </w:r>
      </w:ins>
      <w:ins w:id="117" w:author="Lewis.Barnett" w:date="2020-06-25T17:59:00Z">
        <w:r w:rsidR="00820E4B" w:rsidRPr="000B2218">
          <w:rPr>
            <w:lang w:val="en-US"/>
          </w:rPr>
          <w:t xml:space="preserve"> range limits, </w:t>
        </w:r>
      </w:ins>
      <w:ins w:id="118" w:author="Lewis.Barnett" w:date="2020-06-25T18:05:00Z">
        <w:r w:rsidR="00E44894" w:rsidRPr="000B2218">
          <w:rPr>
            <w:lang w:val="en-US"/>
          </w:rPr>
          <w:t xml:space="preserve">the </w:t>
        </w:r>
      </w:ins>
      <w:ins w:id="119" w:author="Lewis.Barnett" w:date="2020-06-25T18:10:00Z">
        <w:r w:rsidR="00E44894" w:rsidRPr="000B2218">
          <w:rPr>
            <w:lang w:val="en-US"/>
          </w:rPr>
          <w:t>core of a species</w:t>
        </w:r>
      </w:ins>
      <w:ins w:id="120" w:author="Lewis.Barnett" w:date="2020-06-25T18:11:00Z">
        <w:r w:rsidR="00E44894" w:rsidRPr="000B2218">
          <w:rPr>
            <w:lang w:val="en-US"/>
          </w:rPr>
          <w:t>’</w:t>
        </w:r>
      </w:ins>
      <w:ins w:id="121" w:author="Lewis.Barnett" w:date="2020-06-25T18:10:00Z">
        <w:r w:rsidR="00E44894" w:rsidRPr="000B2218">
          <w:rPr>
            <w:lang w:val="en-US"/>
          </w:rPr>
          <w:t xml:space="preserve"> </w:t>
        </w:r>
      </w:ins>
      <w:ins w:id="122" w:author="Lewis.Barnett" w:date="2020-06-25T18:06:00Z">
        <w:r w:rsidR="00E44894" w:rsidRPr="000B2218">
          <w:rPr>
            <w:lang w:val="en-US"/>
          </w:rPr>
          <w:t xml:space="preserve">distribution may shift due to </w:t>
        </w:r>
      </w:ins>
      <w:ins w:id="123" w:author="Lewis.Barnett" w:date="2020-06-25T18:07:00Z">
        <w:r w:rsidR="00E44894" w:rsidRPr="000B2218">
          <w:rPr>
            <w:lang w:val="en-US"/>
          </w:rPr>
          <w:t>the influence</w:t>
        </w:r>
        <w:r w:rsidR="001B4CD6" w:rsidRPr="000B2218">
          <w:rPr>
            <w:lang w:val="en-US"/>
          </w:rPr>
          <w:t xml:space="preserve"> of </w:t>
        </w:r>
      </w:ins>
      <w:ins w:id="124" w:author="Lewis.Barnett" w:date="2020-06-28T14:05:00Z">
        <w:r w:rsidR="001B4CD6" w:rsidRPr="000B2218">
          <w:rPr>
            <w:lang w:val="en-US"/>
          </w:rPr>
          <w:t>multiple</w:t>
        </w:r>
      </w:ins>
      <w:ins w:id="125" w:author="Lewis.Barnett" w:date="2020-06-25T18:07:00Z">
        <w:r w:rsidR="00E44894" w:rsidRPr="000B2218">
          <w:rPr>
            <w:lang w:val="en-US"/>
          </w:rPr>
          <w:t xml:space="preserve"> drivers on </w:t>
        </w:r>
      </w:ins>
      <w:ins w:id="126" w:author="Lewis.Barnett" w:date="2020-06-25T18:12:00Z">
        <w:r w:rsidR="00E44894" w:rsidRPr="000B2218">
          <w:rPr>
            <w:lang w:val="en-US"/>
          </w:rPr>
          <w:t xml:space="preserve">the geography of </w:t>
        </w:r>
      </w:ins>
      <w:ins w:id="127" w:author="Lewis.Barnett" w:date="2020-06-25T18:16:00Z">
        <w:r w:rsidR="005A4192" w:rsidRPr="000B2218">
          <w:rPr>
            <w:lang w:val="en-US"/>
          </w:rPr>
          <w:t>abundance</w:t>
        </w:r>
      </w:ins>
      <w:ins w:id="128" w:author="Lewis.Barnett" w:date="2020-06-25T18:12:00Z">
        <w:r w:rsidR="00E44894" w:rsidRPr="000B2218">
          <w:rPr>
            <w:lang w:val="en-US"/>
          </w:rPr>
          <w:t xml:space="preserve"> via </w:t>
        </w:r>
      </w:ins>
      <w:ins w:id="129" w:author="Lewis.Barnett" w:date="2020-06-25T18:13:00Z">
        <w:r w:rsidR="001B4CD6" w:rsidRPr="000B2218">
          <w:rPr>
            <w:lang w:val="en-US"/>
          </w:rPr>
          <w:t>movement, dispersal</w:t>
        </w:r>
      </w:ins>
      <w:ins w:id="130" w:author="Sean Anderson" w:date="2020-06-30T11:03:00Z">
        <w:r w:rsidR="0065767C" w:rsidRPr="000B2218">
          <w:rPr>
            <w:lang w:val="en-US"/>
          </w:rPr>
          <w:t>,</w:t>
        </w:r>
      </w:ins>
      <w:ins w:id="131" w:author="Lewis.Barnett" w:date="2020-06-25T18:13:00Z">
        <w:r w:rsidR="001B4CD6" w:rsidRPr="000B2218">
          <w:rPr>
            <w:lang w:val="en-US"/>
          </w:rPr>
          <w:t xml:space="preserve"> </w:t>
        </w:r>
        <w:r w:rsidR="005A4192" w:rsidRPr="000B2218">
          <w:rPr>
            <w:lang w:val="en-US"/>
          </w:rPr>
          <w:t xml:space="preserve">and heterogeneity in demographic </w:t>
        </w:r>
      </w:ins>
      <w:ins w:id="132" w:author="Lewis.Barnett" w:date="2020-06-25T18:14:00Z">
        <w:r w:rsidR="005A4192" w:rsidRPr="000B2218">
          <w:rPr>
            <w:lang w:val="en-US"/>
          </w:rPr>
          <w:t>rates</w:t>
        </w:r>
      </w:ins>
      <w:ins w:id="133" w:author="Lewis.Barnett" w:date="2020-06-25T18:12:00Z">
        <w:r w:rsidR="00E44894" w:rsidRPr="000B2218">
          <w:rPr>
            <w:lang w:val="en-US"/>
          </w:rPr>
          <w:t xml:space="preserve"> </w:t>
        </w:r>
      </w:ins>
      <w:ins w:id="134" w:author="Lewis.Barnett" w:date="2020-06-28T14:30:00Z">
        <w:r w:rsidR="00F07A63" w:rsidRPr="000B2218">
          <w:rPr>
            <w:lang w:val="en-US"/>
          </w:rPr>
          <w:fldChar w:fldCharType="begin"/>
        </w:r>
      </w:ins>
      <w:ins w:id="135" w:author="Lewis.Barnett" w:date="2020-07-02T14:56:00Z">
        <w:r w:rsidR="004F7407">
          <w:rPr>
            <w:lang w:val="en-US"/>
          </w:rPr>
          <w:instrText xml:space="preserve"> ADDIN ZOTERO_ITEM CSL_CITATION {"citationID":"dybHfDbk","properties":{"formattedCitation":"(e.g., age- or size-specific fecundity, somatic growth, and mortality; Sagarin et al. 2006)","plainCitation":"(e.g., age- or size-specific fecundity, somatic growth, and mortality; Sagarin et al. 2006)","noteIndex":0},"citationItems":[{"id":10957,"uris":["http://zotero.org/users/6342351/items/V8KG2QEB"],"uri":["http://zotero.org/users/6342351/items/V8KG2QEB"],"itemData":{"id":10957,"type":"article-journal","abstract":"The assumption that species are most abundant in the center of their range and decline in abundance toward the range edges has a long history in the ecological literature. This assumption has driven basic and applied ecological and evolutionary hypotheses about the causes of species range limits and their responses to climate change. Here, we review recent studies that are taking biogeographical ecology beyond previously held assumptions by observing populations in the field across large parts of the species range. When these studies combine data on abundance, demographics, organismal physiology, genetics and physical factors, they provide a promising approach for teasing out ecological and evolutionary mechanisms of the patterns and processes underlying species ranges.","container-title":"Trends in Ecology &amp; Evolution","issue":"9","page":"524-530","title":"Moving beyond assumptions to understand abundance distributions across the ranges of species","URL":"http://www.sciencedirect.com/science/article/B6VJ1-4KCRS5F-1/2/36be80cfeeb08d1641d8909756a5b023","volume":"21","author":[{"family":"Sagarin","given":"Raphael D."},{"family":"Gaines","given":"Steven D."},{"family":"Gaylord","given":"Brian"}],"issued":{"date-parts":[["2006"]]}},"prefix":"e.g., age- or size-specific fecundity, somatic growth, and mortality; "}],"schema":"https://github.com/citation-style-language/schema/raw/master/csl-citation.json"} </w:instrText>
        </w:r>
      </w:ins>
      <w:ins w:id="136" w:author="Lewis.Barnett" w:date="2020-06-28T14:30:00Z">
        <w:r w:rsidR="00F07A63" w:rsidRPr="000B2218">
          <w:rPr>
            <w:lang w:val="en-US"/>
          </w:rPr>
          <w:fldChar w:fldCharType="separate"/>
        </w:r>
      </w:ins>
      <w:r w:rsidR="00A01347" w:rsidRPr="00A01347">
        <w:t xml:space="preserve">(e.g., age- or size-specific fecundity, somatic growth, and mortality; </w:t>
      </w:r>
      <w:proofErr w:type="spellStart"/>
      <w:r w:rsidR="00A01347" w:rsidRPr="00A01347">
        <w:t>Sagarin</w:t>
      </w:r>
      <w:proofErr w:type="spellEnd"/>
      <w:r w:rsidR="00A01347" w:rsidRPr="00A01347">
        <w:t xml:space="preserve"> et al. 2006)</w:t>
      </w:r>
      <w:ins w:id="137" w:author="Lewis.Barnett" w:date="2020-06-28T14:30:00Z">
        <w:r w:rsidR="00F07A63" w:rsidRPr="000B2218">
          <w:rPr>
            <w:lang w:val="en-US"/>
          </w:rPr>
          <w:fldChar w:fldCharType="end"/>
        </w:r>
      </w:ins>
      <w:ins w:id="138" w:author="Lewis.Barnett" w:date="2020-06-25T18:13:00Z">
        <w:r w:rsidR="005A4192" w:rsidRPr="000B2218">
          <w:rPr>
            <w:lang w:val="en-US"/>
          </w:rPr>
          <w:t>.</w:t>
        </w:r>
      </w:ins>
      <w:ins w:id="139" w:author="Lewis.Barnett" w:date="2020-06-25T18:16:00Z">
        <w:r w:rsidR="005A4192" w:rsidRPr="000B2218">
          <w:rPr>
            <w:lang w:val="en-US"/>
          </w:rPr>
          <w:t xml:space="preserve"> </w:t>
        </w:r>
      </w:ins>
      <w:r w:rsidRPr="000B2218">
        <w:rPr>
          <w:lang w:val="en-US"/>
        </w:rPr>
        <w:t xml:space="preserve">Shifting </w:t>
      </w:r>
      <w:r w:rsidR="00DD4113" w:rsidRPr="000B2218">
        <w:rPr>
          <w:lang w:val="en-US"/>
        </w:rPr>
        <w:t xml:space="preserve">distributions of </w:t>
      </w:r>
      <w:ins w:id="140" w:author="Lewis.Barnett" w:date="2020-06-28T14:23:00Z">
        <w:r w:rsidR="001E09E8" w:rsidRPr="000B2218">
          <w:rPr>
            <w:lang w:val="en-US"/>
          </w:rPr>
          <w:t xml:space="preserve">abundance or </w:t>
        </w:r>
      </w:ins>
      <w:del w:id="141" w:author="Lewis.Barnett" w:date="2020-06-28T14:22:00Z">
        <w:r w:rsidR="00DD4113" w:rsidRPr="000B2218" w:rsidDel="001E09E8">
          <w:rPr>
            <w:lang w:val="en-US"/>
          </w:rPr>
          <w:delText xml:space="preserve">abundance or </w:delText>
        </w:r>
      </w:del>
      <w:r w:rsidR="00697697" w:rsidRPr="000B2218">
        <w:rPr>
          <w:lang w:val="en-US"/>
        </w:rPr>
        <w:t>population density</w:t>
      </w:r>
      <w:r w:rsidRPr="000B2218">
        <w:rPr>
          <w:lang w:val="en-US"/>
        </w:rPr>
        <w:t xml:space="preserve"> may </w:t>
      </w:r>
      <w:ins w:id="142" w:author="Lewis.Barnett" w:date="2020-06-25T18:17:00Z">
        <w:r w:rsidR="005A4192" w:rsidRPr="000B2218">
          <w:rPr>
            <w:lang w:val="en-US"/>
          </w:rPr>
          <w:t xml:space="preserve">also </w:t>
        </w:r>
      </w:ins>
      <w:r w:rsidRPr="000B2218">
        <w:rPr>
          <w:lang w:val="en-US"/>
        </w:rPr>
        <w:t xml:space="preserve">be </w:t>
      </w:r>
      <w:r w:rsidR="00697697" w:rsidRPr="000B2218">
        <w:rPr>
          <w:lang w:val="en-US"/>
        </w:rPr>
        <w:t>qualitatively</w:t>
      </w:r>
      <w:r w:rsidRPr="000B2218">
        <w:rPr>
          <w:lang w:val="en-US"/>
        </w:rPr>
        <w:t xml:space="preserve"> conveyed through maps</w:t>
      </w:r>
      <w:r w:rsidR="00515309" w:rsidRPr="000B2218">
        <w:rPr>
          <w:lang w:val="en-US"/>
        </w:rPr>
        <w:t>,</w:t>
      </w:r>
      <w:r w:rsidRPr="000B2218">
        <w:rPr>
          <w:lang w:val="en-US"/>
        </w:rPr>
        <w:t xml:space="preserve"> but </w:t>
      </w:r>
      <w:del w:id="143" w:author="Lewis.Barnett" w:date="2020-06-25T18:17:00Z">
        <w:r w:rsidRPr="000B2218" w:rsidDel="005A4192">
          <w:rPr>
            <w:lang w:val="en-US"/>
          </w:rPr>
          <w:delText xml:space="preserve">also </w:delText>
        </w:r>
      </w:del>
      <w:ins w:id="144" w:author="Lewis.Barnett" w:date="2020-06-25T18:17:00Z">
        <w:del w:id="145" w:author="Sean Anderson" w:date="2020-06-30T11:04:00Z">
          <w:r w:rsidR="005A4192" w:rsidRPr="000B2218" w:rsidDel="00CF4D08">
            <w:rPr>
              <w:lang w:val="en-US"/>
            </w:rPr>
            <w:delText>richer</w:delText>
          </w:r>
        </w:del>
      </w:ins>
      <w:ins w:id="146" w:author="Sean Anderson" w:date="2020-06-30T11:04:00Z">
        <w:r w:rsidR="00CF4D08" w:rsidRPr="000B2218">
          <w:rPr>
            <w:lang w:val="en-US"/>
          </w:rPr>
          <w:t xml:space="preserve">quantitative </w:t>
        </w:r>
      </w:ins>
      <w:ins w:id="147" w:author="Sean Anderson" w:date="2020-06-30T11:05:00Z">
        <w:r w:rsidR="00CF4D08" w:rsidRPr="000B2218">
          <w:rPr>
            <w:lang w:val="en-US"/>
          </w:rPr>
          <w:t>spatial indicators</w:t>
        </w:r>
      </w:ins>
      <w:ins w:id="148" w:author="Sean Anderson" w:date="2020-06-30T11:04:00Z">
        <w:r w:rsidR="00CF4D08" w:rsidRPr="000B2218">
          <w:rPr>
            <w:lang w:val="en-US"/>
          </w:rPr>
          <w:t xml:space="preserve"> can al</w:t>
        </w:r>
      </w:ins>
      <w:ins w:id="149" w:author="Sean Anderson" w:date="2020-06-30T11:05:00Z">
        <w:r w:rsidR="00CF4D08" w:rsidRPr="000B2218">
          <w:rPr>
            <w:lang w:val="en-US"/>
          </w:rPr>
          <w:t xml:space="preserve">so </w:t>
        </w:r>
      </w:ins>
      <w:ins w:id="150" w:author="Lewis.Barnett" w:date="2020-06-25T18:17:00Z">
        <w:del w:id="151" w:author="Sean Anderson" w:date="2020-06-30T11:05:00Z">
          <w:r w:rsidR="005A4192" w:rsidRPr="000B2218" w:rsidDel="00CF4D08">
            <w:rPr>
              <w:lang w:val="en-US"/>
            </w:rPr>
            <w:delText xml:space="preserve"> </w:delText>
          </w:r>
        </w:del>
        <w:del w:id="152" w:author="Sean Anderson" w:date="2020-06-30T11:04:00Z">
          <w:r w:rsidR="005A4192" w:rsidRPr="000B2218" w:rsidDel="00CF4D08">
            <w:rPr>
              <w:lang w:val="en-US"/>
            </w:rPr>
            <w:delText>information can b</w:delText>
          </w:r>
        </w:del>
        <w:del w:id="153" w:author="Sean Anderson" w:date="2020-06-30T11:05:00Z">
          <w:r w:rsidR="005A4192" w:rsidRPr="000B2218" w:rsidDel="00CF4D08">
            <w:rPr>
              <w:lang w:val="en-US"/>
            </w:rPr>
            <w:delText>e</w:delText>
          </w:r>
        </w:del>
      </w:ins>
      <w:ins w:id="154" w:author="Sean Anderson" w:date="2020-06-30T11:05:00Z">
        <w:r w:rsidR="00CF4D08" w:rsidRPr="000B2218">
          <w:rPr>
            <w:lang w:val="en-US"/>
          </w:rPr>
          <w:t>be</w:t>
        </w:r>
      </w:ins>
      <w:ins w:id="155" w:author="Lewis.Barnett" w:date="2020-06-25T18:17:00Z">
        <w:r w:rsidR="005A4192" w:rsidRPr="000B2218">
          <w:rPr>
            <w:lang w:val="en-US"/>
          </w:rPr>
          <w:t xml:space="preserve"> provided</w:t>
        </w:r>
        <w:del w:id="156" w:author="Sean Anderson" w:date="2020-06-30T11:05:00Z">
          <w:r w:rsidR="005A4192" w:rsidRPr="000B2218" w:rsidDel="00CF4D08">
            <w:rPr>
              <w:lang w:val="en-US"/>
            </w:rPr>
            <w:delText xml:space="preserve"> </w:delText>
          </w:r>
        </w:del>
      </w:ins>
      <w:del w:id="157" w:author="Sean Anderson" w:date="2020-06-30T11:05:00Z">
        <w:r w:rsidR="00697697" w:rsidRPr="000B2218" w:rsidDel="00CF4D08">
          <w:rPr>
            <w:lang w:val="en-US"/>
          </w:rPr>
          <w:delText xml:space="preserve">through </w:delText>
        </w:r>
        <w:r w:rsidRPr="000B2218" w:rsidDel="00CF4D08">
          <w:rPr>
            <w:lang w:val="en-US"/>
          </w:rPr>
          <w:delText>quantitative spatial indicators</w:delText>
        </w:r>
      </w:del>
      <w:r w:rsidR="00697697" w:rsidRPr="000B2218">
        <w:rPr>
          <w:lang w:val="en-US"/>
        </w:rPr>
        <w:t xml:space="preserve">, </w:t>
      </w:r>
      <w:r w:rsidRPr="000B2218">
        <w:rPr>
          <w:lang w:val="en-US"/>
        </w:rPr>
        <w:t xml:space="preserve">such as the mean location weighted by </w:t>
      </w:r>
      <w:r w:rsidR="00DD4113" w:rsidRPr="000B2218">
        <w:rPr>
          <w:lang w:val="en-US"/>
        </w:rPr>
        <w:t>population density</w:t>
      </w:r>
      <w:r w:rsidRPr="000B2218">
        <w:rPr>
          <w:lang w:val="en-US"/>
        </w:rPr>
        <w:t xml:space="preserve"> (also termed the </w:t>
      </w:r>
      <w:ins w:id="158" w:author="Sean Anderson" w:date="2020-06-30T11:03:00Z">
        <w:r w:rsidR="00933C48" w:rsidRPr="000B2218">
          <w:rPr>
            <w:lang w:val="en-US"/>
          </w:rPr>
          <w:t>“</w:t>
        </w:r>
      </w:ins>
      <w:r w:rsidRPr="000B2218">
        <w:rPr>
          <w:lang w:val="en-US"/>
        </w:rPr>
        <w:t>center of gravity</w:t>
      </w:r>
      <w:ins w:id="159" w:author="Sean Anderson" w:date="2020-06-30T11:03:00Z">
        <w:r w:rsidR="00933C48" w:rsidRPr="000B2218">
          <w:rPr>
            <w:lang w:val="en-US"/>
          </w:rPr>
          <w:t>”</w:t>
        </w:r>
      </w:ins>
      <w:r w:rsidRPr="000B2218">
        <w:rPr>
          <w:lang w:val="en-US"/>
        </w:rPr>
        <w:t xml:space="preserve">, COG). </w:t>
      </w:r>
    </w:p>
    <w:p w14:paraId="28920851" w14:textId="65E7FAC7" w:rsidR="0089470C" w:rsidRPr="000B2218" w:rsidRDefault="00396F2D" w:rsidP="00D26510">
      <w:pPr>
        <w:spacing w:after="120" w:line="480" w:lineRule="auto"/>
        <w:ind w:firstLine="720"/>
        <w:rPr>
          <w:ins w:id="160" w:author="Lewis.Barnett" w:date="2020-06-28T14:41:00Z"/>
          <w:lang w:val="en-US"/>
        </w:rPr>
      </w:pPr>
      <w:r w:rsidRPr="000B2218">
        <w:rPr>
          <w:lang w:val="en-US"/>
        </w:rPr>
        <w:lastRenderedPageBreak/>
        <w:t xml:space="preserve">Spatial distributions of </w:t>
      </w:r>
      <w:r w:rsidR="00DD4113" w:rsidRPr="000B2218">
        <w:rPr>
          <w:lang w:val="en-US"/>
        </w:rPr>
        <w:t>population density</w:t>
      </w:r>
      <w:r w:rsidR="0089470C" w:rsidRPr="000B2218">
        <w:rPr>
          <w:lang w:val="en-US"/>
        </w:rPr>
        <w:t xml:space="preserve"> are often complex and heterogeneous</w:t>
      </w:r>
      <w:r w:rsidR="00C4697C" w:rsidRPr="000B2218">
        <w:rPr>
          <w:lang w:val="en-US"/>
        </w:rPr>
        <w:t xml:space="preserve"> </w:t>
      </w:r>
      <w:r w:rsidR="00C4697C" w:rsidRPr="000B2218">
        <w:rPr>
          <w:lang w:val="en-US"/>
        </w:rPr>
        <w:fldChar w:fldCharType="begin"/>
      </w:r>
      <w:ins w:id="161" w:author="Lewis.Barnett" w:date="2020-07-02T14:56:00Z">
        <w:r w:rsidR="004F7407">
          <w:rPr>
            <w:lang w:val="en-US"/>
          </w:rPr>
          <w:instrText xml:space="preserve"> ADDIN ZOTERO_ITEM CSL_CITATION {"citationID":"9j9l1PWP","properties":{"formattedCitation":"(Sagarin and Gaines 2002, Sagarin et al. 2006)","plainCitation":"(Sagarin and Gaines 2002, Sagarin et al. 2006)","noteIndex":0},"citationItems":[{"id":15838,"uris":["http://zotero.org/users/6342351/items/MWKABEF2"],"uri":["http://zotero.org/users/6342351/items/MWKABEF2"],"itemData":{"id":15838,"type":"article-journal","abstract":"Several ecological and evolutionary hypotheses are based on the assumption that species reach their highest abundance in the centre of their range and decline in abundance toward the range edges. We reviewed empirical tests of this assumption, which we call the ‘abundant centre’ hypothesis. We found that of 145 separate tests conducted as part of 22 direct empirical studies, only 56 (39%) support the abundant centre hypothesis. More problematic than the percentage of studies that support the hypothesis is the finding that most studies inadequately sampled the species’ ranges. Only two of the studies analysed data that were collected throughout the species’ range. The remaining studies relied on data from a small number of points in their analysis, meaning that the range edges were severely under-sampled. Patterns of abundance across the entire range must be known to draw testable hypotheses about the consequences of species’ geographical abundance distributions. Indirect tests of the abundant centre hypothesis, in which ecological or evolutionary expectations of abundant centre distributions were examined, did not support or reject the abundant centre hypothesis overall. We conclude that more exploration of species’ abundance distributions is necessary and we suggest methods to use in future studies.","container-title":"Ecology Letters","DOI":"10.1046/j.1461-0248.2002.00297.x","ISSN":"1461-0248","issue":"1","language":"en","page":"137-147","source":"Wiley Online Library","title":"The ‘abundant centre’ distribution: to what extent is it a biogeographical rule?","title-short":"The ‘abundant centre’ distribution","URL":"https://onlinelibrary.wiley.com/doi/abs/10.1046/j.1461-0248.2002.00297.x","volume":"5","author":[{"family":"Sagarin","given":"Raphael D."},{"family":"Gaines","given":"Steven D."}],"accessed":{"date-parts":[["2019",9,27]]},"issued":{"date-parts":[["2002"]]}}},{"id":10957,"uris":["http://zotero.org/users/6342351/items/V8KG2QEB"],"uri":["http://zotero.org/users/6342351/items/V8KG2QEB"],"itemData":{"id":10957,"type":"article-journal","abstract":"The assumption that species are most abundant in the center of their range and decline in abundance toward the range edges has a long history in the ecological literature. This assumption has driven basic and applied ecological and evolutionary hypotheses about the causes of species range limits and their responses to climate change. Here, we review recent studies that are taking biogeographical ecology beyond previously held assumptions by observing populations in the field across large parts of the species range. When these studies combine data on abundance, demographics, organismal physiology, genetics and physical factors, they provide a promising approach for teasing out ecological and evolutionary mechanisms of the patterns and processes underlying species ranges.","container-title":"Trends in Ecology &amp; Evolution","issue":"9","page":"524-530","title":"Moving beyond assumptions to understand abundance distributions across the ranges of species","URL":"http://www.sciencedirect.com/science/article/B6VJ1-4KCRS5F-1/2/36be80cfeeb08d1641d8909756a5b023","volume":"21","author":[{"family":"Sagarin","given":"Raphael D."},{"family":"Gaines","given":"Steven D."},{"family":"Gaylord","given":"Brian"}],"issued":{"date-parts":[["2006"]]}}}],"schema":"https://github.com/citation-style-language/schema/raw/master/csl-citation.json"} </w:instrText>
        </w:r>
      </w:ins>
      <w:ins w:id="162" w:author="Lewis Barnett" w:date="2020-06-16T14:27:00Z">
        <w:del w:id="163" w:author="Lewis.Barnett" w:date="2020-06-28T14:31:00Z">
          <w:r w:rsidR="003C0549" w:rsidRPr="000B2218" w:rsidDel="00F07A63">
            <w:rPr>
              <w:lang w:val="en-US"/>
            </w:rPr>
            <w:delInstrText xml:space="preserve"> ADDIN ZOTERO_ITEM CSL_CITATION {"citationID":"tKIl4p5S","properties":{"formattedCitation":"(Sagarin et al. 2006)","plainCitation":"(Sagarin et al. 2006)","noteIndex":0},"citationItems":[{"id":10957,"uris":["http://zotero.org/users/6342351/items/V8KG2QEB"],"uri":["http://zotero.org/users/6342351/items/V8KG2QEB"],"itemData":{"id":10957,"type":"article-journal","abstract":"The assumption that species are most abundant in the center of their range and decline in abundance toward the range edges has a long history in the ecological literature. This assumption has driven basic and applied ecological and evolutionary hypotheses about the causes of species range limits and their responses to climate change. Here, we review recent studies that are taking biogeographical ecology beyond previously held assumptions by observing populations in the field across large parts of the species range. When these studies combine data on abundance, demographics, organismal physiology, genetics and physical factors, they provide a promising approach for teasing out ecological and evolutionary mechanisms of the patterns and processes underlying species ranges.","container-title":"Trends in Ecology &amp; Evolution","issue":"9","page":"524-530","title":"Moving beyond assumptions to understand abundance distributions across the ranges of species","volume":"21","author":[{"family":"Sagarin","given":"Raphael D."},{"family":"Gaines","given":"Steven D."},{"family":"Gaylord","given":"Brian"}],"issued":{"date-parts":[["2006"]]}}}],"schema":"https://github.com/citation-style-language/schema/raw/master/csl-citation.json"} </w:delInstrText>
          </w:r>
        </w:del>
      </w:ins>
      <w:del w:id="164" w:author="Lewis.Barnett" w:date="2020-06-28T14:31:00Z">
        <w:r w:rsidR="00C4697C" w:rsidRPr="000B2218" w:rsidDel="00F07A63">
          <w:rPr>
            <w:lang w:val="en-US"/>
          </w:rPr>
          <w:delInstrText xml:space="preserve"> ADDIN ZOTERO_ITEM CSL_CITATION {"citationID":"tKIl4p5S","properties":{"formattedCitation":"(Sagarin et al. 2006)","plainCitation":"(Sagarin et al. 2006)","noteIndex":0},"citationItems":[{"id":10957,"uris":["http://zotero.org/users/local/BQs8dIsK/items/V8KG2QEB"],"uri":["http://zotero.org/users/local/BQs8dIsK/items/V8KG2QEB"],"itemData":{"id":10957,"type":"article-journal","title":"Moving beyond assumptions to understand abundance distributions across the ranges of species","container-title":"Trends in Ecology &amp; Evolution","page":"524-530","volume":"21","issue":"9","abstract":"The assumption that species are most abundant in the center of their range and decline in abundance toward the range edges has a long history in the ecological literature. This assumption has driven basic and applied ecological and evolutionary hypotheses about the causes of species range limits and their responses to climate change. Here, we review recent studies that are taking biogeographical ecology beyond previously held assumptions by observing populations in the field across large parts of the species range. When these studies combine data on abundance, demographics, organismal physiology, genetics and physical factors, they provide a promising approach for teasing out ecological and evolutionary mechanisms of the patterns and processes underlying species ranges.","author":[{"family":"Sagarin","given":"Raphael D."},{"family":"Gaines","given":"Steven D."},{"family":"Gaylord","given":"Brian"}],"issued":{"date-parts":[["2006"]]}}}],"schema":"https://github.com/citation-style-language/schema/raw/master/csl-citation.json"} </w:delInstrText>
        </w:r>
      </w:del>
      <w:r w:rsidR="00C4697C" w:rsidRPr="000B2218">
        <w:rPr>
          <w:lang w:val="en-US"/>
        </w:rPr>
        <w:fldChar w:fldCharType="separate"/>
      </w:r>
      <w:r w:rsidR="00A01347" w:rsidRPr="00A01347">
        <w:t>(</w:t>
      </w:r>
      <w:proofErr w:type="spellStart"/>
      <w:r w:rsidR="00A01347" w:rsidRPr="00A01347">
        <w:t>Sagarin</w:t>
      </w:r>
      <w:proofErr w:type="spellEnd"/>
      <w:r w:rsidR="00A01347" w:rsidRPr="00A01347">
        <w:t xml:space="preserve"> and Gaines 2002, </w:t>
      </w:r>
      <w:proofErr w:type="spellStart"/>
      <w:r w:rsidR="00A01347" w:rsidRPr="00A01347">
        <w:t>Sagarin</w:t>
      </w:r>
      <w:proofErr w:type="spellEnd"/>
      <w:r w:rsidR="00A01347" w:rsidRPr="00A01347">
        <w:t xml:space="preserve"> et al. 2006)</w:t>
      </w:r>
      <w:r w:rsidR="00C4697C" w:rsidRPr="000B2218">
        <w:rPr>
          <w:lang w:val="en-US"/>
        </w:rPr>
        <w:fldChar w:fldCharType="end"/>
      </w:r>
      <w:del w:id="165" w:author="Lewis.Barnett" w:date="2020-06-28T14:25:00Z">
        <w:r w:rsidR="0089470C" w:rsidRPr="000B2218" w:rsidDel="001E09E8">
          <w:rPr>
            <w:lang w:val="en-US"/>
          </w:rPr>
          <w:delText xml:space="preserve">, </w:delText>
        </w:r>
        <w:r w:rsidR="00C4697C" w:rsidRPr="000B2218" w:rsidDel="001E09E8">
          <w:rPr>
            <w:lang w:val="en-US"/>
          </w:rPr>
          <w:delText>particularly</w:delText>
        </w:r>
        <w:r w:rsidR="0089470C" w:rsidRPr="000B2218" w:rsidDel="001E09E8">
          <w:rPr>
            <w:lang w:val="en-US"/>
          </w:rPr>
          <w:delText xml:space="preserve"> in typical marine ecosystems where complex coastline and bathymetric topography and geology interact with physical oceanographic drivers</w:delText>
        </w:r>
        <w:r w:rsidR="00E10ECC" w:rsidRPr="000B2218" w:rsidDel="001E09E8">
          <w:rPr>
            <w:lang w:val="en-US"/>
          </w:rPr>
          <w:delText xml:space="preserve"> </w:delText>
        </w:r>
        <w:r w:rsidR="00E10ECC" w:rsidRPr="000B2218" w:rsidDel="001E09E8">
          <w:rPr>
            <w:lang w:val="en-US"/>
          </w:rPr>
          <w:fldChar w:fldCharType="begin"/>
        </w:r>
      </w:del>
      <w:ins w:id="166" w:author="Lewis Barnett" w:date="2020-06-16T14:27:00Z">
        <w:del w:id="167" w:author="Lewis.Barnett" w:date="2020-06-28T14:25:00Z">
          <w:r w:rsidR="003C0549" w:rsidRPr="000B2218" w:rsidDel="001E09E8">
            <w:rPr>
              <w:lang w:val="en-US"/>
            </w:rPr>
            <w:delInstrText xml:space="preserve"> ADDIN ZOTERO_ITEM CSL_CITATION {"citationID":"s3k4ggEQ","properties":{"formattedCitation":"(Levin et al. 2010)","plainCitation":"(Levin et al. 2010)","noteIndex":0},"citationItems":[{"id":15890,"uris":["http://zotero.org/users/6342351/items/YNC3MTZQ"],"uri":["http://zotero.org/users/6342351/items/YNC3MTZQ"],"itemData":{"id":15890,"type":"article-journal","container-title":"Marine Ecology","DOI":"10.1111/j.1439-0485.2009.00358.x","issue":"1","page":"1-5","title":"The roles of habitat heterogeneity in generating and maintaining biodiversity on continental margins: an introduction","volume":"31","author":[{"family":"Levin","given":"Lisa A."},{"family":"Sibuet","given":"Myriam"},{"family":"Gooday","given":"Andrew J."},{"family":"Smith","given":"Craig R."},{"family":"Vanreusel","given":"Ann"}],"issued":{"date-parts":[["2010"]]}}}],"schema":"https://github.com/citation-style-language/schema/raw/master/csl-citation.json"} </w:delInstrText>
          </w:r>
        </w:del>
      </w:ins>
      <w:del w:id="168" w:author="Lewis.Barnett" w:date="2020-06-28T14:25:00Z">
        <w:r w:rsidR="00E10ECC" w:rsidRPr="000B2218" w:rsidDel="001E09E8">
          <w:rPr>
            <w:lang w:val="en-US"/>
          </w:rPr>
          <w:delInstrText xml:space="preserve"> ADDIN ZOTERO_ITEM CSL_CITATION {"citationID":"s3k4ggEQ","properties":{"formattedCitation":"(Levin et al. 2010)","plainCitation":"(Levin et al. 2010)","noteIndex":0},"citationItems":[{"id":15890,"uris":["http://zotero.org/users/local/BQs8dIsK/items/YNC3MTZQ"],"uri":["http://zotero.org/users/local/BQs8dIsK/items/YNC3MTZQ"],"itemData":{"id":15890,"type":"article-journal","title":"The roles of habitat heterogeneity in generating and maintaining biodiversity on continental margins: an introduction","container-title":"Marine Ecology","page":"1-5","volume":"31","issue":"1","DOI":"10.1111/j.1439-0485.2009.00358.x","author":[{"family":"Levin","given":"Lisa A."},{"family":"Sibuet","given":"Myriam"},{"family":"Gooday","given":"Andrew J."},{"family":"Smith","given":"Craig R."},{"family":"Vanreusel","given":"Ann"}],"issued":{"date-parts":[["2010"]]}}}],"schema":"https://github.com/citation-style-language/schema/raw/master/csl-citation.json"} </w:delInstrText>
        </w:r>
        <w:r w:rsidR="00E10ECC" w:rsidRPr="000B2218" w:rsidDel="001E09E8">
          <w:rPr>
            <w:lang w:val="en-US"/>
          </w:rPr>
          <w:fldChar w:fldCharType="separate"/>
        </w:r>
        <w:r w:rsidR="00E10ECC" w:rsidRPr="000B2218" w:rsidDel="001E09E8">
          <w:rPr>
            <w:lang w:val="en-US"/>
          </w:rPr>
          <w:delText>(Levin et al. 2010)</w:delText>
        </w:r>
        <w:r w:rsidR="00E10ECC" w:rsidRPr="000B2218" w:rsidDel="001E09E8">
          <w:rPr>
            <w:lang w:val="en-US"/>
          </w:rPr>
          <w:fldChar w:fldCharType="end"/>
        </w:r>
      </w:del>
      <w:r w:rsidR="0089470C" w:rsidRPr="000B2218">
        <w:rPr>
          <w:lang w:val="en-US"/>
        </w:rPr>
        <w:t>. Heterogeneity may be present in the distribution of a species throughout its range, but the change in a species</w:t>
      </w:r>
      <w:r w:rsidR="00697697" w:rsidRPr="000B2218">
        <w:rPr>
          <w:lang w:val="en-US"/>
        </w:rPr>
        <w:t xml:space="preserve">’ </w:t>
      </w:r>
      <w:r w:rsidR="00DD4113" w:rsidRPr="000B2218">
        <w:rPr>
          <w:lang w:val="en-US"/>
        </w:rPr>
        <w:t>population density</w:t>
      </w:r>
      <w:r w:rsidR="00D766A8" w:rsidRPr="000B2218">
        <w:rPr>
          <w:lang w:val="en-US"/>
        </w:rPr>
        <w:t xml:space="preserve"> </w:t>
      </w:r>
      <w:r w:rsidR="0089470C" w:rsidRPr="000B2218">
        <w:rPr>
          <w:lang w:val="en-US"/>
        </w:rPr>
        <w:t xml:space="preserve">over time may also have a spatially varying component. </w:t>
      </w:r>
      <w:ins w:id="169" w:author="Eric Ward" w:date="2020-06-29T07:32:00Z">
        <w:r w:rsidR="006875A0" w:rsidRPr="000B2218">
          <w:rPr>
            <w:lang w:val="en-US"/>
          </w:rPr>
          <w:t xml:space="preserve">Mechanisms </w:t>
        </w:r>
        <w:r w:rsidR="00762986" w:rsidRPr="000B2218">
          <w:rPr>
            <w:lang w:val="en-US"/>
          </w:rPr>
          <w:t>responsible for spatial variability in change might be biological (e.g.</w:t>
        </w:r>
      </w:ins>
      <w:ins w:id="170" w:author="Sean Anderson" w:date="2020-06-30T11:06:00Z">
        <w:r w:rsidR="0098228C" w:rsidRPr="000B2218">
          <w:rPr>
            <w:lang w:val="en-US"/>
          </w:rPr>
          <w:t>,</w:t>
        </w:r>
      </w:ins>
      <w:ins w:id="171" w:author="Eric Ward" w:date="2020-06-29T07:32:00Z">
        <w:r w:rsidR="00762986" w:rsidRPr="000B2218">
          <w:rPr>
            <w:lang w:val="en-US"/>
          </w:rPr>
          <w:t xml:space="preserve"> </w:t>
        </w:r>
      </w:ins>
      <w:ins w:id="172" w:author="Eric Ward" w:date="2020-06-29T07:33:00Z">
        <w:r w:rsidR="00762986" w:rsidRPr="000B2218">
          <w:rPr>
            <w:lang w:val="en-US"/>
          </w:rPr>
          <w:t xml:space="preserve">variation in birth and death rates) or forced by spatially structured pressures </w:t>
        </w:r>
      </w:ins>
      <w:ins w:id="173" w:author="Lewis.Barnett" w:date="2020-07-01T15:44:00Z">
        <w:r w:rsidR="000B2218">
          <w:rPr>
            <w:lang w:val="en-US"/>
          </w:rPr>
          <w:fldChar w:fldCharType="begin"/>
        </w:r>
      </w:ins>
      <w:ins w:id="174" w:author="Lewis.Barnett" w:date="2020-07-02T14:56:00Z">
        <w:r w:rsidR="004F7407">
          <w:rPr>
            <w:lang w:val="en-US"/>
          </w:rPr>
          <w:instrText xml:space="preserve"> ADDIN ZOTERO_ITEM CSL_CITATION {"citationID":"ArIobnEO","properties":{"formattedCitation":"(such as environmental or habitat change, and anthropogenic disturbances, e.g., Barnett et al. 2019 and references therein)","plainCitation":"(such as environmental or habitat change, and anthropogenic disturbances, e.g., Barnett et al. 2019 and references therein)","noteIndex":0},"citationItems":[{"id":15992,"uris":["http://zotero.org/users/6342351/items/NJW2H9IK"],"uri":["http://zotero.org/users/6342351/items/NJW2H9IK"],"itemData":{"id":15992,"type":"article-journal","abstract":"The spatial structure and dynamics of populations, their environment, interacting species, and anthropogenic stressors influences community stability and ecological resilience. Despite the importance of spatial processes in ecological outcomes and increasing desire to implement ecosystem-based management, fine-scale spatial dynamics have been rarely incorporated in marine fisheries management. However, advances in population modeling and data availability provide the necessary ingredients to address this disconnect between the fields of ecology and fisheries. We used random forests and spatial indices to quantify spatial heterogeneity and dynamics of US west coast demersal marine faunal density (biomass of a community or assemblage per unit area) and the total removals (catches plus discards) from the system by the groundfish bottom trawl fishery from 2002 to 2017. We expected spatial heterogeneity of removals and density to increase following implementation of depth and habitat closures – due to proximally increasing density gradients and fishing-the-line – and following catch shares because of fleet consolidation and behavioral consequences of eliminating the race to fish. However, we found mixed responses, where at the broadest community levels spatial variation in removals and density declined with habitat closures, while spatial autocorrelation of removals increased with habitat closures and declined with catch shares. Our results reveal a complex interdependence between spatial distributions of faunal density and fishery removals that has been absent in previous studies focusing on catch only, and shows how these patterns are shaped by marine policy. Values of spatial variation of density and removals were positively correlated within year (i.e., each responded with the same sign and timescale), while there was also evidence that interannual changes in the spatial variation of removals among years led those of density by one year (i.e., increases in patchiness of removals were followed by increased patchiness of density). These results hint at the presence of a stronger than expected top-down effect of fishing, given that this system is considered to be dominated by strong bottom-up effects of environmental variation on primary and secondary productivity.","container-title":"Ecological Indicators","DOI":"10.1016/j.ecolind.2019.105585","ISSN":"1470-160X","journalAbbreviation":"Ecological Indicators","language":"en","page":"105585","source":"ScienceDirect","title":"Dynamic spatial heterogeneity reveals interdependence of marine faunal density and fishery removals","URL":"http://www.sciencedirect.com/science/article/pii/S1470160X19305771","volume":"107","author":[{"family":"Barnett","given":"Lewis A. K."},{"family":"Ward","given":"Eric J."},{"family":"Jannot","given":"Jason E."},{"family":"Shelton","given":"Andrew O."}],"accessed":{"date-parts":[["2020",1,31]]},"issued":{"date-parts":[["2019",12,1]]}},"prefix":"such as environmental or habitat change, and anthropogenic disturbances, e.g., ","suffix":" and references therein"}],"schema":"https://github.com/citation-style-language/schema/raw/master/csl-citation.json"} </w:instrText>
        </w:r>
      </w:ins>
      <w:del w:id="175" w:author="Lewis.Barnett" w:date="2020-07-02T12:00:00Z">
        <w:r w:rsidR="00965C5B" w:rsidDel="000C7914">
          <w:rPr>
            <w:lang w:val="en-US"/>
          </w:rPr>
          <w:delInstrText xml:space="preserve"> ADDIN ZOTERO_ITEM CSL_CITATION {"citationID":"F85UA5Bo","properties":{"formattedCitation":"(such as environmental or habitat change, and anthropogenic disturbances, e.g., Barnett et al. 2019)","plainCitation":"(such as environmental or habitat change, and anthropogenic disturbances, e.g., Barnett et al. 2019)","noteIndex":0},"citationItems":[{"id":15992,"uris":["http://zotero.org/users/6342351/items/NJW2H9IK"],"uri":["http://zotero.org/users/6342351/items/NJW2H9IK"],"itemData":{"id":15992,"type":"article-journal","abstract":"The spatial structure and dynamics of populations, their environment, interacting species, and anthropogenic stressors influences community stability and ecological resilience. Despite the importance of spatial processes in ecological outcomes and increasing desire to implement ecosystem-based management, fine-scale spatial dynamics have been rarely incorporated in marine fisheries management. However, advances in population modeling and data availability provide the necessary ingredients to address this disconnect between the fields of ecology and fisheries. We used random forests and spatial indices to quantify spatial heterogeneity and dynamics of US west coast demersal marine faunal density (biomass of a community or assemblage per unit area) and the total removals (catches plus discards) from the system by the groundfish bottom trawl fishery from 2002 to 2017. We expected spatial heterogeneity of removals and density to increase following implementation of depth and habitat closures – due to proximally increasing density gradients and fishing-the-line – and following catch shares because of fleet consolidation and behavioral consequences of eliminating the race to fish. However, we found mixed responses, where at the broadest community levels spatial variation in removals and density declined with habitat closures, while spatial autocorrelation of removals increased with habitat closures and declined with catch shares. Our results reveal a complex interdependence between spatial distributions of faunal density and fishery removals that has been absent in previous studies focusing on catch only, and shows how these patterns are shaped by marine policy. Values of spatial variation of density and removals were positively correlated within year (i.e., each responded with the same sign and timescale), while there was also evidence that interannual changes in the spatial variation of removals among years led those of density by one year (i.e., increases in patchiness of removals were followed by increased patchiness of density). These results hint at the presence of a stronger than expected top-down effect of fishing, given that this system is considered to be dominated by strong bottom-up effects of environmental variation on primary and secondary productivity.","container-title":"Ecological Indicators","DOI":"10.1016/j.ecolind.2019.105585","ISSN":"1470-160X","journalAbbreviation":"Ecological Indicators","language":"en","page":"105585","source":"ScienceDirect","title":"Dynamic spatial heterogeneity reveals interdependence of marine faunal density and fishery removals","volume":"107","author":[{"family":"Barnett","given":"Lewis A. K."},{"family":"Ward","given":"Eric J."},{"family":"Jannot","given":"Jason E."},{"family":"Shelton","given":"Andrew O."}],"issued":{"date-parts":[["2019",12,1]]}},"prefix":"such as environmental or habitat change, and anthropogenic disturbances, e.g., "}],"schema":"https://github.com/citation-style-language/schema/raw/master/csl-citation.json"} </w:delInstrText>
        </w:r>
      </w:del>
      <w:r w:rsidR="000B2218">
        <w:rPr>
          <w:lang w:val="en-US"/>
        </w:rPr>
        <w:fldChar w:fldCharType="separate"/>
      </w:r>
      <w:r w:rsidR="00A01347" w:rsidRPr="00A01347">
        <w:t>(such as environmental or habitat change, and anthropogenic disturbances, e.g., Barnett et al. 2019 and references therein)</w:t>
      </w:r>
      <w:ins w:id="176" w:author="Lewis.Barnett" w:date="2020-07-01T15:44:00Z">
        <w:r w:rsidR="000B2218">
          <w:rPr>
            <w:lang w:val="en-US"/>
          </w:rPr>
          <w:fldChar w:fldCharType="end"/>
        </w:r>
      </w:ins>
      <w:ins w:id="177" w:author="Eric Ward" w:date="2020-06-29T07:33:00Z">
        <w:r w:rsidR="00762986" w:rsidRPr="000B2218">
          <w:rPr>
            <w:lang w:val="en-US"/>
          </w:rPr>
          <w:t xml:space="preserve">. </w:t>
        </w:r>
      </w:ins>
      <w:r w:rsidR="0089470C" w:rsidRPr="000B2218">
        <w:rPr>
          <w:lang w:val="en-US"/>
        </w:rPr>
        <w:t>Consequently, attempting to describe a uniform shift in distribution across a broad geographic range can be misleading</w:t>
      </w:r>
      <w:ins w:id="178" w:author="Lewis.Barnett" w:date="2020-06-28T14:32:00Z">
        <w:r w:rsidR="00F07A63" w:rsidRPr="000B2218">
          <w:rPr>
            <w:lang w:val="en-US"/>
          </w:rPr>
          <w:t xml:space="preserve"> </w:t>
        </w:r>
        <w:r w:rsidR="00F07A63" w:rsidRPr="00DA4426">
          <w:rPr>
            <w:lang w:val="en-US"/>
          </w:rPr>
          <w:fldChar w:fldCharType="begin"/>
        </w:r>
      </w:ins>
      <w:ins w:id="179" w:author="Lewis.Barnett" w:date="2020-07-02T14:56:00Z">
        <w:r w:rsidR="004F7407">
          <w:rPr>
            <w:lang w:val="en-US"/>
          </w:rPr>
          <w:instrText xml:space="preserve"> ADDIN ZOTERO_ITEM CSL_CITATION {"citationID":"3SMgMcfL","properties":{"formattedCitation":"(Sagarin et al. 2006)","plainCitation":"(Sagarin et al. 2006)","noteIndex":0},"citationItems":[{"id":10957,"uris":["http://zotero.org/users/6342351/items/V8KG2QEB"],"uri":["http://zotero.org/users/6342351/items/V8KG2QEB"],"itemData":{"id":10957,"type":"article-journal","abstract":"The assumption that species are most abundant in the center of their range and decline in abundance toward the range edges has a long history in the ecological literature. This assumption has driven basic and applied ecological and evolutionary hypotheses about the causes of species range limits and their responses to climate change. Here, we review recent studies that are taking biogeographical ecology beyond previously held assumptions by observing populations in the field across large parts of the species range. When these studies combine data on abundance, demographics, organismal physiology, genetics and physical factors, they provide a promising approach for teasing out ecological and evolutionary mechanisms of the patterns and processes underlying species ranges.","container-title":"Trends in Ecology &amp; Evolution","issue":"9","page":"524-530","title":"Moving beyond assumptions to understand abundance distributions across the ranges of species","URL":"http://www.sciencedirect.com/science/article/B6VJ1-4KCRS5F-1/2/36be80cfeeb08d1641d8909756a5b023","volume":"21","author":[{"family":"Sagarin","given":"Raphael D."},{"family":"Gaines","given":"Steven D."},{"family":"Gaylord","given":"Brian"}],"issued":{"date-parts":[["2006"]]}}}],"schema":"https://github.com/citation-style-language/schema/raw/master/csl-citation.json"} </w:instrText>
        </w:r>
      </w:ins>
      <w:r w:rsidR="00F07A63" w:rsidRPr="00DA4426">
        <w:rPr>
          <w:lang w:val="en-US"/>
        </w:rPr>
        <w:fldChar w:fldCharType="separate"/>
      </w:r>
      <w:r w:rsidR="00A01347" w:rsidRPr="00A01347">
        <w:t>(</w:t>
      </w:r>
      <w:proofErr w:type="spellStart"/>
      <w:r w:rsidR="00A01347" w:rsidRPr="00A01347">
        <w:t>Sagarin</w:t>
      </w:r>
      <w:proofErr w:type="spellEnd"/>
      <w:r w:rsidR="00A01347" w:rsidRPr="00A01347">
        <w:t xml:space="preserve"> et al. 2006)</w:t>
      </w:r>
      <w:ins w:id="180" w:author="Lewis.Barnett" w:date="2020-06-28T14:32:00Z">
        <w:r w:rsidR="00F07A63" w:rsidRPr="00DA4426">
          <w:rPr>
            <w:lang w:val="en-US"/>
          </w:rPr>
          <w:fldChar w:fldCharType="end"/>
        </w:r>
      </w:ins>
      <w:r w:rsidR="0089470C" w:rsidRPr="000B2218">
        <w:rPr>
          <w:lang w:val="en-US"/>
        </w:rPr>
        <w:t>, particularly when different regions exhibit contrasting trends. For example, if densities increase at opposing range boundaries at an equivalent rate, there may be no trend in the range-wide COG, masking finer-scale shifts. Thus, when using spatial indicators to describe species distribution shifts, the spatial scale of aggregation can affect inference</w:t>
      </w:r>
      <w:ins w:id="181" w:author="Lewis.Barnett" w:date="2020-07-02T13:45:00Z">
        <w:r w:rsidR="00017607">
          <w:rPr>
            <w:lang w:val="en-US"/>
          </w:rPr>
          <w:t xml:space="preserve"> </w:t>
        </w:r>
        <w:r w:rsidR="00017607">
          <w:rPr>
            <w:lang w:val="en-US"/>
          </w:rPr>
          <w:fldChar w:fldCharType="begin"/>
        </w:r>
      </w:ins>
      <w:ins w:id="182" w:author="Lewis.Barnett" w:date="2020-07-02T14:56:00Z">
        <w:r w:rsidR="004F7407">
          <w:rPr>
            <w:lang w:val="en-US"/>
          </w:rPr>
          <w:instrText xml:space="preserve"> ADDIN ZOTERO_ITEM CSL_CITATION {"citationID":"geBArZwn","properties":{"formattedCitation":"(e.g., Connor et al. 2019)","plainCitation":"(e.g., Connor et al. 2019)","noteIndex":0},"citationItems":[{"id":15855,"uris":["http://zotero.org/users/6342351/items/EY4GIYPN"],"uri":["http://zotero.org/users/6342351/items/EY4GIYPN"],"itemData":{"id":15855,"type":"article-journal","container-title":"Scientific Reports","DOI":"10.1038/s41598-019-50953-z","ISSN":"2045-2322","issue":"1","journalAbbreviation":"Sci Rep","language":"en","page":"14563","source":"DOI.org (Crossref)","title":"Interactive spatial scale effects on species distribution modeling: The case of the giant panda","title-short":"Interactive spatial scale effects on species distribution modeling","URL":"http://www.nature.com/articles/s41598-019-50953-z","volume":"9","author":[{"family":"Connor","given":"Thomas"},{"family":"Viña","given":"Andrés"},{"family":"Winkler","given":"Julie A."},{"family":"Hull","given":"Vanessa"},{"family":"Tang","given":"Ying"},{"family":"Shortridge","given":"Ashton"},{"family":"Yang","given":"Hongbo"},{"family":"Zhao","given":"Zhiqiang"},{"family":"Wang","given":"Fang"},{"family":"Zhang","given":"Jindong"},{"family":"Zhang","given":"Zejun"},{"family":"Zhou","given":"Caiquan"},{"family":"Bai","given":"Wenke"},{"family":"Liu","given":"Jianguo"}],"accessed":{"date-parts":[["2019",11,22]]},"issued":{"date-parts":[["2019",12]]}},"prefix":"e.g., "}],"schema":"https://github.com/citation-style-language/schema/raw/master/csl-citation.json"} </w:instrText>
        </w:r>
      </w:ins>
      <w:r w:rsidR="00017607">
        <w:rPr>
          <w:lang w:val="en-US"/>
        </w:rPr>
        <w:fldChar w:fldCharType="separate"/>
      </w:r>
      <w:r w:rsidR="00A01347" w:rsidRPr="00A01347">
        <w:t>(e.g., Connor et al. 2019)</w:t>
      </w:r>
      <w:ins w:id="183" w:author="Lewis.Barnett" w:date="2020-07-02T13:45:00Z">
        <w:r w:rsidR="00017607">
          <w:rPr>
            <w:lang w:val="en-US"/>
          </w:rPr>
          <w:fldChar w:fldCharType="end"/>
        </w:r>
      </w:ins>
      <w:r w:rsidR="0089470C" w:rsidRPr="000B2218">
        <w:rPr>
          <w:lang w:val="en-US"/>
        </w:rPr>
        <w:t xml:space="preserve">, as in the classic problem of pattern and scale in ecology </w:t>
      </w:r>
      <w:r w:rsidR="0089470C" w:rsidRPr="00DA4426">
        <w:rPr>
          <w:lang w:val="en-US"/>
        </w:rPr>
        <w:fldChar w:fldCharType="begin"/>
      </w:r>
      <w:ins w:id="184" w:author="Lewis.Barnett" w:date="2020-07-02T14:56:00Z">
        <w:r w:rsidR="004F7407">
          <w:rPr>
            <w:lang w:val="en-US"/>
          </w:rPr>
          <w:instrText xml:space="preserve"> ADDIN ZOTERO_ITEM CSL_CITATION {"citationID":"q9q9pOMA","properties":{"formattedCitation":"(Levin 1992)","plainCitation":"(Levin 1992)","noteIndex":0},"citationItems":[{"id":15179,"uris":["http://zotero.org/users/6342351/items/8D88X3HY"],"uri":["http://zotero.org/users/6342351/items/8D88X3HY"],"itemData":{"id":15179,"type":"article-journal","container-title":"Ecology","issue":"6","page":"1943-1967","source":"Google Scholar","title":"The problem of pattern and scale in ecology: the Robert H. MacArthur award lecture","title-short":"The problem of pattern and scale in ecology","URL":"http://www.esajournals.org/doi/abs/10.2307/1941447","volume":"73","author":[{"family":"Levin","given":"S. A."}],"accessed":{"date-parts":[["2013",1,3]]},"issued":{"date-parts":[["1992"]]}}}],"schema":"https://github.com/citation-style-language/schema/raw/master/csl-citation.json"} </w:instrText>
        </w:r>
      </w:ins>
      <w:ins w:id="185" w:author="Lewis Barnett" w:date="2020-06-16T14:27:00Z">
        <w:del w:id="186" w:author="Lewis.Barnett" w:date="2020-07-02T14:56:00Z">
          <w:r w:rsidR="003C0549" w:rsidRPr="000B2218" w:rsidDel="004F7407">
            <w:rPr>
              <w:lang w:val="en-US"/>
            </w:rPr>
            <w:delInstrText xml:space="preserve"> ADDIN ZOTERO_ITEM CSL_CITATION {"citationID":"q9q9pOMA","properties":{"formattedCitation":"(Levin 1992)","plainCitation":"(Levin 1992)","noteIndex":0},"citationItems":[{"id":15179,"uris":["http://zotero.org/users/6342351/items/8D88X3HY"],"uri":["http://zotero.org/users/6342351/items/8D88X3HY"],"itemData":{"id":15179,"type":"article-journal","container-title":"Ecology","issue":"6","page":"1943-1967","source":"Google Scholar","title":"The problem of pattern and scale in ecology: the Robert H. MacArthur award lecture","title-short":"The problem of pattern and scale in ecology","volume":"73","author":[{"family":"Levin","given":"S. A."}],"issued":{"date-parts":[["1992"]]}}}],"schema":"https://github.com/citation-style-language/schema/raw/master/csl-citation.json"} </w:delInstrText>
          </w:r>
        </w:del>
      </w:ins>
      <w:del w:id="187" w:author="Lewis.Barnett" w:date="2020-07-02T14:56:00Z">
        <w:r w:rsidR="0089470C" w:rsidRPr="000B2218" w:rsidDel="004F7407">
          <w:rPr>
            <w:lang w:val="en-US"/>
          </w:rPr>
          <w:delInstrText xml:space="preserve"> ADDIN ZOTERO_ITEM CSL_CITATION {"citationID":"q9q9pOMA","properties":{"formattedCitation":"(Levin 1992)","plainCitation":"(Levin 1992)","noteIndex":0},"citationItems":[{"id":15179,"uris":["http://zotero.org/users/local/BQs8dIsK/items/8D88X3HY"],"uri":["http://zotero.org/users/local/BQs8dIsK/items/8D88X3HY"],"itemData":{"id":15179,"type":"article-journal","title":"The problem of pattern and scale in ecology: the Robert H. MacArthur award lecture","container-title":"Ecology","page":"1943-1967","volume":"73","issue":"6","source":"Google Scholar","title-short":"The problem of pattern and scale in ecology","author":[{"family":"Levin","given":"S. A."}],"issued":{"date-parts":[["1992"]]}}}],"schema":"https://github.com/citation-style-language/schema/raw/master/csl-citation.json"} </w:delInstrText>
        </w:r>
      </w:del>
      <w:r w:rsidR="0089470C" w:rsidRPr="00DA4426">
        <w:rPr>
          <w:lang w:val="en-US"/>
        </w:rPr>
        <w:fldChar w:fldCharType="separate"/>
      </w:r>
      <w:r w:rsidR="00A01347" w:rsidRPr="00A01347">
        <w:t>(Levin 1992)</w:t>
      </w:r>
      <w:r w:rsidR="0089470C" w:rsidRPr="00DA4426">
        <w:rPr>
          <w:lang w:val="en-US"/>
        </w:rPr>
        <w:fldChar w:fldCharType="end"/>
      </w:r>
      <w:r w:rsidR="0089470C" w:rsidRPr="000B2218">
        <w:rPr>
          <w:lang w:val="en-US"/>
        </w:rPr>
        <w:t xml:space="preserve">. Therefore, there is a general need to develop objective methods for defining appropriate scales to evaluate changes in species distributions. Such tools are widely applicable for solving specific problems in fish and wildlife conservation and management by defining spatial domains with distinct population </w:t>
      </w:r>
      <w:del w:id="188" w:author="Lewis.Barnett" w:date="2020-06-28T14:41:00Z">
        <w:r w:rsidR="0089470C" w:rsidRPr="000B2218" w:rsidDel="00025B39">
          <w:rPr>
            <w:lang w:val="en-US"/>
          </w:rPr>
          <w:delText>dynamics</w:delText>
        </w:r>
      </w:del>
      <w:ins w:id="189" w:author="Lewis.Barnett" w:date="2020-06-28T14:41:00Z">
        <w:r w:rsidR="00025B39" w:rsidRPr="000B2218">
          <w:rPr>
            <w:lang w:val="en-US"/>
          </w:rPr>
          <w:t>trends</w:t>
        </w:r>
      </w:ins>
      <w:r w:rsidR="0089470C" w:rsidRPr="000B2218">
        <w:rPr>
          <w:lang w:val="en-US"/>
        </w:rPr>
        <w:t>.</w:t>
      </w:r>
    </w:p>
    <w:p w14:paraId="461012C6" w14:textId="6BBDC829" w:rsidR="00AD13D5" w:rsidRPr="00DA4426" w:rsidRDefault="00952EEB" w:rsidP="00AF5CC6">
      <w:pPr>
        <w:spacing w:after="120" w:line="480" w:lineRule="auto"/>
        <w:ind w:firstLine="720"/>
        <w:rPr>
          <w:ins w:id="190" w:author="Lewis.Barnett" w:date="2020-06-28T22:11:00Z"/>
          <w:lang w:val="en-US"/>
        </w:rPr>
      </w:pPr>
      <w:ins w:id="191" w:author="Lewis.Barnett" w:date="2020-06-28T21:19:00Z">
        <w:r w:rsidRPr="000B2218">
          <w:rPr>
            <w:lang w:val="en-US"/>
          </w:rPr>
          <w:t xml:space="preserve">Techniques for estimating how populations vary over space and time evolved rapidly </w:t>
        </w:r>
      </w:ins>
      <w:ins w:id="192" w:author="Lewis.Barnett" w:date="2020-06-28T21:23:00Z">
        <w:r w:rsidRPr="000B2218">
          <w:rPr>
            <w:lang w:val="en-US"/>
          </w:rPr>
          <w:t>with increases in computational power</w:t>
        </w:r>
        <w:del w:id="193" w:author="Sean Anderson" w:date="2020-06-30T11:07:00Z">
          <w:r w:rsidRPr="000B2218" w:rsidDel="00751EB6">
            <w:rPr>
              <w:lang w:val="en-US"/>
            </w:rPr>
            <w:delText>,</w:delText>
          </w:r>
        </w:del>
        <w:r w:rsidRPr="000B2218">
          <w:rPr>
            <w:lang w:val="en-US"/>
          </w:rPr>
          <w:t xml:space="preserve"> and the development of</w:t>
        </w:r>
      </w:ins>
      <w:ins w:id="194" w:author="Lewis.Barnett" w:date="2020-06-28T21:21:00Z">
        <w:r w:rsidRPr="000B2218">
          <w:rPr>
            <w:lang w:val="en-US"/>
          </w:rPr>
          <w:t xml:space="preserve"> novel methods and </w:t>
        </w:r>
      </w:ins>
      <w:ins w:id="195" w:author="Lewis.Barnett" w:date="2020-06-28T21:22:00Z">
        <w:r w:rsidRPr="000B2218">
          <w:rPr>
            <w:lang w:val="en-US"/>
          </w:rPr>
          <w:t>applications</w:t>
        </w:r>
      </w:ins>
      <w:ins w:id="196" w:author="Lewis.Barnett" w:date="2020-06-28T21:21:00Z">
        <w:r w:rsidRPr="000B2218">
          <w:rPr>
            <w:lang w:val="en-US"/>
          </w:rPr>
          <w:t xml:space="preserve"> </w:t>
        </w:r>
      </w:ins>
      <w:ins w:id="197" w:author="Lewis.Barnett" w:date="2020-06-28T21:22:00Z">
        <w:r w:rsidRPr="000B2218">
          <w:rPr>
            <w:lang w:val="en-US"/>
          </w:rPr>
          <w:t xml:space="preserve">of </w:t>
        </w:r>
      </w:ins>
      <w:ins w:id="198" w:author="Lewis.Barnett" w:date="2020-06-28T21:23:00Z">
        <w:r w:rsidRPr="000B2218">
          <w:rPr>
            <w:lang w:val="en-US"/>
          </w:rPr>
          <w:t xml:space="preserve">tools such as </w:t>
        </w:r>
      </w:ins>
      <w:ins w:id="199" w:author="Lewis.Barnett" w:date="2020-06-28T21:22:00Z">
        <w:r w:rsidRPr="000B2218">
          <w:rPr>
            <w:lang w:val="en-US"/>
          </w:rPr>
          <w:t>hierarchical statistical models</w:t>
        </w:r>
      </w:ins>
      <w:ins w:id="200" w:author="Lewis.Barnett" w:date="2020-06-28T21:19:00Z">
        <w:r w:rsidRPr="000B2218">
          <w:rPr>
            <w:lang w:val="en-US"/>
          </w:rPr>
          <w:t xml:space="preserve">. </w:t>
        </w:r>
      </w:ins>
      <w:ins w:id="201" w:author="Lewis.Barnett" w:date="2020-06-28T21:24:00Z">
        <w:r w:rsidRPr="000B2218">
          <w:rPr>
            <w:lang w:val="en-US"/>
          </w:rPr>
          <w:t>Some of the</w:t>
        </w:r>
      </w:ins>
      <w:ins w:id="202" w:author="Lewis.Barnett" w:date="2020-06-28T21:19:00Z">
        <w:r w:rsidRPr="000B2218">
          <w:rPr>
            <w:lang w:val="en-US"/>
          </w:rPr>
          <w:t xml:space="preserve"> largest methodological changes have been advances in spatiotemporal analyses that </w:t>
        </w:r>
        <w:del w:id="203" w:author="Sean Anderson" w:date="2020-06-30T11:08:00Z">
          <w:r w:rsidRPr="000B2218" w:rsidDel="00751EB6">
            <w:rPr>
              <w:lang w:val="en-US"/>
            </w:rPr>
            <w:delText>have modeled</w:delText>
          </w:r>
        </w:del>
      </w:ins>
      <w:ins w:id="204" w:author="Sean Anderson" w:date="2020-06-30T11:08:00Z">
        <w:r w:rsidR="00751EB6" w:rsidRPr="000B2218">
          <w:rPr>
            <w:lang w:val="en-US"/>
          </w:rPr>
          <w:t>model</w:t>
        </w:r>
      </w:ins>
      <w:ins w:id="205" w:author="Lewis.Barnett" w:date="2020-06-28T21:19:00Z">
        <w:r w:rsidRPr="000B2218">
          <w:rPr>
            <w:lang w:val="en-US"/>
          </w:rPr>
          <w:t xml:space="preserve"> space continuously and explicitly accounted for spatial autocorrelation between spatially</w:t>
        </w:r>
      </w:ins>
      <w:ins w:id="206" w:author="Sean Anderson" w:date="2020-06-30T11:08:00Z">
        <w:r w:rsidR="00751EB6" w:rsidRPr="000B2218">
          <w:rPr>
            <w:lang w:val="en-US"/>
          </w:rPr>
          <w:t xml:space="preserve"> </w:t>
        </w:r>
      </w:ins>
      <w:ins w:id="207" w:author="Lewis.Barnett" w:date="2020-06-28T21:19:00Z">
        <w:del w:id="208" w:author="Sean Anderson" w:date="2020-06-30T11:08:00Z">
          <w:r w:rsidRPr="000B2218" w:rsidDel="00751EB6">
            <w:rPr>
              <w:lang w:val="en-US"/>
            </w:rPr>
            <w:delText>-</w:delText>
          </w:r>
        </w:del>
        <w:r w:rsidRPr="000B2218">
          <w:rPr>
            <w:lang w:val="en-US"/>
          </w:rPr>
          <w:t xml:space="preserve">referenced observations that </w:t>
        </w:r>
        <w:r w:rsidRPr="000B2218">
          <w:rPr>
            <w:lang w:val="en-US"/>
          </w:rPr>
          <w:lastRenderedPageBreak/>
          <w:t xml:space="preserve">are proximate in both space and time </w:t>
        </w:r>
      </w:ins>
      <w:ins w:id="209" w:author="Lewis.Barnett" w:date="2020-06-28T21:29:00Z">
        <w:r w:rsidRPr="00DA4426">
          <w:rPr>
            <w:lang w:val="en-US"/>
          </w:rPr>
          <w:fldChar w:fldCharType="begin"/>
        </w:r>
      </w:ins>
      <w:r w:rsidR="00A01347">
        <w:rPr>
          <w:lang w:val="en-US"/>
        </w:rPr>
        <w:instrText xml:space="preserve"> ADDIN ZOTERO_ITEM CSL_CITATION {"citationID":"bBVCQYE4","properties":{"formattedCitation":"(e.g., Banerjee et al. 2008, Finley et al. 2009, Latimer et al. 2009, Cressie and Wikle 2011, Shelton et al. 2014, Thorson et al. 2015)","plainCitation":"(e.g., Banerjee et al. 2008, Finley et al. 2009, Latimer et al. 2009, Cressie and Wikle 2011, Shelton et al. 2014, Thorson et al. 2015)","noteIndex":0},"citationItems":[{"id":9855,"uris":["http://zotero.org/users/6342351/items/7NJKMJ6N"],"uri":["http://zotero.org/users/6342351/items/7NJKMJ6N"],"itemData":{"id":9855,"type":"article-journal","abstract":"Summary. With scientific data available at geocoded locations, investigators are increasingly turning to spatial process models for carrying out statistical inference. Over the last decade, hierarchical models implemented through Markov chain Monte Carlo methods have become especially popular for spatial modelling, given their flexibility and power to fit models that would be infeasible with classical methods as well as their avoidance of possibly inappropriate asymptotics. However, fitting hierarchical spatial models often involves expensive matrix decompositions whose computational complexity increases in cubic order with the number of spatial locations, rendering such models infeasible for large spatial data sets. This computational burden is exacerbated in multivariate settings with several spatially dependent response variables. It is also aggravated when data are collected at frequent time points and spatiotemporal process models are used. With regard to this challenge, our contribution is to work with what we call predictive process models for spatial and spatiotemporal data. Every spatial (or spatiotemporal) process induces a predictive process model (in fact, arbitrarily many of them). The latter models project process realizations of the former to a lower dimensional subspace, thereby reducing the computational burden. Hence, we achieve the flexibility to accommodate non-stationary, non-Gaussian, possibly multivariate, possibly spatiotemporal processes in the context of large data sets. We discuss attractive theoretical properties of these predictive processes. We also provide a computational template encompassing these diverse settings. Finally, we illustrate the approach with simulated and real data sets.","container-title":"Journal of the Royal Statistical Society: Series B (Statistical Methodology)","DOI":"10.1111/j.1467-9868.2008.00663.x","ISSN":"1467-9868","issue":"4","language":"en","page":"825-848","source":"Wiley Online Library","title":"Gaussian predictive process models for large spatial data sets","URL":"http://onlinelibrary.wiley.com/doi/10.1111/j.1467-9868.2008.00663.x/abstract","volume":"70","author":[{"family":"Banerjee","given":"Sudipto"},{"family":"Gelfand","given":"Alan E."},{"family":"Finley","given":"Andrew O."},{"family":"Sang","given":"Huiyan"}],"accessed":{"date-parts":[["2014",2,4]]},"issued":{"date-parts":[["2008"]]}},"prefix":"e.g., "},{"id":16239,"uris":["http://zotero.org/users/6342351/items/UMHTI2UK"],"uri":["http://zotero.org/users/6342351/items/UMHTI2UK"],"itemData":{"id":16239,"type":"article-journal","container-title":"Comput. Stat. Data Anal.","DOI":"10.1016/j.csda.2008.09.008","issue":"8","language":"en","page":"2873–2884","title":"Improving the Performance of Predictive Process Modeling for Large Datasets","volume":"53","author":[{"family":"Finley","given":"Andrew O."},{"family":"Sang","given":"Huiyan"},{"family":"Banerjee","given":"Sudipto"},{"family":"Gelfand","given":"Alan E."}],"issued":{"date-parts":[["2009"]]}}},{"id":"lB8OmsKd/udYLD97f","uris":["http://zotero.org/users/2529419/items/4NTJB76B"],"uri":["http://zotero.org/users/2529419/items/4NTJB76B"],"itemData":{"id":"ZWhcxDBs/5t2nyMXR","type":"article-journal","title":"Hierarchical models facilitate spatial analysis of large data sets: a case study on invasive plant species in the northeastern United States","container-title":"Ecology Letters","page":"144-154","volume":"12","issue":"2","source":"Wiley Online Library","abstract":"Many critical ecological issues require the analysis of large spatial point data sets – for example, modelling species distributions, abundance and spread from survey data. But modelling spatial relationships, especially in large point data sets, presents major computational challenges. We use a novel Bayesian hierarchical statistical approach, ‘spatial predictive process’ modelling, to predict the distribution of a major invasive plant species, Celastrus orbiculatus, in the northeastern USA. The model runs orders of magnitude faster than traditional geostatistical models on a large data set of c. 4000 points, and performs better than generalized linear models, generalized additive models and geographically weighted regression in cross-validation. We also use this approach to model simultaneously the distributions of a set of four major invasive species in a spatially explicit multivariate model. This multispecies analysis demonstrates that some pairs of species exhibit negative residual spatial covariation, suggesting potential competitive interaction or divergent responses to unmeasured factors.","DOI":"10.1111/j.1461-0248.2008.01270.x","ISSN":"1461-0248","title-short":"Hierarchical models facilitate spatial analysis of large data sets","language":"en","author":[{"family":"Latimer","given":"A. M."},{"family":"Banerjee","given":"S."},{"family":"Jr","given":"H. Sang"},{"family":"Mosher","given":"E. S."},{"family":"Jr","given":"J. A. Silander"}],"issued":{"date-parts":[["2009"]]}}},{"id":6138,"uris":["http://zotero.org/users/6342351/items/9Y6SF8X6"],"uri":["http://zotero.org/users/6342351/items/9Y6SF8X6"],"itemData":{"id":6138,"type":"book","event-place":"Hoboken, New Jersey","publisher":"John Wiley &amp; Sons","publisher-place":"Hoboken, New Jersey","source":"Google Scholar","title":"Statistics for spatio-temporal data","URL":"http://books.google.com/books?hl=en&amp;lr=&amp;id=-kOC6D0DiNYC&amp;oi=fnd&amp;pg=PR15&amp;dq=wikle+cressie+spatiotemporal&amp;ots=hiPde6tJqW&amp;sig=PDh4e1XJzGRAuZvUTOdCyYuxRKM#v=onepage&amp;q=wikle%20cressie%20spatiotemporal&amp;f=false","author":[{"family":"Cressie","given":"Noel"},{"family":"Wikle","given":"Christopher K."}],"issued":{"date-parts":[["2011"]]}}},{"id":"lB8OmsKd/vYxhzx5b","uris":["http://zotero.org/users/2529419/items/3URC5K6B"],"uri":["http://zotero.org/users/2529419/items/3URC5K6B"],"itemData":{"id":"gjGjZbSL/9h5uXZF3","type":"article-journal","title":"Spatial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E."}],"issued":{"date-parts":[["2014",7,8]]}}},{"id":"lB8OmsKd/5a2cTRfy","uris":["http://zotero.org/users/2529419/items/PCF4QQP6"],"uri":["http://zotero.org/users/2529419/items/PCF4QQP6"],"itemData":{"id":"gjGjZbSL/69HX3cYR","type":"article-journal","title":"Geostatistical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ins w:id="210" w:author="Lewis.Barnett" w:date="2020-06-28T21:29:00Z">
        <w:r w:rsidRPr="00DA4426">
          <w:rPr>
            <w:lang w:val="en-US"/>
          </w:rPr>
          <w:fldChar w:fldCharType="separate"/>
        </w:r>
      </w:ins>
      <w:r w:rsidR="00A01347" w:rsidRPr="00A01347">
        <w:t xml:space="preserve">(e.g., Banerjee et al. 2008, Finley et al. 2009, Latimer et al. 2009, </w:t>
      </w:r>
      <w:proofErr w:type="spellStart"/>
      <w:r w:rsidR="00A01347" w:rsidRPr="00A01347">
        <w:t>Cressie</w:t>
      </w:r>
      <w:proofErr w:type="spellEnd"/>
      <w:r w:rsidR="00A01347" w:rsidRPr="00A01347">
        <w:t xml:space="preserve"> and </w:t>
      </w:r>
      <w:proofErr w:type="spellStart"/>
      <w:r w:rsidR="00A01347" w:rsidRPr="00A01347">
        <w:t>Wikle</w:t>
      </w:r>
      <w:proofErr w:type="spellEnd"/>
      <w:r w:rsidR="00A01347" w:rsidRPr="00A01347">
        <w:t xml:space="preserve"> 2011, Shelton et al. 2014, Thorson et al. 2015)</w:t>
      </w:r>
      <w:ins w:id="211" w:author="Lewis.Barnett" w:date="2020-06-28T21:29:00Z">
        <w:r w:rsidRPr="00DA4426">
          <w:rPr>
            <w:lang w:val="en-US"/>
          </w:rPr>
          <w:fldChar w:fldCharType="end"/>
        </w:r>
      </w:ins>
      <w:ins w:id="212" w:author="Lewis.Barnett" w:date="2020-06-28T21:19:00Z">
        <w:r w:rsidRPr="00DA4426">
          <w:rPr>
            <w:lang w:val="en-US"/>
          </w:rPr>
          <w:t xml:space="preserve">. </w:t>
        </w:r>
      </w:ins>
      <w:ins w:id="213" w:author="Lewis.Barnett" w:date="2020-06-28T21:34:00Z">
        <w:r w:rsidR="009A2A95" w:rsidRPr="00DA4426">
          <w:rPr>
            <w:lang w:val="en-US"/>
          </w:rPr>
          <w:t xml:space="preserve">There are a number of advantages of estimating a species’ density in a framework that accounts for spatial or spatiotemporal variation. First, explicitly accounting for spatial variation in density has been shown to increase precision of estimated temporal trends </w:t>
        </w:r>
        <w:r w:rsidR="009A2A95" w:rsidRPr="00DA4426">
          <w:rPr>
            <w:lang w:val="en-US"/>
          </w:rPr>
          <w:fldChar w:fldCharType="begin"/>
        </w:r>
      </w:ins>
      <w:r w:rsidR="00A01347">
        <w:rPr>
          <w:lang w:val="en-US"/>
        </w:rPr>
        <w:instrText xml:space="preserve"> ADDIN ZOTERO_ITEM CSL_CITATION {"citationID":"v5MYhubN","properties":{"formattedCitation":"(Thorson et al. 2015)","plainCitation":"(Thorson et al. 2015)","noteIndex":0},"citationItems":[{"id":"lB8OmsKd/5a2cTRfy","uris":["http://zotero.org/users/2529419/items/PCF4QQP6"],"uri":["http://zotero.org/users/2529419/items/PCF4QQP6"],"itemData":{"id":2703,"type":"article-journal","title":"Geostatistical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ins w:id="214" w:author="Lewis.Barnett" w:date="2020-06-28T21:34:00Z">
        <w:r w:rsidR="009A2A95" w:rsidRPr="00DA4426">
          <w:rPr>
            <w:lang w:val="en-US"/>
          </w:rPr>
          <w:fldChar w:fldCharType="separate"/>
        </w:r>
      </w:ins>
      <w:r w:rsidR="00A01347" w:rsidRPr="00A01347">
        <w:t>(Thorson et al. 2015)</w:t>
      </w:r>
      <w:ins w:id="215" w:author="Lewis.Barnett" w:date="2020-06-28T21:34:00Z">
        <w:r w:rsidR="009A2A95" w:rsidRPr="00DA4426">
          <w:rPr>
            <w:lang w:val="en-US"/>
          </w:rPr>
          <w:fldChar w:fldCharType="end"/>
        </w:r>
        <w:r w:rsidR="009A2A95" w:rsidRPr="00DA4426">
          <w:rPr>
            <w:lang w:val="en-US"/>
          </w:rPr>
          <w:t xml:space="preserve">. Second, modeling spatial or spatiotemporal variation in </w:t>
        </w:r>
      </w:ins>
      <w:ins w:id="216" w:author="Lewis.Barnett" w:date="2020-06-28T21:37:00Z">
        <w:r w:rsidR="009A2A95" w:rsidRPr="00DA4426">
          <w:rPr>
            <w:lang w:val="en-US"/>
          </w:rPr>
          <w:t>population</w:t>
        </w:r>
      </w:ins>
      <w:ins w:id="217" w:author="Lewis.Barnett" w:date="2020-06-28T21:34:00Z">
        <w:r w:rsidR="009A2A95" w:rsidRPr="00DA4426">
          <w:rPr>
            <w:lang w:val="en-US"/>
          </w:rPr>
          <w:t xml:space="preserve"> density </w:t>
        </w:r>
      </w:ins>
      <w:ins w:id="218" w:author="Lewis.Barnett" w:date="2020-06-28T21:37:00Z">
        <w:r w:rsidR="009A2A95" w:rsidRPr="00DA4426">
          <w:rPr>
            <w:lang w:val="en-US"/>
          </w:rPr>
          <w:t>can be per</w:t>
        </w:r>
      </w:ins>
      <w:ins w:id="219" w:author="Lewis.Barnett" w:date="2020-06-28T21:38:00Z">
        <w:r w:rsidR="009A2A95" w:rsidRPr="00DA4426">
          <w:rPr>
            <w:lang w:val="en-US"/>
          </w:rPr>
          <w:t>formed within</w:t>
        </w:r>
        <w:del w:id="220" w:author="Sean Anderson" w:date="2020-06-30T11:08:00Z">
          <w:r w:rsidR="009A2A95" w:rsidRPr="00DA4426" w:rsidDel="00074DD9">
            <w:rPr>
              <w:lang w:val="en-US"/>
            </w:rPr>
            <w:delText xml:space="preserve"> very </w:delText>
          </w:r>
        </w:del>
      </w:ins>
      <w:ins w:id="221" w:author="Sean Anderson" w:date="2020-06-30T11:09:00Z">
        <w:r w:rsidR="00074DD9" w:rsidRPr="00DA4426">
          <w:rPr>
            <w:lang w:val="en-US"/>
          </w:rPr>
          <w:t xml:space="preserve"> </w:t>
        </w:r>
      </w:ins>
      <w:ins w:id="222" w:author="Lewis.Barnett" w:date="2020-06-28T21:38:00Z">
        <w:r w:rsidR="009A2A95" w:rsidRPr="00DA4426">
          <w:rPr>
            <w:lang w:val="en-US"/>
          </w:rPr>
          <w:t xml:space="preserve">flexible and established frameworks such as </w:t>
        </w:r>
      </w:ins>
      <w:ins w:id="223" w:author="Lewis.Barnett" w:date="2020-06-28T21:34:00Z">
        <w:r w:rsidR="009A2A95" w:rsidRPr="00DA4426">
          <w:rPr>
            <w:lang w:val="en-US"/>
          </w:rPr>
          <w:t xml:space="preserve">mixed-effect models where the spatial or spatiotemporal components are estimated as random effects </w:t>
        </w:r>
        <w:r w:rsidR="009A2A95" w:rsidRPr="00DA4426">
          <w:rPr>
            <w:lang w:val="en-US"/>
          </w:rPr>
          <w:fldChar w:fldCharType="begin"/>
        </w:r>
      </w:ins>
      <w:r w:rsidR="00A01347">
        <w:rPr>
          <w:lang w:val="en-US"/>
        </w:rPr>
        <w:instrText xml:space="preserve"> ADDIN ZOTERO_ITEM CSL_CITATION {"citationID":"4bUajzSh","properties":{"formattedCitation":"(e.g., Latimer et al. 2009, Cressie and Wikle 2011, Shelton et al. 2014)","plainCitation":"(e.g., Latimer et al. 2009, Cressie and Wikle 2011, Shelton et al. 2014)","noteIndex":0},"citationItems":[{"id":"lB8OmsKd/udYLD97f","uris":["http://zotero.org/users/2529419/items/4NTJB76B"],"uri":["http://zotero.org/users/2529419/items/4NTJB76B"],"itemData":{"id":2714,"type":"article-journal","title":"Hierarchical models facilitate spatial analysis of large data sets: a case study on invasive plant species in the northeastern United States","container-title":"Ecology Letters","page":"144-154","volume":"12","issue":"2","source":"Wiley Online Library","abstract":"Many critical ecological issues require the analysis of large spatial point data sets – for example, modelling species distributions, abundance and spread from survey data. But modelling spatial relationships, especially in large point data sets, presents major computational challenges. We use a novel Bayesian hierarchical statistical approach, ‘spatial predictive process’ modelling, to predict the distribution of a major invasive plant species, Celastrus orbiculatus, in the northeastern USA. The model runs orders of magnitude faster than traditional geostatistical models on a large data set of c. 4000 points, and performs better than generalized linear models, generalized additive models and geographically weighted regression in cross-validation. We also use this approach to model simultaneously the distributions of a set of four major invasive species in a spatially explicit multivariate model. This multispecies analysis demonstrates that some pairs of species exhibit negative residual spatial covariation, suggesting potential competitive interaction or divergent responses to unmeasured factors.","DOI":"10.1111/j.1461-0248.2008.01270.x","ISSN":"1461-0248","title-short":"Hierarchical models facilitate spatial analysis of large data sets","language":"en","author":[{"family":"Latimer","given":"A. M."},{"family":"Banerjee","given":"S."},{"family":"Jr","given":"H. Sang"},{"family":"Mosher","given":"E. S."},{"family":"Jr","given":"J. A. Silander"}],"issued":{"date-parts":[["2009"]]}},"prefix":"e.g., "},{"id":6138,"uris":["http://zotero.org/users/6342351/items/9Y6SF8X6"],"uri":["http://zotero.org/users/6342351/items/9Y6SF8X6"],"itemData":{"id":6138,"type":"book","event-place":"Hoboken, New Jersey","publisher":"John Wiley &amp; Sons","publisher-place":"Hoboken, New Jersey","source":"Google Scholar","title":"Statistics for spatio-temporal data","URL":"http://books.google.com/books?hl=en&amp;lr=&amp;id=-kOC6D0DiNYC&amp;oi=fnd&amp;pg=PR15&amp;dq=wikle+cressie+spatiotemporal&amp;ots=hiPde6tJqW&amp;sig=PDh4e1XJzGRAuZvUTOdCyYuxRKM#v=onepage&amp;q=wikle%20cressie%20spatiotemporal&amp;f=false","author":[{"family":"Cressie","given":"Noel"},{"family":"Wikle","given":"Christopher K."}],"issued":{"date-parts":[["2011"]]}}},{"id":"lB8OmsKd/vYxhzx5b","uris":["http://zotero.org/users/2529419/items/3URC5K6B"],"uri":["http://zotero.org/users/2529419/items/3URC5K6B"],"itemData":{"id":2709,"type":"article-journal","title":"Spatial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E."}],"issued":{"date-parts":[["2014",7,8]]}},"label":"page"}],"schema":"https://github.com/citation-style-language/schema/raw/master/csl-citation.json"} </w:instrText>
      </w:r>
      <w:ins w:id="224" w:author="Lewis.Barnett" w:date="2020-06-28T21:34:00Z">
        <w:r w:rsidR="009A2A95" w:rsidRPr="00DA4426">
          <w:rPr>
            <w:lang w:val="en-US"/>
          </w:rPr>
          <w:fldChar w:fldCharType="separate"/>
        </w:r>
      </w:ins>
      <w:r w:rsidR="00A01347" w:rsidRPr="00A01347">
        <w:t xml:space="preserve">(e.g., Latimer et al. 2009, </w:t>
      </w:r>
      <w:proofErr w:type="spellStart"/>
      <w:r w:rsidR="00A01347" w:rsidRPr="00A01347">
        <w:t>Cressie</w:t>
      </w:r>
      <w:proofErr w:type="spellEnd"/>
      <w:r w:rsidR="00A01347" w:rsidRPr="00A01347">
        <w:t xml:space="preserve"> and </w:t>
      </w:r>
      <w:proofErr w:type="spellStart"/>
      <w:r w:rsidR="00A01347" w:rsidRPr="00A01347">
        <w:t>Wikle</w:t>
      </w:r>
      <w:proofErr w:type="spellEnd"/>
      <w:r w:rsidR="00A01347" w:rsidRPr="00A01347">
        <w:t xml:space="preserve"> 2011, Shelton et al. 2014)</w:t>
      </w:r>
      <w:ins w:id="225" w:author="Lewis.Barnett" w:date="2020-06-28T21:34:00Z">
        <w:r w:rsidR="009A2A95" w:rsidRPr="00DA4426">
          <w:rPr>
            <w:lang w:val="en-US"/>
          </w:rPr>
          <w:fldChar w:fldCharType="end"/>
        </w:r>
        <w:r w:rsidR="006B0507" w:rsidRPr="00DA4426">
          <w:rPr>
            <w:lang w:val="en-US"/>
          </w:rPr>
          <w:t>.</w:t>
        </w:r>
      </w:ins>
      <w:ins w:id="226" w:author="Lewis.Barnett" w:date="2020-06-28T21:52:00Z">
        <w:r w:rsidR="006B0507" w:rsidRPr="00DA4426">
          <w:rPr>
            <w:lang w:val="en-US"/>
          </w:rPr>
          <w:t xml:space="preserve"> </w:t>
        </w:r>
      </w:ins>
      <w:ins w:id="227" w:author="Lewis.Barnett" w:date="2020-06-28T22:06:00Z">
        <w:r w:rsidR="00AF5CC6" w:rsidRPr="00DA4426">
          <w:rPr>
            <w:lang w:val="en-US"/>
          </w:rPr>
          <w:t xml:space="preserve">Similar to their non-spatial predecessors, these spatiotemporal modeling approaches </w:t>
        </w:r>
        <w:del w:id="228" w:author="Sean Anderson" w:date="2020-06-30T11:09:00Z">
          <w:r w:rsidR="00AF5CC6" w:rsidRPr="00DA4426" w:rsidDel="00074DD9">
            <w:rPr>
              <w:lang w:val="en-US"/>
            </w:rPr>
            <w:delText>typically</w:delText>
          </w:r>
        </w:del>
      </w:ins>
      <w:ins w:id="229" w:author="Sean Anderson" w:date="2020-06-30T11:09:00Z">
        <w:r w:rsidR="00074DD9" w:rsidRPr="00DA4426">
          <w:rPr>
            <w:lang w:val="en-US"/>
          </w:rPr>
          <w:t>often</w:t>
        </w:r>
      </w:ins>
      <w:ins w:id="230" w:author="Lewis.Barnett" w:date="2020-06-28T22:06:00Z">
        <w:r w:rsidR="00AF5CC6" w:rsidRPr="00DA4426">
          <w:rPr>
            <w:lang w:val="en-US"/>
          </w:rPr>
          <w:t xml:space="preserve"> treat time as a discrete factor to allow for unbiased estimates of </w:t>
        </w:r>
      </w:ins>
      <w:ins w:id="231" w:author="Sean Anderson" w:date="2020-06-30T11:09:00Z">
        <w:r w:rsidR="00074DD9" w:rsidRPr="00DA4426">
          <w:rPr>
            <w:lang w:val="en-US"/>
          </w:rPr>
          <w:t xml:space="preserve">temporal </w:t>
        </w:r>
      </w:ins>
      <w:ins w:id="232" w:author="Lewis.Barnett" w:date="2020-06-28T22:06:00Z">
        <w:r w:rsidR="00AF5CC6" w:rsidRPr="00DA4426">
          <w:rPr>
            <w:lang w:val="en-US"/>
          </w:rPr>
          <w:t>trends.</w:t>
        </w:r>
      </w:ins>
      <w:r w:rsidR="00074DD9" w:rsidRPr="00DA4426">
        <w:rPr>
          <w:lang w:val="en-US"/>
        </w:rPr>
        <w:t xml:space="preserve"> </w:t>
      </w:r>
      <w:ins w:id="233" w:author="Lewis.Barnett" w:date="2020-06-28T21:55:00Z">
        <w:r w:rsidR="006B0507" w:rsidRPr="00DA4426">
          <w:rPr>
            <w:lang w:val="en-US"/>
          </w:rPr>
          <w:t xml:space="preserve">With such approaches, </w:t>
        </w:r>
      </w:ins>
      <w:ins w:id="234" w:author="Lewis.Barnett" w:date="2020-06-28T21:53:00Z">
        <w:r w:rsidR="006B0507" w:rsidRPr="00DA4426">
          <w:rPr>
            <w:lang w:val="en-US"/>
          </w:rPr>
          <w:t xml:space="preserve">the spatial distribution of density </w:t>
        </w:r>
      </w:ins>
      <w:ins w:id="235" w:author="Lewis.Barnett" w:date="2020-06-28T21:55:00Z">
        <w:r w:rsidR="006B0507" w:rsidRPr="00DA4426">
          <w:rPr>
            <w:lang w:val="en-US"/>
          </w:rPr>
          <w:t>can either</w:t>
        </w:r>
      </w:ins>
      <w:ins w:id="236" w:author="Lewis.Barnett" w:date="2020-06-28T21:53:00Z">
        <w:r w:rsidR="006B0507" w:rsidRPr="00DA4426">
          <w:rPr>
            <w:lang w:val="en-US"/>
          </w:rPr>
          <w:t xml:space="preserve"> be constant (modeled as a single spatial field) or time-varying (with variability modeled either as independent over time, or as an autoregressive process).</w:t>
        </w:r>
      </w:ins>
      <w:ins w:id="237" w:author="Lewis.Barnett" w:date="2020-06-28T22:07:00Z">
        <w:r w:rsidR="00AF5CC6" w:rsidRPr="00DA4426">
          <w:rPr>
            <w:lang w:val="en-US"/>
          </w:rPr>
          <w:t xml:space="preserve"> </w:t>
        </w:r>
      </w:ins>
    </w:p>
    <w:p w14:paraId="5E0416A5" w14:textId="4121817E" w:rsidR="00025B39" w:rsidRPr="00DA4426" w:rsidRDefault="0048619F" w:rsidP="00AF5CC6">
      <w:pPr>
        <w:spacing w:after="120" w:line="480" w:lineRule="auto"/>
        <w:ind w:firstLine="720"/>
        <w:rPr>
          <w:ins w:id="238" w:author="Lewis.Barnett" w:date="2020-06-28T22:27:00Z"/>
          <w:lang w:val="en-US"/>
        </w:rPr>
      </w:pPr>
      <w:ins w:id="239" w:author="Lewis.Barnett" w:date="2020-06-28T21:43:00Z">
        <w:r w:rsidRPr="00DA4426">
          <w:rPr>
            <w:lang w:val="en-US"/>
          </w:rPr>
          <w:t>These</w:t>
        </w:r>
      </w:ins>
      <w:ins w:id="240" w:author="Lewis.Barnett" w:date="2020-06-28T22:07:00Z">
        <w:r w:rsidR="00AF5CC6" w:rsidRPr="00DA4426">
          <w:rPr>
            <w:lang w:val="en-US"/>
          </w:rPr>
          <w:t>, and similar</w:t>
        </w:r>
        <w:del w:id="241" w:author="Sean Anderson" w:date="2020-06-30T11:11:00Z">
          <w:r w:rsidR="00AF5CC6" w:rsidRPr="00DA4426" w:rsidDel="00CC53B5">
            <w:rPr>
              <w:lang w:val="en-US"/>
            </w:rPr>
            <w:delText>,</w:delText>
          </w:r>
        </w:del>
      </w:ins>
      <w:ins w:id="242" w:author="Lewis.Barnett" w:date="2020-06-28T21:43:00Z">
        <w:r w:rsidRPr="00DA4426">
          <w:rPr>
            <w:lang w:val="en-US"/>
          </w:rPr>
          <w:t xml:space="preserve"> </w:t>
        </w:r>
      </w:ins>
      <w:ins w:id="243" w:author="Lewis.Barnett" w:date="2020-06-28T22:10:00Z">
        <w:r w:rsidR="00AF5CC6" w:rsidRPr="00DA4426">
          <w:rPr>
            <w:lang w:val="en-US"/>
          </w:rPr>
          <w:t xml:space="preserve">spatial </w:t>
        </w:r>
      </w:ins>
      <w:ins w:id="244" w:author="Lewis.Barnett" w:date="2020-06-28T22:09:00Z">
        <w:r w:rsidR="00AF5CC6" w:rsidRPr="00DA4426">
          <w:rPr>
            <w:lang w:val="en-US"/>
          </w:rPr>
          <w:t>model-based</w:t>
        </w:r>
      </w:ins>
      <w:ins w:id="245" w:author="Lewis.Barnett" w:date="2020-06-28T21:43:00Z">
        <w:r w:rsidRPr="00DA4426">
          <w:rPr>
            <w:lang w:val="en-US"/>
          </w:rPr>
          <w:t xml:space="preserve"> </w:t>
        </w:r>
      </w:ins>
      <w:ins w:id="246" w:author="Lewis.Barnett" w:date="2020-06-28T22:12:00Z">
        <w:r w:rsidR="00AD13D5" w:rsidRPr="00DA4426">
          <w:rPr>
            <w:lang w:val="en-US"/>
          </w:rPr>
          <w:t>estimators</w:t>
        </w:r>
      </w:ins>
      <w:ins w:id="247" w:author="Sean Anderson" w:date="2020-06-30T11:11:00Z">
        <w:r w:rsidR="00CC53B5" w:rsidRPr="00DA4426">
          <w:rPr>
            <w:lang w:val="en-US"/>
          </w:rPr>
          <w:t>,</w:t>
        </w:r>
      </w:ins>
      <w:ins w:id="248" w:author="Lewis.Barnett" w:date="2020-06-28T21:43:00Z">
        <w:r w:rsidRPr="00DA4426">
          <w:rPr>
            <w:lang w:val="en-US"/>
          </w:rPr>
          <w:t xml:space="preserve"> have in many applications replaced con</w:t>
        </w:r>
        <w:r w:rsidR="00AF5CC6" w:rsidRPr="00DA4426">
          <w:rPr>
            <w:lang w:val="en-US"/>
          </w:rPr>
          <w:t>ventional design</w:t>
        </w:r>
        <w:r w:rsidRPr="00DA4426">
          <w:rPr>
            <w:lang w:val="en-US"/>
          </w:rPr>
          <w:t>-based estimators of population density, which assume</w:t>
        </w:r>
        <w:del w:id="249" w:author="Sean Anderson" w:date="2020-06-30T11:12:00Z">
          <w:r w:rsidRPr="00DA4426" w:rsidDel="00E65380">
            <w:rPr>
              <w:lang w:val="en-US"/>
            </w:rPr>
            <w:delText>d</w:delText>
          </w:r>
        </w:del>
        <w:r w:rsidRPr="00DA4426">
          <w:rPr>
            <w:lang w:val="en-US"/>
          </w:rPr>
          <w:t xml:space="preserve"> that density is homogenous within sampling strata </w:t>
        </w:r>
        <w:r w:rsidRPr="00DA4426">
          <w:rPr>
            <w:lang w:val="en-US"/>
          </w:rPr>
          <w:fldChar w:fldCharType="begin"/>
        </w:r>
      </w:ins>
      <w:r w:rsidR="00A01347">
        <w:rPr>
          <w:lang w:val="en-US"/>
        </w:rPr>
        <w:instrText xml:space="preserve"> ADDIN ZOTERO_ITEM CSL_CITATION {"citationID":"PhGIUYby","properties":{"formattedCitation":"(Chen et al. 2004)","plainCitation":"(Chen et al. 2004)","noteIndex":0},"citationItems":[{"id":"lB8OmsKd/XKwL8XEx","uris":["http://zotero.org/users/2529419/items/MAAYT7G8"],"uri":["http://zotero.org/users/2529419/items/MAAYT7G8"],"itemData":{"id":2706,"type":"article-journal","title":"Estimation of Fish Abundance Indices Based on Scientific Research Trawl Surveys","container-title":"Biometrics","page":"116-123","volume":"60","issue":"1","source":"Wiley Online Library","abstract":"Summary. The fish abundance index over an ocean region is defined here to be the integral of expected catch per unit effort (CPUE), approximated by the sum of expected CPUE over grid squares. When trawl surveys are done within grid squares selected according to a probability sampling design, several other sources of variation such as the fish population dynamics and the catching process are also involved. In such situations model-assisted methods for estimating abundance, assessed under both design and model perspectives, have some advantages over purely design-based methods such as the Horvitz–Thompson (HT) estimator or purely model-based prediction approaches. This article develops model-assisted empirical likelihood (EL) methods via loglinear regression and nonparametric smoothing. The methods are applied to grid surveys of the Grand Bank region carried out annually by Fishery Products International from 1996 through 2002. The HT and EL methods produce similar point estimates of abundance indices. Simulation results, however, indicate that the EL estimator under local linear smoothing is associated with smaller standard errors.","DOI":"10.1111/j.0006-341X.2004.00162.x","ISSN":"1541-0420","language":"en","author":[{"family":"Chen","given":"Jiahua"},{"family":"Thompson","given":"Mary E."},{"family":"Wu","given":"Changbao"}],"issued":{"date-parts":[["2004"]]}}}],"schema":"https://github.com/citation-style-language/schema/raw/master/csl-citation.json"} </w:instrText>
      </w:r>
      <w:ins w:id="250" w:author="Lewis.Barnett" w:date="2020-06-28T21:43:00Z">
        <w:r w:rsidRPr="00DA4426">
          <w:rPr>
            <w:lang w:val="en-US"/>
          </w:rPr>
          <w:fldChar w:fldCharType="separate"/>
        </w:r>
      </w:ins>
      <w:r w:rsidR="00A01347" w:rsidRPr="00A01347">
        <w:t>(Chen et al. 2004)</w:t>
      </w:r>
      <w:ins w:id="251" w:author="Lewis.Barnett" w:date="2020-06-28T21:43:00Z">
        <w:r w:rsidRPr="00DA4426">
          <w:rPr>
            <w:lang w:val="en-US"/>
          </w:rPr>
          <w:fldChar w:fldCharType="end"/>
        </w:r>
        <w:r w:rsidRPr="00DA4426">
          <w:rPr>
            <w:lang w:val="en-US"/>
          </w:rPr>
          <w:t xml:space="preserve">. </w:t>
        </w:r>
      </w:ins>
      <w:ins w:id="252" w:author="Lewis.Barnett" w:date="2020-06-28T22:11:00Z">
        <w:r w:rsidR="00AF5CC6" w:rsidRPr="00DA4426">
          <w:rPr>
            <w:lang w:val="en-US"/>
          </w:rPr>
          <w:t>In addition to being used for estimating population density or spatial distributions, output from these modeling approaches ha</w:t>
        </w:r>
      </w:ins>
      <w:ins w:id="253" w:author="Sean Anderson" w:date="2020-06-30T11:12:00Z">
        <w:r w:rsidR="00E65380" w:rsidRPr="00DA4426">
          <w:rPr>
            <w:lang w:val="en-US"/>
          </w:rPr>
          <w:t>s</w:t>
        </w:r>
      </w:ins>
      <w:ins w:id="254" w:author="Lewis.Barnett" w:date="2020-06-28T22:11:00Z">
        <w:del w:id="255" w:author="Sean Anderson" w:date="2020-06-30T11:12:00Z">
          <w:r w:rsidR="00AF5CC6" w:rsidRPr="00DA4426" w:rsidDel="00E65380">
            <w:rPr>
              <w:lang w:val="en-US"/>
            </w:rPr>
            <w:delText>ve</w:delText>
          </w:r>
        </w:del>
        <w:r w:rsidR="00AF5CC6" w:rsidRPr="00DA4426">
          <w:rPr>
            <w:lang w:val="en-US"/>
          </w:rPr>
          <w:t xml:space="preserve"> been used to generate model-based summaries to track change in species distributions, including the COG or area occupied, with more robust estimation than those provided by design-based estimates </w:t>
        </w:r>
        <w:r w:rsidR="00AF5CC6" w:rsidRPr="00DA4426">
          <w:rPr>
            <w:lang w:val="en-US"/>
          </w:rPr>
          <w:fldChar w:fldCharType="begin"/>
        </w:r>
      </w:ins>
      <w:r w:rsidR="00A01347">
        <w:rPr>
          <w:lang w:val="en-US"/>
        </w:rPr>
        <w:instrText xml:space="preserve"> ADDIN ZOTERO_ITEM CSL_CITATION {"citationID":"FmQijs6a","properties":{"formattedCitation":"(Thorson et al. 2016a)","plainCitation":"(Thorson et al. 2016a)","noteIndex":0},"citationItems":[{"id":"lB8OmsKd/MfEnHbUP","uris":["http://zotero.org/users/2529419/items/K2DVEVVA"],"uri":["http://zotero.org/users/2529419/items/K2DVEVVA"],"itemData":{"id":2710,"type":"article-journal","title":"Model-based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ins w:id="256" w:author="Lewis.Barnett" w:date="2020-06-28T22:11:00Z">
        <w:r w:rsidR="00AF5CC6" w:rsidRPr="00DA4426">
          <w:rPr>
            <w:lang w:val="en-US"/>
          </w:rPr>
          <w:fldChar w:fldCharType="separate"/>
        </w:r>
      </w:ins>
      <w:r w:rsidR="00A01347" w:rsidRPr="00A01347">
        <w:t>(Thorson et al. 2016a)</w:t>
      </w:r>
      <w:ins w:id="257" w:author="Lewis.Barnett" w:date="2020-06-28T22:11:00Z">
        <w:r w:rsidR="00AF5CC6" w:rsidRPr="00DA4426">
          <w:rPr>
            <w:lang w:val="en-US"/>
          </w:rPr>
          <w:fldChar w:fldCharType="end"/>
        </w:r>
        <w:r w:rsidR="00AF5CC6" w:rsidRPr="00DA4426">
          <w:rPr>
            <w:lang w:val="en-US"/>
          </w:rPr>
          <w:t xml:space="preserve">. </w:t>
        </w:r>
      </w:ins>
      <w:ins w:id="258" w:author="Lewis.Barnett" w:date="2020-06-28T22:03:00Z">
        <w:r w:rsidR="00962004" w:rsidRPr="00DA4426">
          <w:rPr>
            <w:lang w:val="en-US"/>
          </w:rPr>
          <w:t xml:space="preserve">As tools to implement </w:t>
        </w:r>
      </w:ins>
      <w:ins w:id="259" w:author="Lewis.Barnett" w:date="2020-06-28T21:43:00Z">
        <w:r w:rsidR="00962004" w:rsidRPr="00DA4426">
          <w:rPr>
            <w:lang w:val="en-US"/>
          </w:rPr>
          <w:t>t</w:t>
        </w:r>
        <w:r w:rsidRPr="00DA4426">
          <w:rPr>
            <w:lang w:val="en-US"/>
          </w:rPr>
          <w:t xml:space="preserve">hese </w:t>
        </w:r>
      </w:ins>
      <w:ins w:id="260" w:author="Lewis.Barnett" w:date="2020-06-28T22:03:00Z">
        <w:r w:rsidR="00962004" w:rsidRPr="00DA4426">
          <w:rPr>
            <w:lang w:val="en-US"/>
          </w:rPr>
          <w:t xml:space="preserve">methods </w:t>
        </w:r>
      </w:ins>
      <w:ins w:id="261" w:author="Lewis.Barnett" w:date="2020-06-28T21:43:00Z">
        <w:r w:rsidRPr="00DA4426">
          <w:rPr>
            <w:lang w:val="en-US"/>
          </w:rPr>
          <w:t>have become accessible in open source software,</w:t>
        </w:r>
        <w:r w:rsidR="00DA4426">
          <w:rPr>
            <w:lang w:val="en-US"/>
          </w:rPr>
          <w:t xml:space="preserve"> such as INLA (Rue et al. 2009)</w:t>
        </w:r>
      </w:ins>
      <w:ins w:id="262" w:author="Lewis.Barnett" w:date="2020-07-01T15:52:00Z">
        <w:r w:rsidR="00DA4426">
          <w:rPr>
            <w:lang w:val="en-US"/>
          </w:rPr>
          <w:t xml:space="preserve">, </w:t>
        </w:r>
      </w:ins>
      <w:ins w:id="263" w:author="Lewis.Barnett" w:date="2020-06-28T21:43:00Z">
        <w:r w:rsidRPr="00DA4426">
          <w:rPr>
            <w:lang w:val="en-US"/>
          </w:rPr>
          <w:t xml:space="preserve">VAST </w:t>
        </w:r>
        <w:r w:rsidRPr="00DA4426">
          <w:rPr>
            <w:lang w:val="en-US"/>
          </w:rPr>
          <w:fldChar w:fldCharType="begin"/>
        </w:r>
      </w:ins>
      <w:r w:rsidR="00A01347">
        <w:rPr>
          <w:lang w:val="en-US"/>
        </w:rPr>
        <w:instrText xml:space="preserve"> ADDIN ZOTERO_ITEM CSL_CITATION {"citationID":"m4MfTsKu","properties":{"formattedCitation":"(Thorson 2019b)","plainCitation":"(Thorson 2019b)","noteIndex":0},"citationItems":[{"id":"lB8OmsKd/JQGddsTj","uris":["http://zotero.org/users/2529419/items/VPSVIDZL"],"uri":["http://zotero.org/users/2529419/items/VPSVIDZL"],"itemData":{"id":2712,"type":"article-journal","title":"Guidance for decisions using the Vector Autoregressive Spatio-Temporal (VAST) package in stock, ecosystem, habitat and climate assessments","container-title":"Fisheries Research","page":"143-161","volume":"210","source":"ScienceDirect","abstract":"Fisheries scientists provide stock, ecosystem, habitat, and climate assessments to support interdisplinary fisheries management in the US and worldwide. These assessment activities have evolved different models, using different review standards, and are communicated using different vocabulary. Recent research shows that spatio-temporal models can estimate population density for multiple locations, times, and species, and that this is a “common currency” for addressing core goals in stock, ecosystem, habitat, and climate assessments. I therefore review the history and “design principles” for one spatio-temporal modelling package, the Vector Autoregressive Spatio-Temporal (VAST) package. I then provide guidance on fifteen major decisions that must be made by users of VAST, including: whether to use a univariate or multivariate model; when to include spatial and/or spatio-temporal variation; how many factors to use within a multivariate model; whether to include density or catchability covariates; and when to include a temporal correlation on model components. I finally demonstrate these decisions using three case studies. The first develops indices of abundance, distribution shift, and range expansion for arrowtooth flounder (Atheresthes stomias) in the Eastern Bering Sea, showing the range expansion for this species. The second involves “species ordination” of eight groundfishes in the Gulf of Alaska bottom trawl survey, which highlights the different spatial distribution of flathead sole (Hippoglossoides elassodon) relative to sablefish (Anoplopoma fimbria) and dover sole (Microstomus pacificus). The third involves a short-term forecast of the proportion of coastwide abundance for five groundfishes within three spatial strata in the US West Coast groundfish bottom trawl survey, and predicts large interannual variability (and high uncertainty) in the distribution of lingcod (Ophiodon elongatus). I conclude by recommending further research exploring the benefits and limitations of a “common currency” approach to stock, ecosystem, habitat, and climate assessments, and discuss extending this approach to optimal survey design and economic assessments.","DOI":"10.1016/j.fishres.2018.10.013","ISSN":"0165-7836","journalAbbreviation":"Fisheries Research","author":[{"family":"Thorson","given":"James T."}],"issued":{"date-parts":[["2019",2,1]]}}}],"schema":"https://github.com/citation-style-language/schema/raw/master/csl-citation.json"} </w:instrText>
      </w:r>
      <w:ins w:id="264" w:author="Lewis.Barnett" w:date="2020-06-28T21:43:00Z">
        <w:r w:rsidRPr="00DA4426">
          <w:rPr>
            <w:lang w:val="en-US"/>
          </w:rPr>
          <w:fldChar w:fldCharType="separate"/>
        </w:r>
      </w:ins>
      <w:r w:rsidR="00A01347" w:rsidRPr="00A01347">
        <w:t>(Thorson 2019b)</w:t>
      </w:r>
      <w:ins w:id="265" w:author="Lewis.Barnett" w:date="2020-06-28T21:43:00Z">
        <w:r w:rsidRPr="00DA4426">
          <w:rPr>
            <w:lang w:val="en-US"/>
          </w:rPr>
          <w:fldChar w:fldCharType="end"/>
        </w:r>
        <w:r w:rsidRPr="00DA4426">
          <w:rPr>
            <w:lang w:val="en-US"/>
          </w:rPr>
          <w:t xml:space="preserve">, </w:t>
        </w:r>
      </w:ins>
      <w:ins w:id="266" w:author="Lewis.Barnett" w:date="2020-07-01T15:52:00Z">
        <w:r w:rsidR="00DA4426">
          <w:rPr>
            <w:lang w:val="en-US"/>
          </w:rPr>
          <w:t xml:space="preserve">or </w:t>
        </w:r>
        <w:proofErr w:type="spellStart"/>
        <w:r w:rsidR="00DA4426">
          <w:rPr>
            <w:lang w:val="en-US"/>
          </w:rPr>
          <w:t>sdmTM</w:t>
        </w:r>
      </w:ins>
      <w:ins w:id="267" w:author="Lewis.Barnett" w:date="2020-07-01T15:53:00Z">
        <w:r w:rsidR="00DA4426">
          <w:rPr>
            <w:lang w:val="en-US"/>
          </w:rPr>
          <w:t>B</w:t>
        </w:r>
      </w:ins>
      <w:proofErr w:type="spellEnd"/>
      <w:ins w:id="268" w:author="Lewis.Barnett" w:date="2020-07-01T15:52:00Z">
        <w:r w:rsidR="00DA4426">
          <w:rPr>
            <w:lang w:val="en-US"/>
          </w:rPr>
          <w:t xml:space="preserve"> </w:t>
        </w:r>
      </w:ins>
      <w:ins w:id="269" w:author="Lewis.Barnett" w:date="2020-07-01T15:53:00Z">
        <w:r w:rsidR="00DA4426" w:rsidRPr="00520366">
          <w:rPr>
            <w:lang w:val="en-US"/>
          </w:rPr>
          <w:t>(Anderson et al. 2019, 2020)</w:t>
        </w:r>
        <w:r w:rsidR="00DA4426">
          <w:rPr>
            <w:lang w:val="en-US"/>
          </w:rPr>
          <w:t xml:space="preserve">, </w:t>
        </w:r>
      </w:ins>
      <w:ins w:id="270" w:author="Lewis.Barnett" w:date="2020-06-28T21:43:00Z">
        <w:r w:rsidRPr="00DA4426">
          <w:rPr>
            <w:lang w:val="en-US"/>
          </w:rPr>
          <w:t xml:space="preserve">these approaches have </w:t>
        </w:r>
      </w:ins>
      <w:ins w:id="271" w:author="Lewis.Barnett" w:date="2020-06-28T22:03:00Z">
        <w:r w:rsidR="00962004" w:rsidRPr="00DA4426">
          <w:rPr>
            <w:lang w:val="en-US"/>
          </w:rPr>
          <w:t>seen broad</w:t>
        </w:r>
      </w:ins>
      <w:ins w:id="272" w:author="Lewis.Barnett" w:date="2020-06-28T21:43:00Z">
        <w:r w:rsidR="00962004" w:rsidRPr="00DA4426">
          <w:rPr>
            <w:lang w:val="en-US"/>
          </w:rPr>
          <w:t xml:space="preserve"> application</w:t>
        </w:r>
        <w:r w:rsidRPr="00DA4426">
          <w:rPr>
            <w:lang w:val="en-US"/>
          </w:rPr>
          <w:t xml:space="preserve"> to populations in diverse ecosystems around the world</w:t>
        </w:r>
      </w:ins>
      <w:ins w:id="273" w:author="Lewis.Barnett" w:date="2020-06-28T22:13:00Z">
        <w:r w:rsidR="00AD13D5" w:rsidRPr="00DA4426">
          <w:rPr>
            <w:lang w:val="en-US"/>
          </w:rPr>
          <w:t xml:space="preserve">, including </w:t>
        </w:r>
      </w:ins>
      <w:ins w:id="274" w:author="Lewis.Barnett" w:date="2020-06-28T22:16:00Z">
        <w:r w:rsidR="00AD13D5" w:rsidRPr="00DA4426">
          <w:rPr>
            <w:lang w:val="en-US"/>
          </w:rPr>
          <w:t>terrestrial</w:t>
        </w:r>
      </w:ins>
      <w:ins w:id="275" w:author="Lewis.Barnett" w:date="2020-06-28T22:13:00Z">
        <w:r w:rsidR="00AD13D5" w:rsidRPr="00DA4426">
          <w:rPr>
            <w:lang w:val="en-US"/>
          </w:rPr>
          <w:t xml:space="preserve"> </w:t>
        </w:r>
      </w:ins>
      <w:ins w:id="276" w:author="Lewis.Barnett" w:date="2020-06-28T22:36:00Z">
        <w:r w:rsidR="00162C1B" w:rsidRPr="00DA4426">
          <w:rPr>
            <w:lang w:val="en-US"/>
          </w:rPr>
          <w:t xml:space="preserve">plants </w:t>
        </w:r>
      </w:ins>
      <w:ins w:id="277" w:author="Lewis.Barnett" w:date="2020-06-28T22:13:00Z">
        <w:r w:rsidR="00AD13D5" w:rsidRPr="00DA4426">
          <w:rPr>
            <w:lang w:val="en-US"/>
          </w:rPr>
          <w:fldChar w:fldCharType="begin"/>
        </w:r>
      </w:ins>
      <w:r w:rsidR="00A01347">
        <w:rPr>
          <w:lang w:val="en-US"/>
        </w:rPr>
        <w:instrText xml:space="preserve"> ADDIN ZOTERO_ITEM CSL_CITATION {"citationID":"iH51CUXn","properties":{"formattedCitation":"(Banerjee et al. 2008, Finley et al. 2009, Latimer et al. 2009)","plainCitation":"(Banerjee et al. 2008, Finley et al. 2009, Latimer et al. 2009)","noteIndex":0},"citationItems":[{"id":9855,"uris":["http://zotero.org/users/6342351/items/7NJKMJ6N"],"uri":["http://zotero.org/users/6342351/items/7NJKMJ6N"],"itemData":{"id":9855,"type":"article-journal","abstract":"Summary. With scientific data available at geocoded locations, investigators are increasingly turning to spatial process models for carrying out statistical inference. Over the last decade, hierarchical models implemented through Markov chain Monte Carlo methods have become especially popular for spatial modelling, given their flexibility and power to fit models that would be infeasible with classical methods as well as their avoidance of possibly inappropriate asymptotics. However, fitting hierarchical spatial models often involves expensive matrix decompositions whose computational complexity increases in cubic order with the number of spatial locations, rendering such models infeasible for large spatial data sets. This computational burden is exacerbated in multivariate settings with several spatially dependent response variables. It is also aggravated when data are collected at frequent time points and spatiotemporal process models are used. With regard to this challenge, our contribution is to work with what we call predictive process models for spatial and spatiotemporal data. Every spatial (or spatiotemporal) process induces a predictive process model (in fact, arbitrarily many of them). The latter models project process realizations of the former to a lower dimensional subspace, thereby reducing the computational burden. Hence, we achieve the flexibility to accommodate non-stationary, non-Gaussian, possibly multivariate, possibly spatiotemporal processes in the context of large data sets. We discuss attractive theoretical properties of these predictive processes. We also provide a computational template encompassing these diverse settings. Finally, we illustrate the approach with simulated and real data sets.","container-title":"Journal of the Royal Statistical Society: Series B (Statistical Methodology)","DOI":"10.1111/j.1467-9868.2008.00663.x","ISSN":"1467-9868","issue":"4","language":"en","page":"825-848","source":"Wiley Online Library","title":"Gaussian predictive process models for large spatial data sets","URL":"http://onlinelibrary.wiley.com/doi/10.1111/j.1467-9868.2008.00663.x/abstract","volume":"70","author":[{"family":"Banerjee","given":"Sudipto"},{"family":"Gelfand","given":"Alan E."},{"family":"Finley","given":"Andrew O."},{"family":"Sang","given":"Huiyan"}],"accessed":{"date-parts":[["2014",2,4]]},"issued":{"date-parts":[["2008"]]}}},{"id":16239,"uris":["http://zotero.org/users/6342351/items/UMHTI2UK"],"uri":["http://zotero.org/users/6342351/items/UMHTI2UK"],"itemData":{"id":16239,"type":"article-journal","container-title":"Comput. Stat. Data Anal.","DOI":"10.1016/j.csda.2008.09.008","issue":"8","language":"en","page":"2873–2884","title":"Improving the Performance of Predictive Process Modeling for Large Datasets","volume":"53","author":[{"family":"Finley","given":"Andrew O."},{"family":"Sang","given":"Huiyan"},{"family":"Banerjee","given":"Sudipto"},{"family":"Gelfand","given":"Alan E."}],"issued":{"date-parts":[["2009"]]}}},{"id":"lB8OmsKd/udYLD97f","uris":["http://zotero.org/users/2529419/items/4NTJB76B"],"uri":["http://zotero.org/users/2529419/items/4NTJB76B"],"itemData":{"id":"ZWhcxDBs/5t2nyMXR","type":"article-journal","title":"Hierarchical models facilitate spatial analysis of large data sets: a case study on invasive plant species in the northeastern United States","container-title":"Ecology Letters","page":"144-154","volume":"12","issue":"2","source":"Wiley Online Library","abstract":"Many critical ecological issues require the analysis of large spatial point data sets – for example, modelling species distributions, abundance and spread from survey data. But modelling spatial relationships, especially in large point data sets, presents major computational challenges. We use a novel Bayesian hierarchical statistical approach, ‘spatial predictive process’ modelling, to predict the distribution of a major invasive plant species, Celastrus orbiculatus, in the northeastern USA. The model runs orders of magnitude faster than traditional geostatistical models on a large data set of c. 4000 points, and performs better than generalized linear models, generalized additive models and geographically weighted regression in cross-validation. We also use this approach to model simultaneously the distributions of a set of four major invasive species in a spatially explicit multivariate model. This multispecies analysis demonstrates that some pairs of species exhibit negative residual spatial covariation, suggesting potential competitive interaction or divergent responses to unmeasured factors.","DOI":"10.1111/j.1461-0248.2008.01270.x","ISSN":"1461-0248","title-short":"Hierarchical models facilitate spatial analysis of large data sets","language":"en","author":[{"family":"Latimer","given":"A. M."},{"family":"Banerjee","given":"S."},{"family":"Jr","given":"H. Sang"},{"family":"Mosher","given":"E. S."},{"family":"Jr","given":"J. A. Silander"}],"issued":{"date-parts":[["2009"]]}}}],"schema":"https://github.com/citation-style-language/schema/raw/master/csl-citation.json"} </w:instrText>
      </w:r>
      <w:ins w:id="278" w:author="Lewis.Barnett" w:date="2020-06-28T22:13:00Z">
        <w:r w:rsidR="00AD13D5" w:rsidRPr="00DA4426">
          <w:rPr>
            <w:lang w:val="en-US"/>
          </w:rPr>
          <w:fldChar w:fldCharType="separate"/>
        </w:r>
      </w:ins>
      <w:r w:rsidR="00A01347" w:rsidRPr="00A01347">
        <w:t xml:space="preserve">(Banerjee et al. 2008, Finley et </w:t>
      </w:r>
      <w:r w:rsidR="00A01347" w:rsidRPr="00A01347">
        <w:lastRenderedPageBreak/>
        <w:t>al. 2009, Latimer et al. 2009)</w:t>
      </w:r>
      <w:ins w:id="279" w:author="Lewis.Barnett" w:date="2020-06-28T22:13:00Z">
        <w:r w:rsidR="00AD13D5" w:rsidRPr="00DA4426">
          <w:rPr>
            <w:lang w:val="en-US"/>
          </w:rPr>
          <w:fldChar w:fldCharType="end"/>
        </w:r>
      </w:ins>
      <w:ins w:id="280" w:author="Lewis.Barnett" w:date="2020-06-28T22:37:00Z">
        <w:r w:rsidR="00162C1B" w:rsidRPr="00DA4426">
          <w:rPr>
            <w:lang w:val="en-US"/>
          </w:rPr>
          <w:t xml:space="preserve"> and animals </w:t>
        </w:r>
      </w:ins>
      <w:ins w:id="281" w:author="Lewis.Barnett" w:date="2020-06-28T22:38:00Z">
        <w:r w:rsidR="001356A9" w:rsidRPr="00DA4426">
          <w:rPr>
            <w:lang w:val="en-US"/>
          </w:rPr>
          <w:fldChar w:fldCharType="begin"/>
        </w:r>
      </w:ins>
      <w:r w:rsidR="00A01347">
        <w:rPr>
          <w:lang w:val="en-US"/>
        </w:rPr>
        <w:instrText xml:space="preserve"> ADDIN ZOTERO_ITEM CSL_CITATION {"citationID":"gagpWUjj","properties":{"formattedCitation":"(e.g., Thorson et al. 2016b)","plainCitation":"(e.g., Thorson et al. 2016b)","noteIndex":0},"citationItems":[{"id":310,"uris":["http://zotero.org/users/6342351/items/8SQYQL9N"],"uri":["http://zotero.org/users/6342351/items/8SQYQL9N"],"itemData":{"id":310,"type":"article-journal","abstract":"Aim Spatial analysis of the distribution and density of species is of continuing interest within theoretical and applied ecology. Species distribution models (SDMs) are being increasingly used to analyse count, presence–absence and presence-only data sets. There is a growing literature on dynamic SDMs (which incorporate temporal variation in species distribution), joint SDMs (which simultaneously analyse the correlated distribution of multiple species) and geostatistical models (which account for similarity between nearby sites caused by unobserved covariates). However, no previous study has combined all three attributes within a single framework. Innovation We develop spatial dynamic factor analysis for use as a ‘joint, dynamic SDM’ (JDSDM), which uses geostatistical methods to account for spatial similarity when estimating one or more ‘factors’. Each factor evolves over time following a density-dependent (Gompertz) process, and the log-density of each species is approximated as a linear combination of different factors. We demonstrate a JDSDM using two multispecies case studies (an annual survey of bottom-associated species in the Bering Sea and a seasonal survey of butterfly density in the continental USA), and also provide our code publicly as an R package. Main conclusions Case study applications show that that JDSDMs can be used for species ordination, i.e. showing that dynamics for butterfly species within the same genus are significantly more correlated than for species from different genera. We also demonstrate how JDSDMs can rapidly identify dominant patterns in community dynamics, including the decline and recovery of several Bering Sea fishes since 2008, and the ‘flight curves’ typical of early or late-emerging butterflies. We conclude by suggesting future research that could incorporate phylogenetic relatedness or functional similarity, and propose that our approach could be used to monitor community dynamics at large spatial and temporal scales.","container-title":"Global Ecology and Biogeography","DOI":"10.1111/geb.12464","ISSN":"1466-8238","issue":"9","journalAbbreviation":"Global Ecol. Biogeogr.","language":"en","page":"1144-1158","source":"Wiley Online Library","title":"Joint dynamic species distribution models: a tool for community ordination and spatio-temporal monitoring","title-short":"Joint dynamic species distribution models","URL":"http://onlinelibrary.wiley.com/doi/10.1111/geb.12464/abstract","volume":"25","author":[{"family":"Thorson","given":"James T."},{"family":"Ianelli","given":"James N."},{"family":"Larsen","given":"Elise A."},{"family":"Ries","given":"Leslie"},{"family":"Scheuerell","given":"Mark D."},{"family":"Szuwalski","given":"Cody"},{"family":"Zipkin","given":"Elise F."}],"accessed":{"date-parts":[["2016",9,6]]},"issued":{"date-parts":[["2016",9,1]]}},"prefix":"e.g., "}],"schema":"https://github.com/citation-style-language/schema/raw/master/csl-citation.json"} </w:instrText>
      </w:r>
      <w:r w:rsidR="001356A9" w:rsidRPr="00DA4426">
        <w:rPr>
          <w:lang w:val="en-US"/>
        </w:rPr>
        <w:fldChar w:fldCharType="separate"/>
      </w:r>
      <w:r w:rsidR="00A01347" w:rsidRPr="00A01347">
        <w:t>(e.g., Thorson et al. 2016b)</w:t>
      </w:r>
      <w:ins w:id="282" w:author="Lewis.Barnett" w:date="2020-06-28T22:38:00Z">
        <w:r w:rsidR="001356A9" w:rsidRPr="00DA4426">
          <w:rPr>
            <w:lang w:val="en-US"/>
          </w:rPr>
          <w:fldChar w:fldCharType="end"/>
        </w:r>
      </w:ins>
      <w:ins w:id="283" w:author="Lewis.Barnett" w:date="2020-06-28T22:37:00Z">
        <w:r w:rsidR="00162C1B" w:rsidRPr="00DA4426">
          <w:rPr>
            <w:lang w:val="en-US"/>
          </w:rPr>
          <w:t xml:space="preserve">, </w:t>
        </w:r>
      </w:ins>
      <w:ins w:id="284" w:author="Lewis.Barnett" w:date="2020-06-28T22:17:00Z">
        <w:r w:rsidR="00AD13D5" w:rsidRPr="00DA4426">
          <w:rPr>
            <w:lang w:val="en-US"/>
          </w:rPr>
          <w:t xml:space="preserve">freshwater </w:t>
        </w:r>
      </w:ins>
      <w:ins w:id="285" w:author="Lewis.Barnett" w:date="2020-07-01T15:51:00Z">
        <w:r w:rsidR="00DA4426">
          <w:rPr>
            <w:lang w:val="en-US"/>
          </w:rPr>
          <w:fldChar w:fldCharType="begin"/>
        </w:r>
      </w:ins>
      <w:ins w:id="286" w:author="Lewis.Barnett" w:date="2020-07-02T14:56:00Z">
        <w:r w:rsidR="004F7407">
          <w:rPr>
            <w:lang w:val="en-US"/>
          </w:rPr>
          <w:instrText xml:space="preserve"> ADDIN ZOTERO_ITEM CSL_CITATION {"citationID":"Nsmp98nr","properties":{"formattedCitation":"(Hocking et al. 2018)","plainCitation":"(Hocking et al. 2018)","noteIndex":0},"citationItems":[{"id":16452,"uris":["http://zotero.org/users/6342351/items/ZYRQH2US"],"uri":["http://zotero.org/users/6342351/items/ZYRQH2US"],"itemData":{"id":16452,"type":"article-journal","abstract":"Population dynamics are often correlated in space and time due to correlations in environmental drivers as well as synchrony induced by individual dispersal. Many statistical analyses of populations ignore potential autocorrelations and assume that survey methods (distance and time between samples) eliminate these correlations, allowing samples to be treated independently. If these assumptions are incorrect, results and therefore inference may be biased and uncertainty underestimated. We developed a novel statistical method to account for spatiotemporal correlations within dendritic stream networks, while accounting for imperfect detection in the surveys. Through simulations, we found this model decreased predictive error relative to standard statistical methods when data were spatially correlated based on stream distance and performed similarly when data were not correlated. We found that increasing the number of years surveyed substantially improved the model accuracy when estimating spatial and temporal correlation coefficients, especially from 10 to 15 yr. Increasing the number of survey sites within the network improved the performance of the nonspatial model but only marginally improved the density estimates in the spatiotemporal model. We applied this model to brook trout data from the West Susquehanna Watershed in Pennsylvania collected over 34 yr from 1981 to 2014. We found the model including temporal and spatiotemporal autocorrelation best described young of the year (YOY) and adult density patterns. YOY densities were positively related to forest cover and negatively related to spring temperatures with low temporal autocorrelation and moderately high spatiotemporal correlation. Adult densities were less strongly affected by climatic conditions and less temporally variable than YOY but with similar spatiotemporal correlation and higher temporal autocorrelation.","container-title":"Ecological Applications","DOI":"10.1002/eap.1767","ISSN":"1939-5582","issue":"7","language":"en","page":"1782-1796","source":"Wiley Online Library","title":"A geostatistical state-space model of animal densities for stream networks","URL":"https://esajournals.onlinelibrary.wiley.com/doi/abs/10.1002/eap.1767","volume":"28","author":[{"family":"Hocking","given":"Daniel J."},{"family":"Thorson","given":"James T."},{"family":"O'Neil","given":"Kyle"},{"family":"Letcher","given":"Benjamin H."}],"accessed":{"date-parts":[["2020",7,1]]},"issued":{"date-parts":[["2018"]]}}}],"schema":"https://github.com/citation-style-language/schema/raw/master/csl-citation.json"} </w:instrText>
        </w:r>
      </w:ins>
      <w:r w:rsidR="00DA4426">
        <w:rPr>
          <w:lang w:val="en-US"/>
        </w:rPr>
        <w:fldChar w:fldCharType="separate"/>
      </w:r>
      <w:r w:rsidR="00A01347" w:rsidRPr="00A01347">
        <w:t>(Hocking et al. 2018)</w:t>
      </w:r>
      <w:ins w:id="287" w:author="Lewis.Barnett" w:date="2020-07-01T15:51:00Z">
        <w:r w:rsidR="00DA4426">
          <w:rPr>
            <w:lang w:val="en-US"/>
          </w:rPr>
          <w:fldChar w:fldCharType="end"/>
        </w:r>
      </w:ins>
      <w:ins w:id="288" w:author="Lewis.Barnett" w:date="2020-06-28T22:15:00Z">
        <w:r w:rsidR="00AD13D5" w:rsidRPr="00DA4426">
          <w:rPr>
            <w:lang w:val="en-US"/>
          </w:rPr>
          <w:t xml:space="preserve"> and </w:t>
        </w:r>
      </w:ins>
      <w:ins w:id="289" w:author="Lewis.Barnett" w:date="2020-06-28T22:16:00Z">
        <w:r w:rsidR="00AD13D5" w:rsidRPr="00DA4426">
          <w:rPr>
            <w:lang w:val="en-US"/>
          </w:rPr>
          <w:t>marine communities</w:t>
        </w:r>
      </w:ins>
      <w:ins w:id="290" w:author="Lewis.Barnett" w:date="2020-06-28T22:21:00Z">
        <w:r w:rsidR="00AD13D5" w:rsidRPr="00DA4426">
          <w:rPr>
            <w:lang w:val="en-US"/>
          </w:rPr>
          <w:t xml:space="preserve"> </w:t>
        </w:r>
        <w:r w:rsidR="00AD13D5" w:rsidRPr="00DA4426">
          <w:rPr>
            <w:lang w:val="en-US"/>
          </w:rPr>
          <w:fldChar w:fldCharType="begin"/>
        </w:r>
      </w:ins>
      <w:r w:rsidR="00A01347">
        <w:rPr>
          <w:lang w:val="en-US"/>
        </w:rPr>
        <w:instrText xml:space="preserve"> ADDIN ZOTERO_ITEM CSL_CITATION {"citationID":"RvL2tukY","properties":{"formattedCitation":"(Shelton et al. 2014, Thorson et al. 2015, 2016a, Thorson and Barnett 2017, Anderson and Ward 2019)","plainCitation":"(Shelton et al. 2014, Thorson et al. 2015, 2016a, Thorson and Barnett 2017, Anderson and Ward 2019)","noteIndex":0},"citationItems":[{"id":"lB8OmsKd/vYxhzx5b","uris":["http://zotero.org/users/2529419/items/3URC5K6B"],"uri":["http://zotero.org/users/2529419/items/3URC5K6B"],"itemData":{"id":"gjGjZbSL/9h5uXZF3","type":"article-journal","title":"Spatial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E."}],"issued":{"date-parts":[["2014",7,8]]}}},{"id":"lB8OmsKd/5a2cTRfy","uris":["http://zotero.org/users/2529419/items/PCF4QQP6"],"uri":["http://zotero.org/users/2529419/items/PCF4QQP6"],"itemData":{"id":"gjGjZbSL/69HX3cYR","type":"article-journal","title":"Geostatistical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J."}],"issued":{"date-parts":[["2015",6,1]]}}},{"id":"lB8OmsKd/MfEnHbUP","uris":["http://zotero.org/users/2529419/items/K2DVEVVA"],"uri":["http://zotero.org/users/2529419/items/K2DVEVVA"],"itemData":{"id":"gjGjZbSL/deBxhxSo","type":"article-journal","title":"Model-based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J."}],"issued":{"date-parts":[["2016"]]}}},{"id":"lB8OmsKd/kJ7GsEBq","uris":["http://zotero.org/users/2529419/items/URBQTB4Q"],"uri":["http://zotero.org/users/2529419/items/URBQTB4Q"],"itemData":{"id":"gjGjZbSL/YqV3jGbm","type":"article-journal","title":"Comparing estimates of abundance trends and distribution shifts using single- and multispecies models of fishes and biogenic habitat","container-title":"ICES Journal of Marine Science","page":"1311-1321","volume":"74","issue":"5","source":"academic.oup.com","abstract":"Several approaches have been developed over the last decade to simultaneously estimate distribution or density for multiple species (e.g. “joint species distrib","DOI":"10.1093/icesjms/fsw193","ISSN":"1054-3139","journalAbbreviation":"ICES J Mar Sci","language":"en","author":[{"family":"Thorson","given":"James T."},{"family":"Barnett","given":"Lewis A. K."}],"issued":{"date-parts":[["2017",5,1]]}}},{"id":"lB8OmsKd/JaKSIxec","uris":["http://zotero.org/users/2529419/items/SXPS5PRB"],"uri":["http://zotero.org/users/2529419/items/SXPS5PRB"],"itemData":{"id":"gjGjZbSL/ughOfBjn","type":"article-journal","title":"Black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J."}],"issued":{"date-parts":[["2019"]]}}}],"schema":"https://github.com/citation-style-language/schema/raw/master/csl-citation.json"} </w:instrText>
      </w:r>
      <w:ins w:id="291" w:author="Lewis.Barnett" w:date="2020-06-28T22:21:00Z">
        <w:r w:rsidR="00AD13D5" w:rsidRPr="00DA4426">
          <w:rPr>
            <w:lang w:val="en-US"/>
          </w:rPr>
          <w:fldChar w:fldCharType="separate"/>
        </w:r>
      </w:ins>
      <w:r w:rsidR="00A01347" w:rsidRPr="00A01347">
        <w:t>(Shelton et al. 2014, Thorson et al. 2015, 2016a, Thorson and Barnett 2017, Anderson and Ward 2019)</w:t>
      </w:r>
      <w:ins w:id="292" w:author="Lewis.Barnett" w:date="2020-06-28T22:21:00Z">
        <w:r w:rsidR="00AD13D5" w:rsidRPr="00DA4426">
          <w:rPr>
            <w:lang w:val="en-US"/>
          </w:rPr>
          <w:fldChar w:fldCharType="end"/>
        </w:r>
      </w:ins>
      <w:ins w:id="293" w:author="Lewis.Barnett" w:date="2020-06-28T21:43:00Z">
        <w:r w:rsidRPr="00DA4426">
          <w:rPr>
            <w:lang w:val="en-US"/>
          </w:rPr>
          <w:t xml:space="preserve">. </w:t>
        </w:r>
      </w:ins>
    </w:p>
    <w:p w14:paraId="1A98A4F8" w14:textId="0F9AFCC9" w:rsidR="000D1E70" w:rsidRPr="00DA4426" w:rsidDel="00C44B8C" w:rsidRDefault="00162C1B">
      <w:pPr>
        <w:spacing w:after="120" w:line="480" w:lineRule="auto"/>
        <w:ind w:firstLine="720"/>
        <w:rPr>
          <w:del w:id="294" w:author="Lewis.Barnett" w:date="2020-06-28T14:52:00Z"/>
          <w:lang w:val="en-US"/>
        </w:rPr>
      </w:pPr>
      <w:ins w:id="295" w:author="Lewis.Barnett" w:date="2020-06-28T22:27:00Z">
        <w:r w:rsidRPr="00DA4426">
          <w:rPr>
            <w:lang w:val="en-US"/>
          </w:rPr>
          <w:t>Spatiotemporal modeling of population density has particularly flourished in the field of marine fisheries,</w:t>
        </w:r>
      </w:ins>
      <w:ins w:id="296" w:author="Lewis.Barnett" w:date="2020-06-28T22:41:00Z">
        <w:r w:rsidR="001356A9" w:rsidRPr="00DA4426">
          <w:rPr>
            <w:lang w:val="en-US"/>
          </w:rPr>
          <w:t xml:space="preserve"> where practical constraints limit the use of </w:t>
        </w:r>
      </w:ins>
      <w:ins w:id="297" w:author="Lewis.Barnett" w:date="2020-06-28T22:43:00Z">
        <w:r w:rsidR="001356A9" w:rsidRPr="00DA4426">
          <w:rPr>
            <w:lang w:val="en-US"/>
          </w:rPr>
          <w:t>spatial capture</w:t>
        </w:r>
      </w:ins>
      <w:ins w:id="298" w:author="Lewis.Barnett" w:date="2020-06-28T22:41:00Z">
        <w:r w:rsidR="001356A9" w:rsidRPr="00DA4426">
          <w:rPr>
            <w:lang w:val="en-US"/>
          </w:rPr>
          <w:t>-recapture</w:t>
        </w:r>
      </w:ins>
      <w:ins w:id="299" w:author="Lewis.Barnett" w:date="2020-06-28T22:47:00Z">
        <w:r w:rsidR="001356A9" w:rsidRPr="00DA4426">
          <w:rPr>
            <w:lang w:val="en-US"/>
          </w:rPr>
          <w:t>, distance sampling,</w:t>
        </w:r>
      </w:ins>
      <w:ins w:id="300" w:author="Lewis.Barnett" w:date="2020-06-28T22:41:00Z">
        <w:r w:rsidR="001356A9" w:rsidRPr="00DA4426">
          <w:rPr>
            <w:lang w:val="en-US"/>
          </w:rPr>
          <w:t xml:space="preserve"> and other </w:t>
        </w:r>
      </w:ins>
      <w:ins w:id="301" w:author="Lewis.Barnett" w:date="2020-06-28T22:43:00Z">
        <w:r w:rsidR="001356A9" w:rsidRPr="00DA4426">
          <w:rPr>
            <w:lang w:val="en-US"/>
          </w:rPr>
          <w:t xml:space="preserve">survey </w:t>
        </w:r>
      </w:ins>
      <w:ins w:id="302" w:author="Lewis.Barnett" w:date="2020-06-28T22:41:00Z">
        <w:r w:rsidR="001356A9" w:rsidRPr="00DA4426">
          <w:rPr>
            <w:lang w:val="en-US"/>
          </w:rPr>
          <w:t>methods</w:t>
        </w:r>
      </w:ins>
      <w:ins w:id="303" w:author="Lewis.Barnett" w:date="2020-06-28T22:46:00Z">
        <w:r w:rsidR="001356A9" w:rsidRPr="00DA4426">
          <w:rPr>
            <w:lang w:val="en-US"/>
          </w:rPr>
          <w:t xml:space="preserve"> </w:t>
        </w:r>
      </w:ins>
      <w:ins w:id="304" w:author="Lewis.Barnett" w:date="2020-06-28T22:59:00Z">
        <w:r w:rsidR="008B21D9" w:rsidRPr="00DA4426">
          <w:rPr>
            <w:lang w:val="en-US"/>
          </w:rPr>
          <w:t xml:space="preserve">typically applied in terrestrial and freshwater systems </w:t>
        </w:r>
      </w:ins>
      <w:ins w:id="305" w:author="Lewis.Barnett" w:date="2020-06-28T22:45:00Z">
        <w:r w:rsidR="001356A9" w:rsidRPr="00DA4426">
          <w:rPr>
            <w:lang w:val="en-US"/>
          </w:rPr>
          <w:t xml:space="preserve">that </w:t>
        </w:r>
      </w:ins>
      <w:ins w:id="306" w:author="Lewis.Barnett" w:date="2020-06-28T22:59:00Z">
        <w:r w:rsidR="008B21D9" w:rsidRPr="00DA4426">
          <w:rPr>
            <w:lang w:val="en-US"/>
          </w:rPr>
          <w:t>have led to parallel development of models</w:t>
        </w:r>
      </w:ins>
      <w:ins w:id="307" w:author="Lewis.Barnett" w:date="2020-06-28T23:01:00Z">
        <w:r w:rsidR="008B21D9" w:rsidRPr="00DA4426">
          <w:rPr>
            <w:lang w:val="en-US"/>
          </w:rPr>
          <w:t xml:space="preserve"> for similar purposes</w:t>
        </w:r>
      </w:ins>
      <w:ins w:id="308" w:author="Lewis.Barnett" w:date="2020-06-28T22:59:00Z">
        <w:r w:rsidR="008B21D9" w:rsidRPr="00DA4426">
          <w:rPr>
            <w:lang w:val="en-US"/>
          </w:rPr>
          <w:t xml:space="preserve"> </w:t>
        </w:r>
      </w:ins>
      <w:ins w:id="309" w:author="Lewis.Barnett" w:date="2020-06-28T22:50:00Z">
        <w:r w:rsidR="00AB01D3" w:rsidRPr="00DA4426">
          <w:rPr>
            <w:lang w:val="en-US"/>
          </w:rPr>
          <w:fldChar w:fldCharType="begin"/>
        </w:r>
      </w:ins>
      <w:ins w:id="310" w:author="Lewis.Barnett" w:date="2020-07-02T14:56:00Z">
        <w:r w:rsidR="004F7407">
          <w:rPr>
            <w:lang w:val="en-US"/>
          </w:rPr>
          <w:instrText xml:space="preserve"> ADDIN ZOTERO_ITEM CSL_CITATION {"citationID":"ZwVJV3Vd","properties":{"formattedCitation":"(Efford 2004, 2011, Royle and Young 2008, Royle et al. 2013)","plainCitation":"(Efford 2004, 2011, Royle and Young 2008, Royle et al. 2013)","noteIndex":0},"citationItems":[{"id":16443,"uris":["http://zotero.org/users/6342351/items/IUVDZNDG"],"uri":["http://zotero.org/users/6342351/items/IUVDZNDG"],"itemData":{"id":16443,"type":"article-journal","container-title":"Oikos","DOI":"10.1111/j.0030-1299.2004.13043.x","ISSN":"00301299, 16000706","issue":"3","language":"en","page":"598-610","source":"DOI.org (Crossref)","title":"Density estimation in live-trapping studies","URL":"http://doi.wiley.com/10.1111/j.0030-1299.2004.13043.x","volume":"106","author":[{"family":"Efford","given":"Murray"}],"accessed":{"date-parts":[["2020",6,28]]},"issued":{"date-parts":[["2004",9]]}}},{"id":16444,"uris":["http://zotero.org/users/6342351/items/MA3PZTQF"],"uri":["http://zotero.org/users/6342351/items/MA3PZTQF"],"itemData":{"id":16444,"type":"article-journal","abstract":"The recent development of capture–recapture methods for estimating animal population density has focused on passive detection using devices such as traps or automatic cameras. Some species lend themselves more to active searching: a polygonal plot may be searched repeatedly and the locations of detected individuals recorded, or a plot may be searched just once and multiple cues (feces or other sign) identified as belonging to particular individuals. This report presents new likelihood-based spatially explicit capture–recapture (SECR) methods for such data. The methods are shown to be at least as robust in simulations as an equivalent Bayesian analysis, and to have negligible bias and near-nominal confidence interval coverage with parameter values from a lizard data set. It is recommended on the basis of simulation that plots for SECR should be at least as large as the home range of the target species. The R package “secr” may be used to fit the models. The likelihood-based implementation extends the spatially explicit analyses available for search data to include binary data (animal detected or not detected on each occasion) or count data (multiple detections per occasion) from multiple irregular polygons, with or without dependence among polygons. It is also shown how the method may be adapted for detections along a linear transect.","container-title":"Ecology","DOI":"10.1890/11-0332.1","ISSN":"1939-9170","issue":"12","language":"en","page":"2202-2207","source":"Wiley Online Library","title":"Estimation of population density by spatially explicit capture–recapture analysis of data from area searches","URL":"https://esajournals.onlinelibrary.wiley.com/doi/abs/10.1890/11-0332.1","volume":"92","author":[{"family":"Efford","given":"Murray G."}],"accessed":{"date-parts":[["2020",6,28]]},"issued":{"date-parts":[["2011"]]}}},{"id":16447,"uris":["http://zotero.org/users/6342351/items/X2BD6MQT"],"uri":["http://zotero.org/users/6342351/items/X2BD6MQT"],"itemData":{"id":16447,"type":"article-journal","abstract":"Estimating density is a fundamental objective of many animal population studies. Application of methods for estimating population size from ostensibly closed populations is widespread, but ineffective for estimating absolute density because most populations are subject to short-term movements or so-called temporary emigration. This phenomenon invalidates the resulting estimates because the effective sample area is unknown. A number of methods involving the adjustment of estimates based on heuristic considerations are in widespread use. In this paper, a hierarchical model of spatially indexed capture–recapture data is proposed for sampling based on area searches of spatial sample units subject to uniform sampling intensity. The hierarchical model contains explicit models for the distribution of individuals and their movements, in addition to an observation model that is conditional on the location of individuals during sampling. Bayesian analysis of the hierarchical model is achieved by the use of data augmentation, which allows for a straightforward implementation in the freely available software WinBUGS. We present results of a simulation study that was carried out to evaluate the operating characteristics of the Bayesian estimator under variable densities and movement patterns of individuals. An application of the model is presented for survey data on the flat-tailed horned lizard (Phrynosoma mcallii) in Arizona, USA.","container-title":"Ecology","DOI":"10.1890/07-0601.1","ISSN":"1939-9170","issue":"8","language":"en","page":"2281-2289","source":"Wiley Online Library","title":"A Hierarchical Model for Spatial Capture–Recapture Data","URL":"https://esajournals.onlinelibrary.wiley.com/doi/abs/10.1890/07-0601.1","volume":"89","author":[{"family":"Royle","given":"J. Andrew"},{"family":"Young","given":"Kevin V."}],"accessed":{"date-parts":[["2020",6,28]]},"issued":{"date-parts":[["2008"]]}}},{"id":1716,"uris":["http://zotero.org/users/6342351/items/4E4GNDCK"],"uri":["http://zotero.org/users/6342351/items/4E4GNDCK"],"itemData":{"id":1716,"type":"book","publisher":"Academic Press","source":"Google Scholar","title":"Spatial capture-recapture","URL":"https://books.google.com/books?hl=en&amp;lr=&amp;id=RO08-S-amZMC&amp;oi=fnd&amp;pg=PR1&amp;dq=Gardner+chandler+spatial+&amp;ots=e7ztMjHz-D&amp;sig=uRIy8GrAqXAcnkXC1ySIJbeFfmE#v=onepage&amp;q=Gardner%20chandler%20spatial&amp;f=false","author":[{"family":"Royle","given":"J. Andrew"},{"family":"Chandler","given":"Richard B."},{"family":"Sollmann","given":"Rahel"},{"family":"Gardner","given":"Beth"}],"issued":{"date-parts":[["2013"]]}}}],"schema":"https://github.com/citation-style-language/schema/raw/master/csl-citation.json"} </w:instrText>
        </w:r>
      </w:ins>
      <w:r w:rsidR="00AB01D3" w:rsidRPr="00DA4426">
        <w:rPr>
          <w:lang w:val="en-US"/>
        </w:rPr>
        <w:fldChar w:fldCharType="separate"/>
      </w:r>
      <w:r w:rsidR="00A01347" w:rsidRPr="00A01347">
        <w:t>(</w:t>
      </w:r>
      <w:proofErr w:type="spellStart"/>
      <w:r w:rsidR="00A01347" w:rsidRPr="00A01347">
        <w:t>Efford</w:t>
      </w:r>
      <w:proofErr w:type="spellEnd"/>
      <w:r w:rsidR="00A01347" w:rsidRPr="00A01347">
        <w:t xml:space="preserve"> 2004, 2011, </w:t>
      </w:r>
      <w:proofErr w:type="spellStart"/>
      <w:r w:rsidR="00A01347" w:rsidRPr="00A01347">
        <w:t>Royle</w:t>
      </w:r>
      <w:proofErr w:type="spellEnd"/>
      <w:r w:rsidR="00A01347" w:rsidRPr="00A01347">
        <w:t xml:space="preserve"> and Young 2008, </w:t>
      </w:r>
      <w:proofErr w:type="spellStart"/>
      <w:r w:rsidR="00A01347" w:rsidRPr="00A01347">
        <w:t>Royle</w:t>
      </w:r>
      <w:proofErr w:type="spellEnd"/>
      <w:r w:rsidR="00A01347" w:rsidRPr="00A01347">
        <w:t xml:space="preserve"> et al. 2013)</w:t>
      </w:r>
      <w:ins w:id="311" w:author="Lewis.Barnett" w:date="2020-06-28T22:50:00Z">
        <w:r w:rsidR="00AB01D3" w:rsidRPr="00DA4426">
          <w:rPr>
            <w:lang w:val="en-US"/>
          </w:rPr>
          <w:fldChar w:fldCharType="end"/>
        </w:r>
      </w:ins>
      <w:ins w:id="312" w:author="Lewis.Barnett" w:date="2020-06-28T22:45:00Z">
        <w:r w:rsidR="001356A9" w:rsidRPr="00DA4426">
          <w:rPr>
            <w:lang w:val="en-US"/>
          </w:rPr>
          <w:t>.</w:t>
        </w:r>
      </w:ins>
      <w:ins w:id="313" w:author="Lewis.Barnett" w:date="2020-06-28T23:02:00Z">
        <w:r w:rsidR="008B21D9" w:rsidRPr="00DA4426">
          <w:rPr>
            <w:lang w:val="en-US"/>
          </w:rPr>
          <w:t xml:space="preserve"> </w:t>
        </w:r>
      </w:ins>
      <w:ins w:id="314" w:author="Lewis.Barnett" w:date="2020-06-28T23:04:00Z">
        <w:r w:rsidR="008B21D9" w:rsidRPr="00DA4426">
          <w:rPr>
            <w:lang w:val="en-US"/>
          </w:rPr>
          <w:t xml:space="preserve">The most reliable estimates of marine fish densities </w:t>
        </w:r>
      </w:ins>
      <w:ins w:id="315" w:author="Lewis.Barnett" w:date="2020-06-28T23:08:00Z">
        <w:r w:rsidR="008C4CDD" w:rsidRPr="00DA4426">
          <w:rPr>
            <w:lang w:val="en-US"/>
          </w:rPr>
          <w:t xml:space="preserve">at broad scales </w:t>
        </w:r>
      </w:ins>
      <w:ins w:id="316" w:author="Lewis.Barnett" w:date="2020-06-28T23:04:00Z">
        <w:r w:rsidR="008B21D9" w:rsidRPr="00DA4426">
          <w:rPr>
            <w:lang w:val="en-US"/>
          </w:rPr>
          <w:t>are generally derived from fishery-independent survey</w:t>
        </w:r>
      </w:ins>
      <w:ins w:id="317" w:author="Lewis.Barnett" w:date="2020-06-28T23:05:00Z">
        <w:r w:rsidR="008B21D9" w:rsidRPr="00DA4426">
          <w:rPr>
            <w:lang w:val="en-US"/>
          </w:rPr>
          <w:t xml:space="preserve">s where </w:t>
        </w:r>
      </w:ins>
      <w:ins w:id="318" w:author="Lewis.Barnett" w:date="2020-06-28T23:09:00Z">
        <w:r w:rsidR="008C4CDD" w:rsidRPr="00DA4426">
          <w:rPr>
            <w:lang w:val="en-US"/>
          </w:rPr>
          <w:t xml:space="preserve">observations of </w:t>
        </w:r>
      </w:ins>
      <w:ins w:id="319" w:author="Lewis.Barnett" w:date="2020-06-28T23:05:00Z">
        <w:r w:rsidR="008B21D9" w:rsidRPr="00DA4426">
          <w:rPr>
            <w:lang w:val="en-US"/>
          </w:rPr>
          <w:t xml:space="preserve">population </w:t>
        </w:r>
      </w:ins>
      <w:ins w:id="320" w:author="Lewis.Barnett" w:date="2020-06-28T23:06:00Z">
        <w:r w:rsidR="008B21D9" w:rsidRPr="00DA4426">
          <w:rPr>
            <w:lang w:val="en-US"/>
          </w:rPr>
          <w:t>density</w:t>
        </w:r>
      </w:ins>
      <w:ins w:id="321" w:author="Lewis.Barnett" w:date="2020-06-28T23:05:00Z">
        <w:r w:rsidR="008B21D9" w:rsidRPr="00DA4426">
          <w:rPr>
            <w:lang w:val="en-US"/>
          </w:rPr>
          <w:t xml:space="preserve"> </w:t>
        </w:r>
      </w:ins>
      <w:ins w:id="322" w:author="Lewis.Barnett" w:date="2020-06-28T23:09:00Z">
        <w:r w:rsidR="008C4CDD" w:rsidRPr="00DA4426">
          <w:rPr>
            <w:lang w:val="en-US"/>
          </w:rPr>
          <w:t>are</w:t>
        </w:r>
      </w:ins>
      <w:ins w:id="323" w:author="Lewis.Barnett" w:date="2020-06-28T23:06:00Z">
        <w:r w:rsidR="008B21D9" w:rsidRPr="00DA4426">
          <w:rPr>
            <w:lang w:val="en-US"/>
          </w:rPr>
          <w:t xml:space="preserve"> taken to be proportional to the catch-per-unit-effort</w:t>
        </w:r>
      </w:ins>
      <w:ins w:id="324" w:author="Lewis.Barnett" w:date="2020-06-28T23:07:00Z">
        <w:r w:rsidR="00811FC6" w:rsidRPr="00DA4426">
          <w:rPr>
            <w:lang w:val="en-US"/>
          </w:rPr>
          <w:t xml:space="preserve"> of </w:t>
        </w:r>
      </w:ins>
      <w:ins w:id="325" w:author="Lewis.Barnett" w:date="2020-06-28T23:32:00Z">
        <w:r w:rsidR="00811FC6" w:rsidRPr="00DA4426">
          <w:rPr>
            <w:lang w:val="en-US"/>
          </w:rPr>
          <w:t>a</w:t>
        </w:r>
      </w:ins>
      <w:ins w:id="326" w:author="Lewis.Barnett" w:date="2020-06-28T23:07:00Z">
        <w:r w:rsidR="00811FC6" w:rsidRPr="00DA4426">
          <w:rPr>
            <w:lang w:val="en-US"/>
          </w:rPr>
          <w:t xml:space="preserve"> fishing gear, often </w:t>
        </w:r>
      </w:ins>
      <w:ins w:id="327" w:author="Lewis.Barnett" w:date="2020-06-28T23:32:00Z">
        <w:r w:rsidR="00811FC6" w:rsidRPr="00DA4426">
          <w:rPr>
            <w:lang w:val="en-US"/>
          </w:rPr>
          <w:t>implemented</w:t>
        </w:r>
      </w:ins>
      <w:ins w:id="328" w:author="Lewis.Barnett" w:date="2020-06-28T23:07:00Z">
        <w:r w:rsidR="00811FC6" w:rsidRPr="00DA4426">
          <w:rPr>
            <w:lang w:val="en-US"/>
          </w:rPr>
          <w:t xml:space="preserve"> using some form of </w:t>
        </w:r>
      </w:ins>
      <w:ins w:id="329" w:author="Lewis.Barnett" w:date="2020-06-28T23:31:00Z">
        <w:r w:rsidR="00811FC6" w:rsidRPr="00DA4426">
          <w:rPr>
            <w:lang w:val="en-US"/>
          </w:rPr>
          <w:t xml:space="preserve">stratified </w:t>
        </w:r>
      </w:ins>
      <w:ins w:id="330" w:author="Lewis.Barnett" w:date="2020-06-28T23:07:00Z">
        <w:r w:rsidR="00811FC6" w:rsidRPr="00DA4426">
          <w:rPr>
            <w:lang w:val="en-US"/>
          </w:rPr>
          <w:t>random sampling design</w:t>
        </w:r>
      </w:ins>
      <w:ins w:id="331" w:author="Lewis.Barnett" w:date="2020-06-28T23:04:00Z">
        <w:r w:rsidR="008B21D9" w:rsidRPr="00DA4426">
          <w:rPr>
            <w:lang w:val="en-US"/>
          </w:rPr>
          <w:t xml:space="preserve">. In addition to providing </w:t>
        </w:r>
      </w:ins>
      <w:ins w:id="332" w:author="Lewis.Barnett" w:date="2020-06-28T23:22:00Z">
        <w:r w:rsidR="00C471F3" w:rsidRPr="00DA4426">
          <w:rPr>
            <w:lang w:val="en-US"/>
          </w:rPr>
          <w:t>the data</w:t>
        </w:r>
      </w:ins>
      <w:ins w:id="333" w:author="Lewis.Barnett" w:date="2020-06-28T23:21:00Z">
        <w:r w:rsidR="00C471F3" w:rsidRPr="00DA4426">
          <w:rPr>
            <w:lang w:val="en-US"/>
          </w:rPr>
          <w:t xml:space="preserve"> </w:t>
        </w:r>
      </w:ins>
      <w:ins w:id="334" w:author="Lewis.Barnett" w:date="2020-06-28T23:22:00Z">
        <w:r w:rsidR="00C471F3" w:rsidRPr="00DA4426">
          <w:rPr>
            <w:lang w:val="en-US"/>
          </w:rPr>
          <w:t>on</w:t>
        </w:r>
      </w:ins>
      <w:ins w:id="335" w:author="Lewis.Barnett" w:date="2020-06-28T23:21:00Z">
        <w:r w:rsidR="00C471F3" w:rsidRPr="00DA4426">
          <w:rPr>
            <w:lang w:val="en-US"/>
          </w:rPr>
          <w:t xml:space="preserve"> </w:t>
        </w:r>
      </w:ins>
      <w:ins w:id="336" w:author="Lewis.Barnett" w:date="2020-06-28T23:04:00Z">
        <w:r w:rsidR="008B21D9" w:rsidRPr="00DA4426">
          <w:rPr>
            <w:lang w:val="en-US"/>
          </w:rPr>
          <w:t xml:space="preserve">population size </w:t>
        </w:r>
      </w:ins>
      <w:ins w:id="337" w:author="Lewis.Barnett" w:date="2020-06-28T23:21:00Z">
        <w:r w:rsidR="00C471F3" w:rsidRPr="00DA4426">
          <w:rPr>
            <w:lang w:val="en-US"/>
          </w:rPr>
          <w:t xml:space="preserve">and structure </w:t>
        </w:r>
      </w:ins>
      <w:ins w:id="338" w:author="Lewis.Barnett" w:date="2020-06-28T23:22:00Z">
        <w:r w:rsidR="00C471F3" w:rsidRPr="00DA4426">
          <w:rPr>
            <w:lang w:val="en-US"/>
          </w:rPr>
          <w:t xml:space="preserve">that is </w:t>
        </w:r>
      </w:ins>
      <w:ins w:id="339" w:author="Lewis.Barnett" w:date="2020-06-28T23:21:00Z">
        <w:r w:rsidR="00C471F3" w:rsidRPr="00DA4426">
          <w:rPr>
            <w:lang w:val="en-US"/>
          </w:rPr>
          <w:t>needed</w:t>
        </w:r>
      </w:ins>
      <w:ins w:id="340" w:author="Lewis.Barnett" w:date="2020-06-28T23:04:00Z">
        <w:r w:rsidR="008B21D9" w:rsidRPr="00DA4426">
          <w:rPr>
            <w:lang w:val="en-US"/>
          </w:rPr>
          <w:t xml:space="preserve"> for managing individual fish populations, fishery-independent survey data </w:t>
        </w:r>
      </w:ins>
      <w:ins w:id="341" w:author="Lewis.Barnett" w:date="2020-06-28T23:11:00Z">
        <w:r w:rsidR="008C4CDD" w:rsidRPr="00DA4426">
          <w:rPr>
            <w:lang w:val="en-US"/>
          </w:rPr>
          <w:t>are</w:t>
        </w:r>
      </w:ins>
      <w:ins w:id="342" w:author="Lewis.Barnett" w:date="2020-06-28T23:04:00Z">
        <w:r w:rsidR="008B21D9" w:rsidRPr="00DA4426">
          <w:rPr>
            <w:lang w:val="en-US"/>
          </w:rPr>
          <w:t xml:space="preserve"> used </w:t>
        </w:r>
      </w:ins>
      <w:ins w:id="343" w:author="Lewis.Barnett" w:date="2020-06-28T23:12:00Z">
        <w:r w:rsidR="008C4CDD" w:rsidRPr="00DA4426">
          <w:rPr>
            <w:lang w:val="en-US"/>
          </w:rPr>
          <w:t>for purposes such as</w:t>
        </w:r>
      </w:ins>
      <w:ins w:id="344" w:author="Lewis.Barnett" w:date="2020-06-28T23:04:00Z">
        <w:r w:rsidR="008B21D9" w:rsidRPr="00DA4426">
          <w:rPr>
            <w:lang w:val="en-US"/>
          </w:rPr>
          <w:t xml:space="preserve"> </w:t>
        </w:r>
      </w:ins>
      <w:ins w:id="345" w:author="Lewis.Barnett" w:date="2020-06-28T23:18:00Z">
        <w:r w:rsidR="00C471F3" w:rsidRPr="00DA4426">
          <w:rPr>
            <w:lang w:val="en-US"/>
          </w:rPr>
          <w:t>informing</w:t>
        </w:r>
      </w:ins>
      <w:ins w:id="346" w:author="Lewis.Barnett" w:date="2020-06-28T23:04:00Z">
        <w:r w:rsidR="008B21D9" w:rsidRPr="00DA4426">
          <w:rPr>
            <w:lang w:val="en-US"/>
          </w:rPr>
          <w:t xml:space="preserve"> ecosystem</w:t>
        </w:r>
      </w:ins>
      <w:ins w:id="347" w:author="Lewis.Barnett" w:date="2020-06-28T23:18:00Z">
        <w:r w:rsidR="00C471F3" w:rsidRPr="00DA4426">
          <w:rPr>
            <w:lang w:val="en-US"/>
          </w:rPr>
          <w:t>-based</w:t>
        </w:r>
      </w:ins>
      <w:ins w:id="348" w:author="Lewis.Barnett" w:date="2020-06-28T23:04:00Z">
        <w:r w:rsidR="008B21D9" w:rsidRPr="00DA4426">
          <w:rPr>
            <w:lang w:val="en-US"/>
          </w:rPr>
          <w:t xml:space="preserve"> </w:t>
        </w:r>
      </w:ins>
      <w:ins w:id="349" w:author="Lewis.Barnett" w:date="2020-06-28T23:18:00Z">
        <w:r w:rsidR="00C471F3" w:rsidRPr="00DA4426">
          <w:rPr>
            <w:lang w:val="en-US"/>
          </w:rPr>
          <w:t>management</w:t>
        </w:r>
      </w:ins>
      <w:ins w:id="350" w:author="Lewis.Barnett" w:date="2020-06-28T23:04:00Z">
        <w:r w:rsidR="008B21D9" w:rsidRPr="00DA4426">
          <w:rPr>
            <w:lang w:val="en-US"/>
          </w:rPr>
          <w:t xml:space="preserve"> </w:t>
        </w:r>
        <w:r w:rsidR="008B21D9" w:rsidRPr="00DA4426">
          <w:rPr>
            <w:lang w:val="en-US"/>
          </w:rPr>
          <w:fldChar w:fldCharType="begin"/>
        </w:r>
      </w:ins>
      <w:r w:rsidR="00A01347">
        <w:rPr>
          <w:lang w:val="en-US"/>
        </w:rPr>
        <w:instrText xml:space="preserve"> ADDIN ZOTERO_ITEM CSL_CITATION {"citationID":"2hMkHBcO","properties":{"formattedCitation":"(Link et al. 2002, Nicholson and Jennings 2004, Harvey et al. 2018)","plainCitation":"(Link et al. 2002, Nicholson and Jennings 2004, Harvey et al. 2018)","noteIndex":0},"citationItems":[{"id":"lB8OmsKd/PZZe9CvR","uris":["http://zotero.org/users/2529419/items/AKMXUF8H"],"uri":["http://zotero.org/users/2529419/items/AKMXUF8H"],"itemData":{"id":"gjGjZbSL/tTke0VI1","type":"article-journal","title":"Marine ecosystem assessment in a fisheries management context","container-title":"Canadian Journal of Fisheries and Aquatic Sciences","page":"1429-1440","volume":"59","issue":"9","source":"NRC Research Press","abstract":"We examined a suite of abiotic, biotic, and human metrics for the northeast U.S. continental shelf ecosystem at the aggregate, community, and system level (&gt;30 different metrics) over three decades..., Nous avons étudié une série de &gt;30 métriques abiotiques, biotiques et humaines de l'écosystème de la plate-forme continentale du nord-est des É.-U. à l'échelle de l'association, de la communauté et...","DOI":"10.1139/f02-115","ISSN":"0706-652X","journalAbbreviation":"Can. J. Fish. Aquat. Sci.","author":[{"family":"Link","given":"Jason S"},{"family":"Brodziak","given":"Jon K.T"},{"family":"Edwards","given":"Steve F"},{"family":"Overholtz","given":"William J"},{"family":"Mountain","given":"David"},{"family":"Jossi","given":"Jack W"},{"family":"Smith","given":"Tim D"},{"family":"Fogarty","given":"Michael J"}],"issued":{"date-parts":[["2002",9,1]]}}},{"id":"lB8OmsKd/0N9M43OC","uris":["http://zotero.org/users/2529419/items/RHNEAWQW"],"uri":["http://zotero.org/users/2529419/items/RHNEAWQW"],"itemData":{"id":2693,"type":"article-journal","title":"Testing candidate indicators to support ecosystem-based management: the power of monitoring surveys to detect temporal trends in fish community metrics","container-title":"ICES Journal of Marine Science","page":"35-42","volume":"61","issue":"1","source":"academic.oup.com","abstract":"Abstract.  Community metrics describe aspects of community structure and are often calculated from species-size-abundance data collected during fish stock monit","DOI":"10.1016/j.icesjms.2003.09.004","ISSN":"1054-3139","title-short":"Testing candidate indicators to support ecosystem-based management","journalAbbreviation":"ICES J Mar Sci","language":"en","author":[{"family":"Nicholson","given":"Mike D."},{"family":"Jennings","given":"Simon"}],"issued":{"date-parts":[["2004",1,1]]}},"label":"page"},{"id":"lB8OmsKd/DQf942TY","uris":["http://zotero.org/users/2529419/items/3JXJKL9G"],"uri":["http://zotero.org/users/2529419/items/3JXJKL9G"],"itemData":{"id":2746,"type":"report","title":"Ecosystem Status Report of the California Current for 2018: A Summary of Ecosystem Indicators Compiled by the California Current Integrated Ecosystem Assessment Team CCIEA","publisher":"&lt;span class=\"nocase\"&gt;U.S. DEPARTMENT OF COMMERCE National Oceanic and Atmospheric Administration National Marine Fisheries Service Northwest Fisheries Science Center&lt;/span&gt;","note":"Citation Key: harvey2018","title-short":"Ecosystem &lt;span class=\"nocase\"&gt;Status Report&lt;/span&gt; of the &lt;span class=\"nocase\"&gt;California Current&lt;/span&gt; for 2018","language":"English","author":[{"family":"Harvey","given":"C."},{"family":"Garfield","given":"N."},{"family":"Williams","given":"G."},{"family":"Tolimieri","given":"N."},{"family":"Schroeder","given":"I."},{"family":"Hazen","given":"E."},{"family":"Andrews","given":"K."},{"family":"Barnas","given":"K."},{"family":"Bograd","given":"S."},{"family":"Brodeur","given":"R."},{"family":"Burke","given":"B."},{"family":"Cope","given":"J."},{"family":"deWitt","given":"L."},{"family":"Field","given":"J."},{"family":"Fisher","given":"J."},{"family":"Good","given":"T."},{"family":"Greene","given":"C."},{"family":"Holland","given":"D."},{"family":"Hunsicker","given":"M."},{"family":"Jacob","given":"M."},{"family":"Kasperski","given":"S."},{"family":"Kim","given":"S."},{"family":"Leising","given":"A."},{"family":"Melin","given":"S."},{"family":"Morgan","given":"C."},{"family":"Muhling","given":"B."},{"family":"Munsch","given":"S."},{"family":"Norman","given":"K."},{"family":"Peterson","given":"W."},{"family":"Poe","given":"M."},{"family":"Samhouri","given":"J."},{"family":"Sydeman","given":"W."},{"family":"Thayer","given":"J."},{"family":"Thompson","given":"A."},{"family":"Tommasi","given":"D."},{"family":"Varney","given":"A."},{"family":"Wells","given":"B."},{"family":"Williams","given":"T."},{"family":"Zamon","given":"J."},{"family":"Lawson","given":"D."},{"family":"Anderson","given":"S."},{"family":"Gao","given":"J."},{"family":"Litzow","given":"M."},{"family":"McClatchie","given":"S."},{"family":"Ward","given":"E."},{"family":"Zador","given":"S."}],"issued":{"date-parts":[["2018"]]}},"label":"page"}],"schema":"https://github.com/citation-style-language/schema/raw/master/csl-citation.json"} </w:instrText>
      </w:r>
      <w:ins w:id="351" w:author="Lewis.Barnett" w:date="2020-06-28T23:04:00Z">
        <w:r w:rsidR="008B21D9" w:rsidRPr="00DA4426">
          <w:rPr>
            <w:lang w:val="en-US"/>
          </w:rPr>
          <w:fldChar w:fldCharType="separate"/>
        </w:r>
      </w:ins>
      <w:r w:rsidR="00A01347" w:rsidRPr="00A01347">
        <w:t>(Link et al. 2002, Nicholson and Jennings 2004, Harvey et al. 2018)</w:t>
      </w:r>
      <w:ins w:id="352" w:author="Lewis.Barnett" w:date="2020-06-28T23:04:00Z">
        <w:r w:rsidR="008B21D9" w:rsidRPr="00DA4426">
          <w:rPr>
            <w:lang w:val="en-US"/>
          </w:rPr>
          <w:fldChar w:fldCharType="end"/>
        </w:r>
        <w:r w:rsidR="008B21D9" w:rsidRPr="00DA4426">
          <w:rPr>
            <w:lang w:val="en-US"/>
          </w:rPr>
          <w:t xml:space="preserve">, </w:t>
        </w:r>
      </w:ins>
      <w:ins w:id="353" w:author="Lewis.Barnett" w:date="2020-06-28T23:12:00Z">
        <w:r w:rsidR="008C4CDD" w:rsidRPr="00DA4426">
          <w:rPr>
            <w:lang w:val="en-US"/>
          </w:rPr>
          <w:t>evaluating</w:t>
        </w:r>
      </w:ins>
      <w:ins w:id="354" w:author="Lewis.Barnett" w:date="2020-06-28T23:04:00Z">
        <w:r w:rsidR="008B21D9" w:rsidRPr="00DA4426">
          <w:rPr>
            <w:lang w:val="en-US"/>
          </w:rPr>
          <w:t xml:space="preserve"> the impacts of </w:t>
        </w:r>
      </w:ins>
      <w:ins w:id="355" w:author="Lewis.Barnett" w:date="2020-06-28T23:11:00Z">
        <w:r w:rsidR="008C4CDD" w:rsidRPr="00DA4426">
          <w:rPr>
            <w:lang w:val="en-US"/>
          </w:rPr>
          <w:t>harvesting</w:t>
        </w:r>
      </w:ins>
      <w:ins w:id="356" w:author="Lewis.Barnett" w:date="2020-06-28T23:04:00Z">
        <w:r w:rsidR="008B21D9" w:rsidRPr="00DA4426">
          <w:rPr>
            <w:lang w:val="en-US"/>
          </w:rPr>
          <w:t xml:space="preserve"> non-target species </w:t>
        </w:r>
        <w:r w:rsidR="008B21D9" w:rsidRPr="00DA4426">
          <w:rPr>
            <w:lang w:val="en-US"/>
          </w:rPr>
          <w:fldChar w:fldCharType="begin"/>
        </w:r>
      </w:ins>
      <w:r w:rsidR="00A01347">
        <w:rPr>
          <w:lang w:val="en-US"/>
        </w:rPr>
        <w:instrText xml:space="preserve"> ADDIN ZOTERO_ITEM CSL_CITATION {"citationID":"lLZdXdsq","properties":{"formattedCitation":"(Stock et al. 2019)","plainCitation":"(Stock et al. 2019)","noteIndex":0},"citationItems":[{"id":"lB8OmsKd/UhT1UTzU","uris":["http://zotero.org/users/2529419/items/PDXNLWXP"],"uri":["http://zotero.org/users/2529419/items/PDXNLWXP"],"itemData":{"id":2700,"type":"article-journal","title":"Comparing predictions of fisheries bycatch using multiple spatiotemporal species distribution model frameworks","container-title":"Canadian Journal of Fisheries and Aquatic Sciences","source":"NRC Research Press","abstract":"Spatiotemporal predictions of bycatch (i.e. catch of non-targeted species) have shown promise as dynamic ocean management tools for reducing bycatch. However, which spatiotemporal model framework t...","URL":"https://www.nrcresearchpress.com/doi/abs/10.1139/cjfas-2018-0281","DOI":"10.1139/cjfas-2018-0281","ISSN":"0706-652X","journalAbbreviation":"Can. J. Fish. Aquat. Sci.","author":[{"family":"Stock","given":"Brian C"},{"family":"Ward","given":"Eric J."},{"family":"Eguchi","given":"Tomoharu"},{"family":"Jannot","given":"Jason E"},{"family":"Thorson","given":"James T"},{"family":"Feist","given":"Blake E"},{"family":"Semmens","given":"Brice X"}],"issued":{"date-parts":[["2019",6,17]]},"accessed":{"date-parts":[["2019",9,19]]}}}],"schema":"https://github.com/citation-style-language/schema/raw/master/csl-citation.json"} </w:instrText>
      </w:r>
      <w:ins w:id="357" w:author="Lewis.Barnett" w:date="2020-06-28T23:04:00Z">
        <w:r w:rsidR="008B21D9" w:rsidRPr="00DA4426">
          <w:rPr>
            <w:lang w:val="en-US"/>
          </w:rPr>
          <w:fldChar w:fldCharType="separate"/>
        </w:r>
      </w:ins>
      <w:r w:rsidR="00A01347" w:rsidRPr="00A01347">
        <w:t>(Stock et al. 2019)</w:t>
      </w:r>
      <w:ins w:id="358" w:author="Lewis.Barnett" w:date="2020-06-28T23:04:00Z">
        <w:r w:rsidR="008B21D9" w:rsidRPr="00DA4426">
          <w:rPr>
            <w:lang w:val="en-US"/>
          </w:rPr>
          <w:fldChar w:fldCharType="end"/>
        </w:r>
      </w:ins>
      <w:ins w:id="359" w:author="Lewis.Barnett" w:date="2020-06-28T23:14:00Z">
        <w:r w:rsidR="008C4CDD" w:rsidRPr="00DA4426">
          <w:rPr>
            <w:lang w:val="en-US"/>
          </w:rPr>
          <w:t xml:space="preserve">, and quantifying </w:t>
        </w:r>
      </w:ins>
      <w:ins w:id="360" w:author="Lewis.Barnett" w:date="2020-06-28T23:15:00Z">
        <w:r w:rsidR="008C4CDD" w:rsidRPr="00DA4426">
          <w:rPr>
            <w:lang w:val="en-US"/>
          </w:rPr>
          <w:t>shifts</w:t>
        </w:r>
      </w:ins>
      <w:ins w:id="361" w:author="Lewis.Barnett" w:date="2020-06-28T23:14:00Z">
        <w:r w:rsidR="008C4CDD" w:rsidRPr="00DA4426">
          <w:rPr>
            <w:lang w:val="en-US"/>
          </w:rPr>
          <w:t xml:space="preserve"> in species distributions </w:t>
        </w:r>
      </w:ins>
      <w:ins w:id="362" w:author="Lewis.Barnett" w:date="2020-06-28T23:16:00Z">
        <w:r w:rsidR="008C4CDD" w:rsidRPr="00DA4426">
          <w:rPr>
            <w:lang w:val="en-US"/>
          </w:rPr>
          <w:fldChar w:fldCharType="begin"/>
        </w:r>
      </w:ins>
      <w:r w:rsidR="00A01347">
        <w:rPr>
          <w:lang w:val="en-US"/>
        </w:rPr>
        <w:instrText xml:space="preserve"> ADDIN ZOTERO_ITEM CSL_CITATION {"citationID":"ZoCXcyPZ","properties":{"formattedCitation":"(Pinsky et al. 2013, Thorson et al. 2016a)","plainCitation":"(Pinsky et al. 2013, Thorson et al. 2016a)","noteIndex":0},"citationItems":[{"id":1801,"uris":["http://zotero.org/users/6342351/items/SCUBY8WC"],"uri":["http://zotero.org/users/6342351/items/SCUBY8WC"],"itemData":{"id":1801,"type":"article-journal","container-title":"Science","issue":"6151","page":"1239-1242","source":"Google Scholar","title":"Marine taxa track local climate velocities","URL":"http://www.sciencemag.org/content/341/6151/1239.short","volume":"341","author":[{"family":"Pinsky","given":"Malin L."},{"family":"Worm","given":"Boris"},{"family":"Fogarty","given":"Michael J."},{"family":"Sarmiento","given":"Jorge L."},{"family":"Levin","given":"Simon A."}],"accessed":{"date-parts":[["2014",8,21]]},"issued":{"date-parts":[["2013"]]}}},{"id":"lB8OmsKd/MfEnHbUP","uris":["http://zotero.org/users/2529419/items/K2DVEVVA"],"uri":["http://zotero.org/users/2529419/items/K2DVEVVA"],"itemData":{"id":"gjGjZbSL/deBxhxSo","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r w:rsidR="008C4CDD" w:rsidRPr="00DA4426">
        <w:rPr>
          <w:lang w:val="en-US"/>
        </w:rPr>
        <w:fldChar w:fldCharType="separate"/>
      </w:r>
      <w:r w:rsidR="00A01347" w:rsidRPr="00A01347">
        <w:t>(Pinsky et al. 2013, Thorson et al. 2016a)</w:t>
      </w:r>
      <w:ins w:id="363" w:author="Lewis.Barnett" w:date="2020-06-28T23:16:00Z">
        <w:r w:rsidR="008C4CDD" w:rsidRPr="00DA4426">
          <w:rPr>
            <w:lang w:val="en-US"/>
          </w:rPr>
          <w:fldChar w:fldCharType="end"/>
        </w:r>
      </w:ins>
      <w:ins w:id="364" w:author="Lewis.Barnett" w:date="2020-06-28T23:04:00Z">
        <w:r w:rsidR="008B21D9" w:rsidRPr="00DA4426">
          <w:rPr>
            <w:lang w:val="en-US"/>
          </w:rPr>
          <w:t xml:space="preserve">. </w:t>
        </w:r>
      </w:ins>
      <w:ins w:id="365" w:author="Lewis.Barnett" w:date="2020-06-28T23:33:00Z">
        <w:r w:rsidR="00811FC6" w:rsidRPr="00DA4426">
          <w:rPr>
            <w:lang w:val="en-US"/>
          </w:rPr>
          <w:t>Changes in the spatial d</w:t>
        </w:r>
        <w:r w:rsidR="00E747BE" w:rsidRPr="00DA4426">
          <w:rPr>
            <w:lang w:val="en-US"/>
          </w:rPr>
          <w:t>istribution of marine fishes have</w:t>
        </w:r>
        <w:r w:rsidR="00811FC6" w:rsidRPr="00DA4426">
          <w:rPr>
            <w:lang w:val="en-US"/>
          </w:rPr>
          <w:t xml:space="preserve"> </w:t>
        </w:r>
      </w:ins>
      <w:ins w:id="366" w:author="Lewis.Barnett" w:date="2020-06-28T23:34:00Z">
        <w:r w:rsidR="00811FC6" w:rsidRPr="00DA4426">
          <w:rPr>
            <w:lang w:val="en-US"/>
          </w:rPr>
          <w:t xml:space="preserve">significant </w:t>
        </w:r>
      </w:ins>
      <w:ins w:id="367" w:author="Lewis.Barnett" w:date="2020-06-28T23:33:00Z">
        <w:r w:rsidR="00811FC6" w:rsidRPr="00DA4426">
          <w:rPr>
            <w:lang w:val="en-US"/>
          </w:rPr>
          <w:t xml:space="preserve">implications for </w:t>
        </w:r>
      </w:ins>
      <w:ins w:id="368" w:author="Lewis.Barnett" w:date="2020-06-28T23:35:00Z">
        <w:r w:rsidR="00811FC6" w:rsidRPr="00DA4426">
          <w:rPr>
            <w:lang w:val="en-US"/>
          </w:rPr>
          <w:t>community</w:t>
        </w:r>
      </w:ins>
      <w:ins w:id="369" w:author="Lewis.Barnett" w:date="2020-06-28T23:34:00Z">
        <w:r w:rsidR="00811FC6" w:rsidRPr="00DA4426">
          <w:rPr>
            <w:lang w:val="en-US"/>
          </w:rPr>
          <w:t xml:space="preserve"> structure and </w:t>
        </w:r>
      </w:ins>
      <w:ins w:id="370" w:author="Lewis.Barnett" w:date="2020-06-28T23:33:00Z">
        <w:r w:rsidR="00811FC6" w:rsidRPr="00DA4426">
          <w:rPr>
            <w:lang w:val="en-US"/>
          </w:rPr>
          <w:t xml:space="preserve">national food security </w:t>
        </w:r>
        <w:r w:rsidR="00811FC6" w:rsidRPr="00DA4426">
          <w:rPr>
            <w:lang w:val="en-US"/>
          </w:rPr>
          <w:fldChar w:fldCharType="begin"/>
        </w:r>
      </w:ins>
      <w:ins w:id="371" w:author="Lewis.Barnett" w:date="2020-07-02T14:56:00Z">
        <w:r w:rsidR="004F7407">
          <w:rPr>
            <w:lang w:val="en-US"/>
          </w:rPr>
          <w:instrText xml:space="preserve"> ADDIN ZOTERO_ITEM CSL_CITATION {"citationID":"20OBKeS0","properties":{"formattedCitation":"(Rice and Garcia 2011)","plainCitation":"(Rice and Garcia 2011)","noteIndex":0},"citationItems":[{"id":15892,"uris":["http://zotero.org/users/6342351/items/QHTGAZW9"],"uri":["http://zotero.org/users/6342351/items/QHTGAZW9"],"itemData":{"id":15892,"type":"article-journal","abstract":"This paper reviews global projections to 2050 for human population growth and food production, both assuming constant climate and taking account of climate-related changes in growing conditions. It also reviews statistics on nutritional protein requirements, as well as how those requirements are met by ﬁsh on a regional basis. To meet projected food requirements, the production of ﬁsh has to increase by 50% from current levels. The paper also summarizes the main pressures on marine biodiversity that are expected to result from the impacts of changing climate on marine ecosystems, as well as the management measures and policy actions promoted to address those pressures. It highlights that most of the actions being proposed to address pressures on marine biodiversity are totally incompatible with the actions considered necessary to meet future food security needs, particularly in less developed parts of the world. The paper does not propose a solution to these conﬂicting pulls on policies for conservation and sustainable use. Rather, it emphasizes that there is a need for the two communities of experts and policy-makers to collaborate in ﬁnding a single compatible suite of policies and management measures, to allow coherent action on these crucial and difﬁcult problems.","container-title":"ICES Journal of Marine Science","DOI":"10.1093/icesjms/fsr041","ISSN":"1095-9289, 1054-3139","issue":"6","language":"en","page":"1343-1353","source":"DOI.org (Crossref)","title":"Fisheries, food security, climate change, and biodiversity: characteristics of the sector and perspectives on emerging issues","title-short":"Fisheries, food security, climate change, and biodiversity","URL":"https://academic.oup.com/icesjms/article/68/6/1343/704758","volume":"68","author":[{"family":"Rice","given":"Jake C."},{"family":"Garcia","given":"Serge M."}],"accessed":{"date-parts":[["2019",12,30]]},"issued":{"date-parts":[["2011",7,1]]}}}],"schema":"https://github.com/citation-style-language/schema/raw/master/csl-citation.json"} </w:instrText>
        </w:r>
      </w:ins>
      <w:ins w:id="372" w:author="Lewis.Barnett" w:date="2020-06-28T23:33:00Z">
        <w:r w:rsidR="00811FC6" w:rsidRPr="00DA4426">
          <w:rPr>
            <w:lang w:val="en-US"/>
          </w:rPr>
          <w:fldChar w:fldCharType="separate"/>
        </w:r>
      </w:ins>
      <w:r w:rsidR="00A01347" w:rsidRPr="00A01347">
        <w:t>(Rice and Garcia 2011)</w:t>
      </w:r>
      <w:ins w:id="373" w:author="Lewis.Barnett" w:date="2020-06-28T23:33:00Z">
        <w:r w:rsidR="00811FC6" w:rsidRPr="00DA4426">
          <w:rPr>
            <w:lang w:val="en-US"/>
          </w:rPr>
          <w:fldChar w:fldCharType="end"/>
        </w:r>
      </w:ins>
      <w:ins w:id="374" w:author="Lewis.Barnett" w:date="2020-06-28T23:41:00Z">
        <w:r w:rsidR="00E747BE" w:rsidRPr="00DA4426">
          <w:rPr>
            <w:lang w:val="en-US"/>
          </w:rPr>
          <w:t>. T</w:t>
        </w:r>
      </w:ins>
      <w:ins w:id="375" w:author="Lewis.Barnett" w:date="2020-06-28T23:25:00Z">
        <w:r w:rsidR="00C471F3" w:rsidRPr="00DA4426">
          <w:rPr>
            <w:lang w:val="en-US"/>
          </w:rPr>
          <w:t xml:space="preserve">hus, </w:t>
        </w:r>
      </w:ins>
      <w:ins w:id="376" w:author="Lewis.Barnett" w:date="2020-06-28T23:27:00Z">
        <w:r w:rsidR="00C471F3" w:rsidRPr="00DA4426">
          <w:rPr>
            <w:lang w:val="en-US"/>
          </w:rPr>
          <w:t xml:space="preserve">robust predictions of </w:t>
        </w:r>
      </w:ins>
      <w:ins w:id="377" w:author="Lewis.Barnett" w:date="2020-06-28T23:25:00Z">
        <w:r w:rsidR="00C471F3" w:rsidRPr="00DA4426">
          <w:rPr>
            <w:lang w:val="en-US"/>
          </w:rPr>
          <w:t>mari</w:t>
        </w:r>
        <w:r w:rsidR="00811FC6" w:rsidRPr="00DA4426">
          <w:rPr>
            <w:lang w:val="en-US"/>
          </w:rPr>
          <w:t>ne fish distribution shifts are needed, yet difficult to obtain</w:t>
        </w:r>
      </w:ins>
      <w:ins w:id="378" w:author="Lewis.Barnett" w:date="2020-06-28T23:36:00Z">
        <w:r w:rsidR="00811FC6" w:rsidRPr="00DA4426">
          <w:rPr>
            <w:lang w:val="en-US"/>
          </w:rPr>
          <w:t xml:space="preserve"> given sparse and often uneven sampling effort, short monitoring time series, </w:t>
        </w:r>
      </w:ins>
      <w:proofErr w:type="gramStart"/>
      <w:ins w:id="379" w:author="Lewis.Barnett" w:date="2020-06-28T23:40:00Z">
        <w:r w:rsidR="00E747BE" w:rsidRPr="00DA4426">
          <w:rPr>
            <w:lang w:val="en-US"/>
          </w:rPr>
          <w:t>limited</w:t>
        </w:r>
        <w:proofErr w:type="gramEnd"/>
        <w:r w:rsidR="00E747BE" w:rsidRPr="00DA4426">
          <w:rPr>
            <w:lang w:val="en-US"/>
          </w:rPr>
          <w:t xml:space="preserve"> ability</w:t>
        </w:r>
      </w:ins>
      <w:ins w:id="380" w:author="Lewis.Barnett" w:date="2020-06-28T23:39:00Z">
        <w:r w:rsidR="00E747BE" w:rsidRPr="00DA4426">
          <w:rPr>
            <w:lang w:val="en-US"/>
          </w:rPr>
          <w:t xml:space="preserve"> to repeat-sample </w:t>
        </w:r>
      </w:ins>
      <w:ins w:id="381" w:author="Lewis.Barnett" w:date="2020-06-28T23:40:00Z">
        <w:r w:rsidR="00E747BE" w:rsidRPr="00DA4426">
          <w:rPr>
            <w:lang w:val="en-US"/>
          </w:rPr>
          <w:t xml:space="preserve">individuals, </w:t>
        </w:r>
      </w:ins>
      <w:ins w:id="382" w:author="Lewis.Barnett" w:date="2020-06-28T23:36:00Z">
        <w:r w:rsidR="00811FC6" w:rsidRPr="00DA4426">
          <w:rPr>
            <w:lang w:val="en-US"/>
          </w:rPr>
          <w:t>and</w:t>
        </w:r>
      </w:ins>
      <w:ins w:id="383" w:author="Lewis.Barnett" w:date="2020-06-28T23:38:00Z">
        <w:r w:rsidR="00E747BE" w:rsidRPr="00DA4426">
          <w:rPr>
            <w:lang w:val="en-US"/>
          </w:rPr>
          <w:t xml:space="preserve"> the complexities</w:t>
        </w:r>
        <w:r w:rsidR="00811FC6" w:rsidRPr="00DA4426">
          <w:rPr>
            <w:lang w:val="en-US"/>
          </w:rPr>
          <w:t xml:space="preserve"> of </w:t>
        </w:r>
      </w:ins>
      <w:ins w:id="384" w:author="Lewis.Barnett" w:date="2020-06-28T23:40:00Z">
        <w:r w:rsidR="00E747BE" w:rsidRPr="00DA4426">
          <w:rPr>
            <w:lang w:val="en-US"/>
          </w:rPr>
          <w:t xml:space="preserve">surveying </w:t>
        </w:r>
      </w:ins>
      <w:ins w:id="385" w:author="Lewis.Barnett" w:date="2020-06-28T23:38:00Z">
        <w:r w:rsidR="00E747BE" w:rsidRPr="00DA4426">
          <w:rPr>
            <w:lang w:val="en-US"/>
          </w:rPr>
          <w:t>open populations with rich spatial structure.</w:t>
        </w:r>
      </w:ins>
      <w:ins w:id="386" w:author="Lewis.Barnett" w:date="2020-06-28T23:41:00Z">
        <w:r w:rsidR="00E747BE" w:rsidRPr="00DA4426">
          <w:rPr>
            <w:lang w:val="en-US"/>
          </w:rPr>
          <w:t xml:space="preserve"> Spatial heterogeneity is particularly strong in </w:t>
        </w:r>
      </w:ins>
      <w:ins w:id="387" w:author="Lewis.Barnett" w:date="2020-06-28T23:46:00Z">
        <w:r w:rsidR="00E747BE" w:rsidRPr="00DA4426">
          <w:rPr>
            <w:lang w:val="en-US"/>
          </w:rPr>
          <w:t xml:space="preserve">these </w:t>
        </w:r>
      </w:ins>
      <w:ins w:id="388" w:author="Lewis.Barnett" w:date="2020-06-28T23:41:00Z">
        <w:r w:rsidR="00E747BE" w:rsidRPr="00DA4426">
          <w:rPr>
            <w:lang w:val="en-US"/>
          </w:rPr>
          <w:t>marine ecosystems</w:t>
        </w:r>
      </w:ins>
      <w:ins w:id="389" w:author="Lewis.Barnett" w:date="2020-06-28T23:46:00Z">
        <w:r w:rsidR="00E747BE" w:rsidRPr="00DA4426">
          <w:rPr>
            <w:lang w:val="en-US"/>
          </w:rPr>
          <w:t>,</w:t>
        </w:r>
      </w:ins>
      <w:ins w:id="390" w:author="Lewis.Barnett" w:date="2020-06-28T23:41:00Z">
        <w:r w:rsidR="00E747BE" w:rsidRPr="00DA4426">
          <w:rPr>
            <w:lang w:val="en-US"/>
          </w:rPr>
          <w:t xml:space="preserve"> where complex coastline and bathymetric topography and geology interact with physical oceanographic drivers </w:t>
        </w:r>
        <w:r w:rsidR="00E747BE" w:rsidRPr="00DA4426">
          <w:rPr>
            <w:lang w:val="en-US"/>
          </w:rPr>
          <w:fldChar w:fldCharType="begin"/>
        </w:r>
      </w:ins>
      <w:ins w:id="391" w:author="Lewis.Barnett" w:date="2020-07-02T14:56:00Z">
        <w:r w:rsidR="004F7407">
          <w:rPr>
            <w:lang w:val="en-US"/>
          </w:rPr>
          <w:instrText xml:space="preserve"> ADDIN ZOTERO_ITEM CSL_CITATION {"citationID":"s3k4ggEQ","properties":{"formattedCitation":"(Levin et al. 2010)","plainCitation":"(Levin et al. 2010)","noteIndex":0},"citationItems":[{"id":15890,"uris":["http://zotero.org/users/6342351/items/YNC3MTZQ"],"uri":["http://zotero.org/users/6342351/items/YNC3MTZQ"],"itemData":{"id":15890,"type":"article-journal","container-title":"Marine Ecology","DOI":"10.1111/j.1439-0485.2009.00358.x","issue":"1","page":"1-5","title":"The roles of habitat heterogeneity in generating and maintaining biodiversity on continental margins: an introduction","URL":"https://onlinelibrary.wiley.com/doi/abs/10.1111/j.1439-0485.2009.00358.x","volume":"31","author":[{"family":"Levin","given":"Lisa A."},{"family":"Sibuet","given":"Myriam"},{"family":"Gooday","given":"Andrew J."},{"family":"Smith","given":"Craig R."},{"family":"Vanreusel","given":"Ann"}],"issued":{"date-parts":[["2010"]]}}}],"schema":"https://github.com/citation-style-language/schema/raw/master/csl-citation.json"} </w:instrText>
        </w:r>
      </w:ins>
      <w:ins w:id="392" w:author="Lewis.Barnett" w:date="2020-06-28T23:41:00Z">
        <w:r w:rsidR="00E747BE" w:rsidRPr="00DA4426">
          <w:rPr>
            <w:lang w:val="en-US"/>
          </w:rPr>
          <w:fldChar w:fldCharType="separate"/>
        </w:r>
      </w:ins>
      <w:r w:rsidR="00A01347" w:rsidRPr="00A01347">
        <w:t>(Levin et al. 2010)</w:t>
      </w:r>
      <w:ins w:id="393" w:author="Lewis.Barnett" w:date="2020-06-28T23:41:00Z">
        <w:r w:rsidR="00E747BE" w:rsidRPr="00DA4426">
          <w:rPr>
            <w:lang w:val="en-US"/>
          </w:rPr>
          <w:fldChar w:fldCharType="end"/>
        </w:r>
        <w:r w:rsidR="00E747BE" w:rsidRPr="00DA4426">
          <w:rPr>
            <w:lang w:val="en-US"/>
          </w:rPr>
          <w:t>.</w:t>
        </w:r>
      </w:ins>
      <w:ins w:id="394" w:author="Lewis.Barnett" w:date="2020-06-28T23:46:00Z">
        <w:r w:rsidR="00E747BE" w:rsidRPr="00DA4426">
          <w:rPr>
            <w:lang w:val="en-US"/>
          </w:rPr>
          <w:t xml:space="preserve"> </w:t>
        </w:r>
      </w:ins>
      <w:ins w:id="395" w:author="Lewis.Barnett" w:date="2020-06-28T23:48:00Z">
        <w:r w:rsidR="00E747BE" w:rsidRPr="00DA4426">
          <w:rPr>
            <w:lang w:val="en-US"/>
          </w:rPr>
          <w:t>Therefore, it i</w:t>
        </w:r>
        <w:r w:rsidR="00057112" w:rsidRPr="00DA4426">
          <w:rPr>
            <w:lang w:val="en-US"/>
          </w:rPr>
          <w:t xml:space="preserve">s critical to determine to what </w:t>
        </w:r>
      </w:ins>
      <w:ins w:id="396" w:author="Lewis.Barnett" w:date="2020-06-28T23:53:00Z">
        <w:r w:rsidR="0048654E" w:rsidRPr="00DA4426">
          <w:rPr>
            <w:lang w:val="en-US"/>
          </w:rPr>
          <w:lastRenderedPageBreak/>
          <w:t>degree</w:t>
        </w:r>
      </w:ins>
      <w:ins w:id="397" w:author="Lewis.Barnett" w:date="2020-06-28T23:48:00Z">
        <w:r w:rsidR="00057112" w:rsidRPr="00DA4426">
          <w:rPr>
            <w:lang w:val="en-US"/>
          </w:rPr>
          <w:t xml:space="preserve"> such heterogeneity must be accounted for to adequately characterize </w:t>
        </w:r>
      </w:ins>
      <w:ins w:id="398" w:author="Lewis.Barnett" w:date="2020-06-28T23:50:00Z">
        <w:r w:rsidR="00057112" w:rsidRPr="00DA4426">
          <w:rPr>
            <w:lang w:val="en-US"/>
          </w:rPr>
          <w:t>marine fish</w:t>
        </w:r>
      </w:ins>
      <w:ins w:id="399" w:author="Lewis.Barnett" w:date="2020-06-28T23:48:00Z">
        <w:r w:rsidR="00057112" w:rsidRPr="00DA4426">
          <w:rPr>
            <w:lang w:val="en-US"/>
          </w:rPr>
          <w:t xml:space="preserve"> distribution shifts</w:t>
        </w:r>
      </w:ins>
      <w:ins w:id="400" w:author="Lewis.Barnett" w:date="2020-06-28T23:51:00Z">
        <w:r w:rsidR="00057112" w:rsidRPr="00DA4426">
          <w:rPr>
            <w:lang w:val="en-US"/>
          </w:rPr>
          <w:t>.</w:t>
        </w:r>
      </w:ins>
    </w:p>
    <w:p w14:paraId="0555D89B" w14:textId="29A45BC4" w:rsidR="0089470C" w:rsidRPr="00E266C1" w:rsidDel="0048619F" w:rsidRDefault="0089470C">
      <w:pPr>
        <w:spacing w:after="120" w:line="480" w:lineRule="auto"/>
        <w:ind w:firstLine="720"/>
        <w:rPr>
          <w:del w:id="401" w:author="Lewis.Barnett" w:date="2020-06-28T21:49:00Z"/>
          <w:lang w:val="en-US"/>
        </w:rPr>
      </w:pPr>
      <w:del w:id="402" w:author="Lewis.Barnett" w:date="2020-06-28T23:17:00Z">
        <w:r w:rsidRPr="00E266C1" w:rsidDel="008C4CDD">
          <w:rPr>
            <w:lang w:val="en-US"/>
          </w:rPr>
          <w:delText xml:space="preserve">One of the most rapidly evolving applications of models to predict species’ range shifts has been in the field of commercial fisheries management. </w:delText>
        </w:r>
      </w:del>
      <w:del w:id="403" w:author="Lewis.Barnett" w:date="2020-06-28T23:24:00Z">
        <w:r w:rsidRPr="00E266C1" w:rsidDel="00C471F3">
          <w:rPr>
            <w:lang w:val="en-US"/>
          </w:rPr>
          <w:delText xml:space="preserve">In addition to having ecological implications, changes in the spatial distribution of marine fishes has implications for national food security </w:delText>
        </w:r>
        <w:r w:rsidR="00E10ECC" w:rsidRPr="00E266C1" w:rsidDel="00C471F3">
          <w:rPr>
            <w:lang w:val="en-US"/>
          </w:rPr>
          <w:fldChar w:fldCharType="begin"/>
        </w:r>
      </w:del>
      <w:ins w:id="404" w:author="Lewis Barnett" w:date="2020-06-16T14:27:00Z">
        <w:del w:id="405" w:author="Lewis.Barnett" w:date="2020-06-28T23:24:00Z">
          <w:r w:rsidR="003C0549" w:rsidRPr="00E266C1" w:rsidDel="00C471F3">
            <w:rPr>
              <w:lang w:val="en-US"/>
            </w:rPr>
            <w:delInstrText xml:space="preserve"> ADDIN ZOTERO_ITEM CSL_CITATION {"citationID":"20OBKeS0","properties":{"formattedCitation":"(Rice and Garcia 2011)","plainCitation":"(Rice and Garcia 2011)","noteIndex":0},"citationItems":[{"id":15892,"uris":["http://zotero.org/users/6342351/items/QHTGAZW9"],"uri":["http://zotero.org/users/6342351/items/QHTGAZW9"],"itemData":{"id":15892,"type":"article-journal","abstract":"This paper reviews global projections to 2050 for human population growth and food production, both assuming constant climate and taking account of climate-related changes in growing conditions. It also reviews statistics on nutritional protein requirements, as well as how those requirements are met by ﬁsh on a regional basis. To meet projected food requirements, the production of ﬁsh has to increase by 50% from current levels. The paper also summarizes the main pressures on marine biodiversity that are expected to result from the impacts of changing climate on marine ecosystems, as well as the management measures and policy actions promoted to address those pressures. It highlights that most of the actions being proposed to address pressures on marine biodiversity are totally incompatible with the actions considered necessary to meet future food security needs, particularly in less developed parts of the world. The paper does not propose a solution to these conﬂicting pulls on policies for conservation and sustainable use. Rather, it emphasizes that there is a need for the two communities of experts and policy-makers to collaborate in ﬁnding a single compatible suite of policies and management measures, to allow coherent action on these crucial and difﬁcult problems.","container-title":"ICES Journal of Marine Science","DOI":"10.1093/icesjms/fsr041","ISSN":"1095-9289, 1054-3139","issue":"6","language":"en","page":"1343-1353","source":"DOI.org (Crossref)","title":"Fisheries, food security, climate change, and biodiversity: characteristics of the sector and perspectives on emerging issues","title-short":"Fisheries, food security, climate change, and biodiversity","volume":"68","author":[{"family":"Rice","given":"Jake C."},{"family":"Garcia","given":"Serge M."}],"issued":{"date-parts":[["2011",7,1]]}}}],"schema":"https://github.com/citation-style-language/schema/raw/master/csl-citation.json"} </w:delInstrText>
          </w:r>
        </w:del>
      </w:ins>
      <w:del w:id="406" w:author="Lewis.Barnett" w:date="2020-06-28T23:24:00Z">
        <w:r w:rsidR="00E10ECC" w:rsidRPr="00E266C1" w:rsidDel="00C471F3">
          <w:rPr>
            <w:lang w:val="en-US"/>
          </w:rPr>
          <w:delInstrText xml:space="preserve"> ADDIN ZOTERO_ITEM CSL_CITATION {"citationID":"20OBKeS0","properties":{"formattedCitation":"(Rice and Garcia 2011)","plainCitation":"(Rice and Garcia 2011)","noteIndex":0},"citationItems":[{"id":15892,"uris":["http://zotero.org/users/local/BQs8dIsK/items/QHTGAZW9"],"uri":["http://zotero.org/users/local/BQs8dIsK/items/QHTGAZW9"],"itemData":{"id":15892,"type":"article-journal","title":"Fisheries, food security, climate change, and biodiversity: characteristics of the sector and perspectives on emerging issues","container-title":"ICES Journal of Marine Science","page":"1343-1353","volume":"68","issue":"6","source":"DOI.org (Crossref)","abstract":"This paper reviews global projections to 2050 for human population growth and food production, both assuming constant climate and taking account of climate-related changes in growing conditions. It also reviews statistics on nutritional protein requirements, as well as how those requirements are met by ﬁsh on a regional basis. To meet projected food requirements, the production of ﬁsh has to increase by 50% from current levels. The paper also summarizes the main pressures on marine biodiversity that are expected to result from the impacts of changing climate on marine ecosystems, as well as the management measures and policy actions promoted to address those pressures. It highlights that most of the actions being proposed to address pressures on marine biodiversity are totally incompatible with the actions considered necessary to meet future food security needs, particularly in less developed parts of the world. The paper does not propose a solution to these conﬂicting pulls on policies for conservation and sustainable use. Rather, it emphasizes that there is a need for the two communities of experts and policy-makers to collaborate in ﬁnding a single compatible suite of policies and management measures, to allow coherent action on these crucial and difﬁcult problems.","DOI":"10.1093/icesjms/fsr041","ISSN":"1095-9289, 1054-3139","title-short":"Fisheries, food security, climate change, and biodiversity","language":"en","author":[{"family":"Rice","given":"Jake C."},{"family":"Garcia","given":"Serge M."}],"issued":{"date-parts":[["2011",7,1]]}}}],"schema":"https://github.com/citation-style-language/schema/raw/master/csl-citation.json"} </w:delInstrText>
        </w:r>
        <w:r w:rsidR="00E10ECC" w:rsidRPr="00E266C1" w:rsidDel="00C471F3">
          <w:rPr>
            <w:lang w:val="en-US"/>
          </w:rPr>
          <w:fldChar w:fldCharType="separate"/>
        </w:r>
        <w:r w:rsidR="00E10ECC" w:rsidRPr="00E266C1" w:rsidDel="00C471F3">
          <w:rPr>
            <w:lang w:val="en-US"/>
          </w:rPr>
          <w:delText>(Rice and Garcia 2011)</w:delText>
        </w:r>
        <w:r w:rsidR="00E10ECC" w:rsidRPr="00E266C1" w:rsidDel="00C471F3">
          <w:rPr>
            <w:lang w:val="en-US"/>
          </w:rPr>
          <w:fldChar w:fldCharType="end"/>
        </w:r>
        <w:r w:rsidRPr="00E266C1" w:rsidDel="00C471F3">
          <w:rPr>
            <w:lang w:val="en-US"/>
          </w:rPr>
          <w:delText xml:space="preserve">. </w:delText>
        </w:r>
      </w:del>
      <w:del w:id="407" w:author="Lewis.Barnett" w:date="2020-06-28T23:04:00Z">
        <w:r w:rsidRPr="00E266C1" w:rsidDel="008B21D9">
          <w:rPr>
            <w:lang w:val="en-US"/>
          </w:rPr>
          <w:delText xml:space="preserve">The most reliable estimates of marine fish </w:delText>
        </w:r>
        <w:r w:rsidR="00DD4113" w:rsidRPr="00E266C1" w:rsidDel="008B21D9">
          <w:rPr>
            <w:lang w:val="en-US"/>
          </w:rPr>
          <w:delText>densities</w:delText>
        </w:r>
        <w:r w:rsidR="00D766A8" w:rsidRPr="00E266C1" w:rsidDel="008B21D9">
          <w:rPr>
            <w:lang w:val="en-US"/>
          </w:rPr>
          <w:delText xml:space="preserve"> </w:delText>
        </w:r>
        <w:r w:rsidRPr="00E266C1" w:rsidDel="008B21D9">
          <w:rPr>
            <w:lang w:val="en-US"/>
          </w:rPr>
          <w:delText>are generally derived from fishery-independent survey data</w:delText>
        </w:r>
        <w:r w:rsidR="00AA0C6A" w:rsidRPr="00E266C1" w:rsidDel="008B21D9">
          <w:rPr>
            <w:lang w:val="en-US"/>
          </w:rPr>
          <w:delText xml:space="preserve">. </w:delText>
        </w:r>
        <w:r w:rsidRPr="00E266C1" w:rsidDel="008B21D9">
          <w:rPr>
            <w:lang w:val="en-US"/>
          </w:rPr>
          <w:delText xml:space="preserve">In addition to providing </w:delText>
        </w:r>
        <w:r w:rsidR="0057569F" w:rsidRPr="00E266C1" w:rsidDel="008B21D9">
          <w:rPr>
            <w:lang w:val="en-US"/>
          </w:rPr>
          <w:delText xml:space="preserve">population size </w:delText>
        </w:r>
        <w:r w:rsidRPr="00E266C1" w:rsidDel="008B21D9">
          <w:rPr>
            <w:lang w:val="en-US"/>
          </w:rPr>
          <w:delText xml:space="preserve">data used for managing individual fish populations, fishery-independent survey data may be used to </w:delText>
        </w:r>
        <w:r w:rsidR="00697697" w:rsidRPr="00E266C1" w:rsidDel="008B21D9">
          <w:rPr>
            <w:lang w:val="en-US"/>
          </w:rPr>
          <w:delText>derive</w:delText>
        </w:r>
        <w:r w:rsidRPr="00E266C1" w:rsidDel="008B21D9">
          <w:rPr>
            <w:lang w:val="en-US"/>
          </w:rPr>
          <w:delText xml:space="preserve"> indicators for ecosystem assessments </w:delText>
        </w:r>
        <w:r w:rsidRPr="00E266C1" w:rsidDel="008B21D9">
          <w:rPr>
            <w:lang w:val="en-US"/>
          </w:rPr>
          <w:fldChar w:fldCharType="begin"/>
        </w:r>
      </w:del>
      <w:ins w:id="408" w:author="Lewis Barnett" w:date="2020-06-16T14:27:00Z">
        <w:del w:id="409" w:author="Lewis.Barnett" w:date="2020-06-26T18:20:00Z">
          <w:r w:rsidR="003C0549" w:rsidRPr="00E266C1" w:rsidDel="00770736">
            <w:rPr>
              <w:lang w:val="en-US"/>
            </w:rPr>
            <w:delInstrText xml:space="preserve"> ADDIN ZOTERO_ITEM CSL_CITATION {"citationID":"STv7yh1x","properties":{"formattedCitation":"(Nicholson and Jennings 2004, Harvey et al. 2018)","plainCitation":"(Nicholson and Jennings 2004, Harvey et al. 2018)","noteIndex":0},"citationItems":[{"id":"fxBrDx2O/zAWJ547x","uris":["http://zotero.org/users/2529419/items/RHNEAWQW"],"uri":["http://zotero.org/users/2529419/items/RHNEAWQW"],"itemData":{"id":2693,"type":"article-journal","title":"Testing candidate indicators to support ecosystem-based management: the power of monitoring surveys to detect temporal trends in fish community metrics","container-title":"ICES Journal of Marine Science","page":"35-42","volume":"61","issue":"1","source":"academic.oup.com","abstract":"Abstract.  Community metrics describe aspects of community structure and are often calculated from species-size-abundance data collected during fish stock monit","DOI":"10.1016/j.icesjms.2003.09.004","ISSN":"1054-3139","title-short":"Testing candidate indicators to support ecosystem-based management","journalAbbreviation":"ICES J Mar Sci","language":"en","author":[{"family":"Nicholson","given":"Mike D."},{"family":"Jennings","given":"Simon"}],"issued":{"date-parts":[["2004",1,1]]}},"label":"page"},{"id":"fxBrDx2O/WyvRJgCN","uris":["http://zotero.org/users/2529419/items/3JXJKL9G"],"uri":["http://zotero.org/users/2529419/items/3JXJKL9G"],"itemData":{"id":2746,"type":"report","title":"Ecosystem Status Report of the California Current for 2018: A Summary of Ecosystem Indicators Compiled by the California Current Integrated Ecosystem Assessment Team CCIEA","publisher":"&lt;span class=\"nocase\"&gt;U.S. DEPARTMENT OF COMMERCE National Oceanic and Atmospheric Administration National Marine Fisheries Service Northwest Fisheries Science Center&lt;/span&gt;","note":"Citation Key: harvey2018","title-short":"Ecosystem &lt;span class=\"nocase\"&gt;Status Report&lt;/span&gt; of the &lt;span class=\"nocase\"&gt;California Current&lt;/span&gt; for 2018","language":"English","author":[{"family":"Harvey","given":"C."},{"family":"Garfield","given":"N."},{"family":"Williams","given":"G."},{"family":"Tolimieri","given":"N."},{"family":"Schroeder","given":"I."},{"family":"Hazen","given":"E."},{"family":"Andrews","given":"K."},{"family":"Barnas","given":"K."},{"family":"Bograd","given":"S."},{"family":"Brodeur","given":"R."},{"family":"Burke","given":"B."},{"family":"Cope","given":"J."},{"family":"deWitt","given":"L."},{"family":"Field","given":"J."},{"family":"Fisher","given":"J."},{"family":"Good","given":"T."},{"family":"Greene","given":"C."},{"family":"Holland","given":"D."},{"family":"Hunsicker","given":"M."},{"family":"Jacob","given":"M."},{"family":"Kasperski","given":"S."},{"family":"Kim","given":"S."},{"family":"Leising","given":"A."},{"family":"Melin","given":"S."},{"family":"Morgan","given":"C."},{"family":"Muhling","given":"B."},{"family":"Munsch","given":"S."},{"family":"Norman","given":"K."},{"family":"Peterson","given":"W."},{"family":"Poe","given":"M."},{"family":"Samhouri","given":"J."},{"family":"Sydeman","given":"W."},{"family":"Thayer","given":"J."},{"family":"Thompson","given":"A."},{"family":"Tommasi","given":"D."},{"family":"Varney","given":"A."},{"family":"Wells","given":"B."},{"family":"Williams","given":"T."},{"family":"Zamon","given":"J."},{"family":"Lawson","given":"D."},{"family":"Anderson","given":"S."},{"family":"Gao","given":"J."},{"family":"Litzow","given":"M."},{"family":"McClatchie","given":"S."},{"family":"Ward","given":"E."},{"family":"Zador","given":"S."}],"issued":{"date-parts":[["2018"]]}},"label":"page"}],"schema":"https://github.com/citation-style-language/schema/raw/master/csl-citation.json"} </w:delInstrText>
          </w:r>
        </w:del>
      </w:ins>
      <w:del w:id="410" w:author="Lewis.Barnett" w:date="2020-06-26T18:20:00Z">
        <w:r w:rsidR="00D15182" w:rsidRPr="00E266C1" w:rsidDel="00770736">
          <w:rPr>
            <w:lang w:val="en-US"/>
          </w:rPr>
          <w:delInstrText xml:space="preserve"> ADDIN ZOTERO_ITEM CSL_CITATION {"citationID":"STv7yh1x","properties":{"formattedCitation":"(Nicholson and Jennings 2004, Harvey et al. 2018)","plainCitation":"(Nicholson and Jennings 2004, Harvey et al. 2018)","noteIndex":0},"citationItems":[{"id":"ZZmZn1OF/LY3zlq3i","uris":["http://zotero.org/users/2529419/items/RHNEAWQW"],"uri":["http://zotero.org/users/2529419/items/RHNEAWQW"],"itemData":{"id":2693,"type":"article-journal","title":"Testing candidate indicators to support ecosystem-based management: the power of monitoring surveys to detect temporal trends in fish community metrics","container-title":"ICES Journal of Marine Science","page":"35-42","volume":"61","issue":"1","source":"academic.oup.com","abstract":"Abstract.  Community metrics describe aspects of community structure and are often calculated from species-size-abundance data collected during fish stock monit","DOI":"10.1016/j.icesjms.2003.09.004","ISSN":"1054-3139","title-short":"Testing candidate indicators to support ecosystem-based management","journalAbbreviation":"ICES J Mar Sci","language":"en","author":[{"family":"Nicholson","given":"Mike D."},{"family":"Jennings","given":"Simon"}],"issued":{"date-parts":[["2004",1,1]]}},"label":"page"},{"id":"ZZmZn1OF/c8ZkbJ2y","uris":["http://zotero.org/users/2529419/items/3JXJKL9G"],"uri":["http://zotero.org/users/2529419/items/3JXJKL9G"],"itemData":{"id":2746,"type":"report","title":"Ecosystem Status Report of the California Current for 2018: A Summary of Ecosystem Indicators Compiled by the California Current Integrated Ecosystem Assessment Team CCIEA","publisher":"&lt;span class=\"nocase\"&gt;U.S. DEPARTMENT OF COMMERCE National Oceanic and Atmospheric Administration National Marine Fisheries Service Northwest Fisheries Science Center&lt;/span&gt;","note":"Citation Key: harvey2018","title-short":"Ecosystem &lt;span class=\"nocase\"&gt;Status Report&lt;/span&gt; of the &lt;span class=\"nocase\"&gt;California Current&lt;/span&gt; for 2018","language":"English","author":[{"family":"Harvey","given":"C."},{"family":"Garfield","given":"N."},{"family":"Williams","given":"G."},{"family":"Tolimieri","given":"N."},{"family":"Schroeder","given":"I."},{"family":"Hazen","given":"E."},{"family":"Andrews","given":"K."},{"family":"Barnas","given":"K."},{"family":"Bograd","given":"S."},{"family":"Brodeur","given":"R."},{"family":"Burke","given":"B."},{"family":"Cope","given":"J."},{"family":"deWitt","given":"L."},{"family":"Field","given":"J."},{"family":"Fisher","given":"J."},{"family":"Good","given":"T."},{"family":"Greene","given":"C."},{"family":"Holland","given":"D."},{"family":"Hunsicker","given":"M."},{"family":"Jacob","given":"M."},{"family":"Kasperski","given":"S."},{"family":"Kim","given":"S."},{"family":"Leising","given":"A."},{"family":"Melin","given":"S."},{"family":"Morgan","given":"C."},{"family":"Muhling","given":"B."},{"family":"Munsch","given":"S."},{"family":"Norman","given":"K."},{"family":"Peterson","given":"W."},{"family":"Poe","given":"M."},{"family":"Samhouri","given":"J."},{"family":"Sydeman","given":"W."},{"family":"Thayer","given":"J."},{"family":"Thompson","given":"A."},{"family":"Tommasi","given":"D."},{"family":"Varney","given":"A."},{"family":"Wells","given":"B."},{"family":"Williams","given":"T."},{"family":"Zamon","given":"J."},{"family":"Lawson","given":"D."},{"family":"Anderson","given":"S."},{"family":"Gao","given":"J."},{"family":"Litzow","given":"M."},{"family":"McClatchie","given":"S."},{"family":"Ward","given":"E."},{"family":"Zador","given":"S."}],"issued":{"date-parts":[["2018"]]}},"label":"page"}],"schema":"https://github.com/citation-style-language/schema/raw/master/csl-citation.json"} </w:delInstrText>
        </w:r>
      </w:del>
      <w:del w:id="411" w:author="Lewis.Barnett" w:date="2020-06-28T23:04:00Z">
        <w:r w:rsidRPr="00E266C1" w:rsidDel="008B21D9">
          <w:rPr>
            <w:lang w:val="en-US"/>
          </w:rPr>
          <w:fldChar w:fldCharType="separate"/>
        </w:r>
        <w:r w:rsidRPr="00E266C1" w:rsidDel="008B21D9">
          <w:rPr>
            <w:lang w:val="en-US"/>
          </w:rPr>
          <w:delText>(Nicholson and Jennings 2004, Harvey et al. 2018)</w:delText>
        </w:r>
        <w:r w:rsidRPr="00E266C1" w:rsidDel="008B21D9">
          <w:rPr>
            <w:lang w:val="en-US"/>
          </w:rPr>
          <w:fldChar w:fldCharType="end"/>
        </w:r>
        <w:r w:rsidRPr="00E266C1" w:rsidDel="008B21D9">
          <w:rPr>
            <w:lang w:val="en-US"/>
          </w:rPr>
          <w:delText xml:space="preserve">, </w:delText>
        </w:r>
        <w:r w:rsidR="00707973" w:rsidRPr="00E266C1" w:rsidDel="008B21D9">
          <w:rPr>
            <w:lang w:val="en-US"/>
          </w:rPr>
          <w:delText>to help understand</w:delText>
        </w:r>
        <w:r w:rsidRPr="00E266C1" w:rsidDel="008B21D9">
          <w:rPr>
            <w:lang w:val="en-US"/>
          </w:rPr>
          <w:delText xml:space="preserve"> the impacts of fishing on non-target species </w:delText>
        </w:r>
        <w:r w:rsidRPr="00E266C1" w:rsidDel="008B21D9">
          <w:rPr>
            <w:lang w:val="en-US"/>
          </w:rPr>
          <w:fldChar w:fldCharType="begin"/>
        </w:r>
      </w:del>
      <w:ins w:id="412" w:author="Lewis Barnett" w:date="2020-06-16T14:27:00Z">
        <w:del w:id="413" w:author="Lewis.Barnett" w:date="2020-06-26T18:20:00Z">
          <w:r w:rsidR="003C0549" w:rsidRPr="00E266C1" w:rsidDel="00770736">
            <w:rPr>
              <w:lang w:val="en-US"/>
            </w:rPr>
            <w:delInstrText xml:space="preserve"> ADDIN ZOTERO_ITEM CSL_CITATION {"citationID":"lLZdXdsq","properties":{"formattedCitation":"(Stock et al. 2019)","plainCitation":"(Stock et al. 2019)","noteIndex":0},"citationItems":[{"id":"fxBrDx2O/LH8O3wTr","uris":["http://zotero.org/users/2529419/items/PDXNLWXP"],"uri":["http://zotero.org/users/2529419/items/PDXNLWXP"],"itemData":{"id":2700,"type":"article-journal","title":"Comparing predictions of fisheries bycatch using multiple spatiotemporal species distribution model frameworks","container-title":"Canadian Journal of Fisheries and Aquatic Sciences","source":"NRC Research Press","abstract":"Spatiotemporal predictions of bycatch (i.e. catch of non-targeted species) have shown promise as dynamic ocean management tools for reducing bycatch. However, which spatiotemporal model framework t...","URL":"https://www.nrcresearchpress.com/doi/abs/10.1139/cjfas-2018-0281","DOI":"10.1139/cjfas-2018-0281","ISSN":"0706-652X","journalAbbreviation":"Can. J. Fish. Aquat. Sci.","author":[{"family":"Stock","given":"Brian C"},{"family":"Ward","given":"Eric J."},{"family":"Eguchi","given":"Tomoharu"},{"family":"Jannot","given":"Jason E"},{"family":"Thorson","given":"James T"},{"family":"Feist","given":"Blake E"},{"family":"Semmens","given":"Brice X"}],"issued":{"date-parts":[["2019",6,17]]},"accessed":{"date-parts":[["2019",9,19]]}}}],"schema":"https://github.com/citation-style-language/schema/raw/master/csl-citation.json"} </w:delInstrText>
          </w:r>
        </w:del>
      </w:ins>
      <w:del w:id="414" w:author="Lewis.Barnett" w:date="2020-06-26T18:20:00Z">
        <w:r w:rsidR="00D15182" w:rsidRPr="00E266C1" w:rsidDel="00770736">
          <w:rPr>
            <w:lang w:val="en-US"/>
          </w:rPr>
          <w:delInstrText xml:space="preserve"> ADDIN ZOTERO_ITEM CSL_CITATION {"citationID":"lLZdXdsq","properties":{"formattedCitation":"(Stock et al. 2019)","plainCitation":"(Stock et al. 2019)","noteIndex":0},"citationItems":[{"id":"ZZmZn1OF/q3PyrRML","uris":["http://zotero.org/users/2529419/items/PDXNLWXP"],"uri":["http://zotero.org/users/2529419/items/PDXNLWXP"],"itemData":{"id":2700,"type":"article-journal","title":"Comparing predictions of fisheries bycatch using multiple spatiotemporal species distribution model frameworks","container-title":"Canadian Journal of Fisheries and Aquatic Sciences","source":"NRC Research Press","abstract":"Spatiotemporal predictions of bycatch (i.e. catch of non-targeted species) have shown promise as dynamic ocean management tools for reducing bycatch. However, which spatiotemporal model framework t...","URL":"https://www.nrcresearchpress.com/doi/abs/10.1139/cjfas-2018-0281","DOI":"10.1139/cjfas-2018-0281","ISSN":"0706-652X","journalAbbreviation":"Can. J. Fish. Aquat. Sci.","author":[{"family":"Stock","given":"Brian C"},{"family":"Ward","given":"Eric J."},{"family":"Eguchi","given":"Tomoharu"},{"family":"Jannot","given":"Jason E"},{"family":"Thorson","given":"James T"},{"family":"Feist","given":"Blake E"},{"family":"Semmens","given":"Brice X"}],"issued":{"date-parts":[["2019",6,17]]},"accessed":{"date-parts":[["2019",9,19]]}}}],"schema":"https://github.com/citation-style-language/schema/raw/master/csl-citation.json"} </w:delInstrText>
        </w:r>
      </w:del>
      <w:del w:id="415" w:author="Lewis.Barnett" w:date="2020-06-28T23:04:00Z">
        <w:r w:rsidRPr="00E266C1" w:rsidDel="008B21D9">
          <w:rPr>
            <w:lang w:val="en-US"/>
          </w:rPr>
          <w:fldChar w:fldCharType="separate"/>
        </w:r>
        <w:r w:rsidRPr="00E266C1" w:rsidDel="008B21D9">
          <w:rPr>
            <w:lang w:val="en-US"/>
          </w:rPr>
          <w:delText>(Stock et al. 2019)</w:delText>
        </w:r>
        <w:r w:rsidRPr="00E266C1" w:rsidDel="008B21D9">
          <w:rPr>
            <w:lang w:val="en-US"/>
          </w:rPr>
          <w:fldChar w:fldCharType="end"/>
        </w:r>
        <w:r w:rsidRPr="00E266C1" w:rsidDel="008B21D9">
          <w:rPr>
            <w:lang w:val="en-US"/>
          </w:rPr>
          <w:delText xml:space="preserve">, or </w:delText>
        </w:r>
        <w:r w:rsidR="00707973" w:rsidRPr="00E266C1" w:rsidDel="008B21D9">
          <w:rPr>
            <w:lang w:val="en-US"/>
          </w:rPr>
          <w:delText>to inform</w:delText>
        </w:r>
        <w:r w:rsidRPr="00E266C1" w:rsidDel="008B21D9">
          <w:rPr>
            <w:lang w:val="en-US"/>
          </w:rPr>
          <w:delText xml:space="preserve"> reference points in applications of ecosystem</w:delText>
        </w:r>
        <w:r w:rsidR="00707973" w:rsidRPr="00E266C1" w:rsidDel="008B21D9">
          <w:rPr>
            <w:lang w:val="en-US"/>
          </w:rPr>
          <w:delText>-</w:delText>
        </w:r>
        <w:r w:rsidRPr="00E266C1" w:rsidDel="008B21D9">
          <w:rPr>
            <w:lang w:val="en-US"/>
          </w:rPr>
          <w:delText xml:space="preserve">based fisheries management </w:delText>
        </w:r>
        <w:r w:rsidRPr="00E266C1" w:rsidDel="008B21D9">
          <w:rPr>
            <w:lang w:val="en-US"/>
          </w:rPr>
          <w:fldChar w:fldCharType="begin"/>
        </w:r>
      </w:del>
      <w:ins w:id="416" w:author="Lewis Barnett" w:date="2020-06-16T14:27:00Z">
        <w:del w:id="417" w:author="Lewis.Barnett" w:date="2020-06-26T18:20:00Z">
          <w:r w:rsidR="003C0549" w:rsidRPr="00E266C1" w:rsidDel="00770736">
            <w:rPr>
              <w:lang w:val="en-US"/>
            </w:rPr>
            <w:delInstrText xml:space="preserve"> ADDIN ZOTERO_ITEM CSL_CITATION {"citationID":"6ewOWxZc","properties":{"formattedCitation":"(Link et al. 2002)","plainCitation":"(Link et al. 2002)","noteIndex":0},"citationItems":[{"id":"fxBrDx2O/EsO5pirN","uris":["http://zotero.org/users/2529419/items/AKMXUF8H"],"uri":["http://zotero.org/users/2529419/items/AKMXUF8H"],"itemData":{"id":2698,"type":"article-journal","title":"Marine ecosystem assessment in a fisheries management context","container-title":"Canadian Journal of Fisheries and Aquatic Sciences","page":"1429-1440","volume":"59","issue":"9","source":"NRC Research Press","abstract":"We examined a suite of abiotic, biotic, and human metrics for the northeast U.S. continental shelf ecosystem at the aggregate, community, and system level (&gt;30 different metrics) over three decades..., Nous avons étudié une série de &gt;30 métriques abiotiques, biotiques et humaines de l'écosystème de la plate-forme continentale du nord-est des É.-U. à l'échelle de l'association, de la communauté et...","DOI":"10.1139/f02-115","ISSN":"0706-652X","journalAbbreviation":"Can. J. Fish. Aquat. Sci.","author":[{"family":"Link","given":"Jason S"},{"family":"Brodziak","given":"Jon K.T"},{"family":"Edwards","given":"Steve F"},{"family":"Overholtz","given":"William J"},{"family":"Mountain","given":"David"},{"family":"Jossi","given":"Jack W"},{"family":"Smith","given":"Tim D"},{"family":"Fogarty","given":"Michael J"}],"issued":{"date-parts":[["2002",9,1]]}}}],"schema":"https://github.com/citation-style-language/schema/raw/master/csl-citation.json"} </w:delInstrText>
          </w:r>
        </w:del>
      </w:ins>
      <w:del w:id="418" w:author="Lewis.Barnett" w:date="2020-06-26T18:20:00Z">
        <w:r w:rsidR="00D15182" w:rsidRPr="00E266C1" w:rsidDel="00770736">
          <w:rPr>
            <w:lang w:val="en-US"/>
          </w:rPr>
          <w:delInstrText xml:space="preserve"> ADDIN ZOTERO_ITEM CSL_CITATION {"citationID":"6ewOWxZc","properties":{"formattedCitation":"(Link et al. 2002)","plainCitation":"(Link et al. 2002)","noteIndex":0},"citationItems":[{"id":"ZZmZn1OF/bSTJyCOM","uris":["http://zotero.org/users/2529419/items/AKMXUF8H"],"uri":["http://zotero.org/users/2529419/items/AKMXUF8H"],"itemData":{"id":2698,"type":"article-journal","title":"Marine ecosystem assessment in a fisheries management context","container-title":"Canadian Journal of Fisheries and Aquatic Sciences","page":"1429-1440","volume":"59","issue":"9","source":"NRC Research Press","abstract":"We examined a suite of abiotic, biotic, and human metrics for the northeast U.S. continental shelf ecosystem at the aggregate, community, and system level (&gt;30 different metrics) over three decades..., Nous avons étudié une série de &gt;30 métriques abiotiques, biotiques et humaines de l'écosystème de la plate-forme continentale du nord-est des É.-U. à l'échelle de l'association, de la communauté et...","DOI":"10.1139/f02-115","ISSN":"0706-652X","journalAbbreviation":"Can. J. Fish. Aquat. Sci.","author":[{"family":"Link","given":"Jason S"},{"family":"Brodziak","given":"Jon K.T"},{"family":"Edwards","given":"Steve F"},{"family":"Overholtz","given":"William J"},{"family":"Mountain","given":"David"},{"family":"Jossi","given":"Jack W"},{"family":"Smith","given":"Tim D"},{"family":"Fogarty","given":"Michael J"}],"issued":{"date-parts":[["2002",9,1]]}}}],"schema":"https://github.com/citation-style-language/schema/raw/master/csl-citation.json"} </w:delInstrText>
        </w:r>
      </w:del>
      <w:del w:id="419" w:author="Lewis.Barnett" w:date="2020-06-28T23:04:00Z">
        <w:r w:rsidRPr="00E266C1" w:rsidDel="008B21D9">
          <w:rPr>
            <w:lang w:val="en-US"/>
          </w:rPr>
          <w:fldChar w:fldCharType="separate"/>
        </w:r>
        <w:r w:rsidRPr="00E266C1" w:rsidDel="008B21D9">
          <w:rPr>
            <w:lang w:val="en-US"/>
          </w:rPr>
          <w:delText>(Link et al. 2002)</w:delText>
        </w:r>
        <w:r w:rsidRPr="00E266C1" w:rsidDel="008B21D9">
          <w:rPr>
            <w:lang w:val="en-US"/>
          </w:rPr>
          <w:fldChar w:fldCharType="end"/>
        </w:r>
        <w:r w:rsidRPr="00E266C1" w:rsidDel="008B21D9">
          <w:rPr>
            <w:lang w:val="en-US"/>
          </w:rPr>
          <w:delText xml:space="preserve">.  </w:delText>
        </w:r>
      </w:del>
    </w:p>
    <w:p w14:paraId="4963693B" w14:textId="3B667464" w:rsidR="0089470C" w:rsidRPr="00E266C1" w:rsidDel="006365EC" w:rsidRDefault="0089470C">
      <w:pPr>
        <w:spacing w:after="120" w:line="480" w:lineRule="auto"/>
        <w:ind w:firstLine="720"/>
        <w:rPr>
          <w:del w:id="420" w:author="Lewis.Barnett" w:date="2020-06-28T14:47:00Z"/>
          <w:lang w:val="en-US"/>
        </w:rPr>
      </w:pPr>
      <w:del w:id="421" w:author="Lewis.Barnett" w:date="2020-06-28T14:45:00Z">
        <w:r w:rsidRPr="00E266C1" w:rsidDel="00B1377D">
          <w:rPr>
            <w:lang w:val="en-US"/>
          </w:rPr>
          <w:delText xml:space="preserve">Techniques for estimating how fish populations vary over space and time have evolved rapidly over the last 5 years. The largest methodological changes have been advances in spatiotemporal </w:delText>
        </w:r>
        <w:r w:rsidR="00DA0754" w:rsidRPr="00E266C1" w:rsidDel="00B1377D">
          <w:rPr>
            <w:lang w:val="en-US"/>
          </w:rPr>
          <w:delText xml:space="preserve">analyses </w:delText>
        </w:r>
        <w:r w:rsidRPr="00E266C1" w:rsidDel="00B1377D">
          <w:rPr>
            <w:lang w:val="en-US"/>
          </w:rPr>
          <w:delText xml:space="preserve">that have modeled space continuously and explicitly accounted for spatial autocorrelation between spatially-referenced observations that are proximate in both space and time </w:delText>
        </w:r>
        <w:r w:rsidRPr="00E266C1" w:rsidDel="00B1377D">
          <w:rPr>
            <w:lang w:val="en-US"/>
          </w:rPr>
          <w:fldChar w:fldCharType="begin"/>
        </w:r>
      </w:del>
      <w:ins w:id="422" w:author="Lewis Barnett" w:date="2020-06-16T14:27:00Z">
        <w:del w:id="423" w:author="Lewis.Barnett" w:date="2020-06-26T18:20:00Z">
          <w:r w:rsidR="003C0549" w:rsidRPr="00E266C1" w:rsidDel="00770736">
            <w:rPr>
              <w:lang w:val="en-US"/>
            </w:rPr>
            <w:delInstrText xml:space="preserve"> ADDIN ZOTERO_ITEM CSL_CITATION {"citationID":"GMdtHpIy","properties":{"formattedCitation":"(Shelton et al. 2014, Thorson et al. 2015)","plainCitation":"(Shelton et al. 2014, Thorson et al. 2015)","noteIndex":0},"citationItems":[{"id":"fxBrDx2O/sUAE0lYw","uris":["http://zotero.org/users/2529419/items/3URC5K6B"],"uri":["http://zotero.org/users/2529419/items/3URC5K6B"],"itemData":{"id":2709,"type":"article-journal","title":"Spatial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J."}],"issued":{"date-parts":[["2015",6,1]]}},"label":"page"}],"schema":"https://github.com/citation-style-language/schema/raw/master/csl-citation.json"} </w:delInstrText>
          </w:r>
        </w:del>
      </w:ins>
      <w:del w:id="424" w:author="Lewis.Barnett" w:date="2020-06-26T18:20:00Z">
        <w:r w:rsidR="00D15182" w:rsidRPr="00E266C1" w:rsidDel="00770736">
          <w:rPr>
            <w:lang w:val="en-US"/>
          </w:rPr>
          <w:delInstrText xml:space="preserve"> ADDIN ZOTERO_ITEM CSL_CITATION {"citationID":"GMdtHpIy","properties":{"formattedCitation":"(Shelton et al. 2014, Thorson et al. 2015)","plainCitation":"(Shelton et al. 2014, Thorson et al. 2015)","noteIndex":0},"citationItems":[{"id":"ZZmZn1OF/CbHj0ZoA","uris":["http://zotero.org/users/2529419/items/3URC5K6B"],"uri":["http://zotero.org/users/2529419/items/3URC5K6B"],"itemData":{"id":2709,"type":"article-journal","title":"Spatial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J."}],"issued":{"date-parts":[["2015",6,1]]}},"label":"page"}],"schema":"https://github.com/citation-style-language/schema/raw/master/csl-citation.json"} </w:delInstrText>
        </w:r>
      </w:del>
      <w:del w:id="425" w:author="Lewis.Barnett" w:date="2020-06-28T14:45:00Z">
        <w:r w:rsidRPr="00E266C1" w:rsidDel="00B1377D">
          <w:rPr>
            <w:lang w:val="en-US"/>
          </w:rPr>
          <w:fldChar w:fldCharType="separate"/>
        </w:r>
        <w:r w:rsidRPr="00E266C1" w:rsidDel="00B1377D">
          <w:rPr>
            <w:lang w:val="en-US"/>
          </w:rPr>
          <w:delText>(Shelton et al. 2014, Thorson et al. 2015)</w:delText>
        </w:r>
        <w:r w:rsidRPr="00E266C1" w:rsidDel="00B1377D">
          <w:rPr>
            <w:lang w:val="en-US"/>
          </w:rPr>
          <w:fldChar w:fldCharType="end"/>
        </w:r>
        <w:r w:rsidRPr="00E266C1" w:rsidDel="00B1377D">
          <w:rPr>
            <w:lang w:val="en-US"/>
          </w:rPr>
          <w:delText xml:space="preserve">. </w:delText>
        </w:r>
      </w:del>
      <w:del w:id="426" w:author="Lewis.Barnett" w:date="2020-06-28T14:47:00Z">
        <w:r w:rsidRPr="00E266C1" w:rsidDel="006365EC">
          <w:rPr>
            <w:lang w:val="en-US"/>
          </w:rPr>
          <w:delText xml:space="preserve">These newer analytical approaches </w:delText>
        </w:r>
        <w:r w:rsidR="00515309" w:rsidRPr="00E266C1" w:rsidDel="006365EC">
          <w:rPr>
            <w:lang w:val="en-US"/>
          </w:rPr>
          <w:delText xml:space="preserve">have in </w:delText>
        </w:r>
        <w:r w:rsidR="00707973" w:rsidRPr="00E266C1" w:rsidDel="006365EC">
          <w:rPr>
            <w:lang w:val="en-US"/>
          </w:rPr>
          <w:delText xml:space="preserve">many </w:delText>
        </w:r>
        <w:r w:rsidR="00515309" w:rsidRPr="00E266C1" w:rsidDel="006365EC">
          <w:rPr>
            <w:lang w:val="en-US"/>
          </w:rPr>
          <w:delText>applications</w:delText>
        </w:r>
        <w:r w:rsidR="00707973" w:rsidRPr="00E266C1" w:rsidDel="006365EC">
          <w:rPr>
            <w:lang w:val="en-US"/>
          </w:rPr>
          <w:delText xml:space="preserve"> r</w:delText>
        </w:r>
        <w:r w:rsidRPr="00E266C1" w:rsidDel="006365EC">
          <w:rPr>
            <w:lang w:val="en-US"/>
          </w:rPr>
          <w:delText xml:space="preserve">eplaced conventional design- or strata-based estimators, which assumed that </w:delText>
        </w:r>
        <w:r w:rsidR="00DD4113" w:rsidRPr="00E266C1" w:rsidDel="006365EC">
          <w:rPr>
            <w:lang w:val="en-US"/>
          </w:rPr>
          <w:delText>density</w:delText>
        </w:r>
        <w:r w:rsidR="00D766A8" w:rsidRPr="00E266C1" w:rsidDel="006365EC">
          <w:rPr>
            <w:lang w:val="en-US"/>
          </w:rPr>
          <w:delText xml:space="preserve"> </w:delText>
        </w:r>
        <w:r w:rsidRPr="00E266C1" w:rsidDel="006365EC">
          <w:rPr>
            <w:lang w:val="en-US"/>
          </w:rPr>
          <w:delText xml:space="preserve">is homogenous within </w:delText>
        </w:r>
        <w:r w:rsidR="00707973" w:rsidRPr="00E266C1" w:rsidDel="006365EC">
          <w:rPr>
            <w:lang w:val="en-US"/>
          </w:rPr>
          <w:delText xml:space="preserve">sampling </w:delText>
        </w:r>
        <w:r w:rsidRPr="00E266C1" w:rsidDel="006365EC">
          <w:rPr>
            <w:lang w:val="en-US"/>
          </w:rPr>
          <w:delText xml:space="preserve">strata </w:delText>
        </w:r>
        <w:r w:rsidRPr="00E266C1" w:rsidDel="006365EC">
          <w:rPr>
            <w:lang w:val="en-US"/>
          </w:rPr>
          <w:fldChar w:fldCharType="begin"/>
        </w:r>
      </w:del>
      <w:ins w:id="427" w:author="Lewis Barnett" w:date="2020-06-16T14:27:00Z">
        <w:del w:id="428" w:author="Lewis.Barnett" w:date="2020-06-26T18:20:00Z">
          <w:r w:rsidR="003C0549" w:rsidRPr="00E266C1" w:rsidDel="00770736">
            <w:rPr>
              <w:lang w:val="en-US"/>
            </w:rPr>
            <w:delInstrText xml:space="preserve"> ADDIN ZOTERO_ITEM CSL_CITATION {"citationID":"PhGIUYby","properties":{"formattedCitation":"(Chen et al. 2004)","plainCitation":"(Chen et al. 2004)","noteIndex":0},"citationItems":[{"id":"fxBrDx2O/fA4ORaiM","uris":["http://zotero.org/users/2529419/items/MAAYT7G8"],"uri":["http://zotero.org/users/2529419/items/MAAYT7G8"],"itemData":{"id":2706,"type":"article-journal","title":"Estimation of Fish Abundance Indices Based on Scientific Research Trawl Surveys","container-title":"Biometrics","page":"116-123","volume":"60","issue":"1","source":"Wiley Online Library","abstract":"Summary. The fish abundance index over an ocean region is defined here to be the integral of expected catch per unit effort (CPUE), approximated by the sum of expected CPUE over grid squares. When trawl surveys are done within grid squares selected according to a probability sampling design, several other sources of variation such as the fish population dynamics and the catching process are also involved. In such situations model-assisted methods for estimating abundance, assessed under both design and model perspectives, have some advantages over purely design-based methods such as the Horvitz–Thompson (HT) estimator or purely model-based prediction approaches. This article develops model-assisted empirical likelihood (EL) methods via loglinear regression and nonparametric smoothing. The methods are applied to grid surveys of the Grand Bank region carried out annually by Fishery Products International from 1996 through 2002. The HT and EL methods produce similar point estimates of abundance indices. Simulation results, however, indicate that the EL estimator under local linear smoothing is associated with smaller standard errors.","DOI":"10.1111/j.0006-341X.2004.00162.x","ISSN":"1541-0420","language":"en","author":[{"family":"Chen","given":"Jiahua"},{"family":"Thompson","given":"Mary E."},{"family":"Wu","given":"Changbao"}],"issued":{"date-parts":[["2004"]]}}}],"schema":"https://github.com/citation-style-language/schema/raw/master/csl-citation.json"} </w:delInstrText>
          </w:r>
        </w:del>
      </w:ins>
      <w:del w:id="429" w:author="Lewis.Barnett" w:date="2020-06-26T18:20:00Z">
        <w:r w:rsidR="00D15182" w:rsidRPr="00E266C1" w:rsidDel="00770736">
          <w:rPr>
            <w:lang w:val="en-US"/>
          </w:rPr>
          <w:delInstrText xml:space="preserve"> ADDIN ZOTERO_ITEM CSL_CITATION {"citationID":"PhGIUYby","properties":{"formattedCitation":"(Chen et al. 2004)","plainCitation":"(Chen et al. 2004)","noteIndex":0},"citationItems":[{"id":"ZZmZn1OF/l6yZVBp4","uris":["http://zotero.org/users/2529419/items/MAAYT7G8"],"uri":["http://zotero.org/users/2529419/items/MAAYT7G8"],"itemData":{"id":2706,"type":"article-journal","title":"Estimation of Fish Abundance Indices Based on Scientific Research Trawl Surveys","container-title":"Biometrics","page":"116-123","volume":"60","issue":"1","source":"Wiley Online Library","abstract":"Summary. The fish abundance index over an ocean region is defined here to be the integral of expected catch per unit effort (CPUE), approximated by the sum of expected CPUE over grid squares. When trawl surveys are done within grid squares selected according to a probability sampling design, several other sources of variation such as the fish population dynamics and the catching process are also involved. In such situations model-assisted methods for estimating abundance, assessed under both design and model perspectives, have some advantages over purely design-based methods such as the Horvitz–Thompson (HT) estimator or purely model-based prediction approaches. This article develops model-assisted empirical likelihood (EL) methods via loglinear regression and nonparametric smoothing. The methods are applied to grid surveys of the Grand Bank region carried out annually by Fishery Products International from 1996 through 2002. The HT and EL methods produce similar point estimates of abundance indices. Simulation results, however, indicate that the EL estimator under local linear smoothing is associated with smaller standard errors.","DOI":"10.1111/j.0006-341X.2004.00162.x","ISSN":"1541-0420","language":"en","author":[{"family":"Chen","given":"Jiahua"},{"family":"Thompson","given":"Mary E."},{"family":"Wu","given":"Changbao"}],"issued":{"date-parts":[["2004"]]}}}],"schema":"https://github.com/citation-style-language/schema/raw/master/csl-citation.json"} </w:delInstrText>
        </w:r>
      </w:del>
      <w:del w:id="430" w:author="Lewis.Barnett" w:date="2020-06-28T14:47:00Z">
        <w:r w:rsidRPr="00E266C1" w:rsidDel="006365EC">
          <w:rPr>
            <w:lang w:val="en-US"/>
          </w:rPr>
          <w:fldChar w:fldCharType="separate"/>
        </w:r>
        <w:r w:rsidRPr="00E266C1" w:rsidDel="006365EC">
          <w:rPr>
            <w:lang w:val="en-US"/>
          </w:rPr>
          <w:delText>(Chen et al. 2004)</w:delText>
        </w:r>
        <w:r w:rsidRPr="00E266C1" w:rsidDel="006365EC">
          <w:rPr>
            <w:lang w:val="en-US"/>
          </w:rPr>
          <w:fldChar w:fldCharType="end"/>
        </w:r>
        <w:r w:rsidRPr="00E266C1" w:rsidDel="006365EC">
          <w:rPr>
            <w:lang w:val="en-US"/>
          </w:rPr>
          <w:delText xml:space="preserve">. These newer modeling tools have become accessible in open source software, such as </w:delText>
        </w:r>
        <w:r w:rsidR="00B27A54" w:rsidRPr="00E266C1" w:rsidDel="006365EC">
          <w:rPr>
            <w:lang w:val="en-US"/>
          </w:rPr>
          <w:delText xml:space="preserve">INLA (Rue et al. 2009) or </w:delText>
        </w:r>
        <w:r w:rsidRPr="00E266C1" w:rsidDel="006365EC">
          <w:rPr>
            <w:lang w:val="en-US"/>
          </w:rPr>
          <w:delText xml:space="preserve">VAST </w:delText>
        </w:r>
        <w:r w:rsidRPr="00E266C1" w:rsidDel="006365EC">
          <w:rPr>
            <w:lang w:val="en-US"/>
          </w:rPr>
          <w:fldChar w:fldCharType="begin"/>
        </w:r>
      </w:del>
      <w:ins w:id="431" w:author="Lewis Barnett" w:date="2020-06-16T14:27:00Z">
        <w:del w:id="432" w:author="Lewis.Barnett" w:date="2020-06-26T18:20:00Z">
          <w:r w:rsidR="003C0549" w:rsidRPr="00E266C1" w:rsidDel="00770736">
            <w:rPr>
              <w:lang w:val="en-US"/>
            </w:rPr>
            <w:delInstrText xml:space="preserve"> ADDIN ZOTERO_ITEM CSL_CITATION {"citationID":"m4MfTsKu","properties":{"formattedCitation":"(Thorson 2019b)","plainCitation":"(Thorson 2019b)","noteIndex":0},"citationItems":[{"id":"fxBrDx2O/sD019bUR","uris":["http://zotero.org/users/2529419/items/VPSVIDZL"],"uri":["http://zotero.org/users/2529419/items/VPSVIDZL"],"itemData":{"id":2712,"type":"article-journal","title":"Guidance for decisions using the Vector Autoregressive Spatio-Temporal (VAST) package in stock, ecosystem, habitat and climate assessments","container-title":"Fisheries Research","page":"143-161","volume":"210","source":"ScienceDirect","abstract":"Fisheries scientists provide stock, ecosystem, habitat, and climate assessments to support interdisplinary fisheries management in the US and worldwide. These assessment activities have evolved different models, using different review standards, and are communicated using different vocabulary. Recent research shows that spatio-temporal models can estimate population density for multiple locations, times, and species, and that this is a “common currency” for addressing core goals in stock, ecosystem, habitat, and climate assessments. I therefore review the history and “design principles” for one spatio-temporal modelling package, the Vector Autoregressive Spatio-Temporal (VAST) package. I then provide guidance on fifteen major decisions that must be made by users of VAST, including: whether to use a univariate or multivariate model; when to include spatial and/or spatio-temporal variation; how many factors to use within a multivariate model; whether to include density or catchability covariates; and when to include a temporal correlation on model components. I finally demonstrate these decisions using three case studies. The first develops indices of abundance, distribution shift, and range expansion for arrowtooth flounder (Atheresthes stomias) in the Eastern Bering Sea, showing the range expansion for this species. The second involves “species ordination” of eight groundfishes in the Gulf of Alaska bottom trawl survey, which highlights the different spatial distribution of flathead sole (Hippoglossoides elassodon) relative to sablefish (Anoplopoma fimbria) and dover sole (Microstomus pacificus). The third involves a short-term forecast of the proportion of coastwide abundance for five groundfishes within three spatial strata in the US West Coast groundfish bottom trawl survey, and predicts large interannual variability (and high uncertainty) in the distribution of lingcod (Ophiodon elongatus). I conclude by recommending further research exploring the benefits and limitations of a “common currency” approach to stock, ecosystem, habitat, and climate assessments, and discuss extending this approach to optimal survey design and economic assessments.","DOI":"10.1016/j.fishres.2018.10.013","ISSN":"0165-7836","journalAbbreviation":"Fisheries Research","author":[{"family":"Thorson","given":"James T."}],"issued":{"date-parts":[["2019",2,1]]}}}],"schema":"https://github.com/citation-style-language/schema/raw/master/csl-citation.json"} </w:delInstrText>
          </w:r>
        </w:del>
      </w:ins>
      <w:del w:id="433" w:author="Lewis.Barnett" w:date="2020-06-26T18:20:00Z">
        <w:r w:rsidR="00D15182" w:rsidRPr="00E266C1" w:rsidDel="00770736">
          <w:rPr>
            <w:lang w:val="en-US"/>
          </w:rPr>
          <w:delInstrText xml:space="preserve"> ADDIN ZOTERO_ITEM CSL_CITATION {"citationID":"m4MfTsKu","properties":{"formattedCitation":"(Thorson 2019b)","plainCitation":"(Thorson 2019b)","noteIndex":0},"citationItems":[{"id":"ZZmZn1OF/Zm8IbsGo","uris":["http://zotero.org/users/2529419/items/VPSVIDZL"],"uri":["http://zotero.org/users/2529419/items/VPSVIDZL"],"itemData":{"id":2712,"type":"article-journal","title":"Guidance for decisions using the Vector Autoregressive Spatio-Temporal (VAST) package in stock, ecosystem, habitat and climate assessments","container-title":"Fisheries Research","page":"143-161","volume":"210","source":"ScienceDirect","abstract":"Fisheries scientists provide stock, ecosystem, habitat, and climate assessments to support interdisplinary fisheries management in the US and worldwide. These assessment activities have evolved different models, using different review standards, and are communicated using different vocabulary. Recent research shows that spatio-temporal models can estimate population density for multiple locations, times, and species, and that this is a “common currency” for addressing core goals in stock, ecosystem, habitat, and climate assessments. I therefore review the history and “design principles” for one spatio-temporal modelling package, the Vector Autoregressive Spatio-Temporal (VAST) package. I then provide guidance on fifteen major decisions that must be made by users of VAST, including: whether to use a univariate or multivariate model; when to include spatial and/or spatio-temporal variation; how many factors to use within a multivariate model; whether to include density or catchability covariates; and when to include a temporal correlation on model components. I finally demonstrate these decisions using three case studies. The first develops indices of abundance, distribution shift, and range expansion for arrowtooth flounder (Atheresthes stomias) in the Eastern Bering Sea, showing the range expansion for this species. The second involves “species ordination” of eight groundfishes in the Gulf of Alaska bottom trawl survey, which highlights the different spatial distribution of flathead sole (Hippoglossoides elassodon) relative to sablefish (Anoplopoma fimbria) and dover sole (Microstomus pacificus). The third involves a short-term forecast of the proportion of coastwide abundance for five groundfishes within three spatial strata in the US West Coast groundfish bottom trawl survey, and predicts large interannual variability (and high uncertainty) in the distribution of lingcod (Ophiodon elongatus). I conclude by recommending further research exploring the benefits and limitations of a “common currency” approach to stock, ecosystem, habitat, and climate assessments, and discuss extending this approach to optimal survey design and economic assessments.","DOI":"10.1016/j.fishres.2018.10.013","ISSN":"0165-7836","journalAbbreviation":"Fisheries Research","author":[{"family":"Thorson","given":"James T."}],"issued":{"date-parts":[["2019",2,1]]}}}],"schema":"https://github.com/citation-style-language/schema/raw/master/csl-citation.json"} </w:delInstrText>
        </w:r>
      </w:del>
      <w:del w:id="434" w:author="Lewis.Barnett" w:date="2020-06-28T14:47:00Z">
        <w:r w:rsidRPr="00E266C1" w:rsidDel="006365EC">
          <w:rPr>
            <w:lang w:val="en-US"/>
          </w:rPr>
          <w:fldChar w:fldCharType="separate"/>
        </w:r>
        <w:r w:rsidR="00FE6162" w:rsidRPr="00E266C1" w:rsidDel="006365EC">
          <w:rPr>
            <w:lang w:val="en-US"/>
          </w:rPr>
          <w:delText>(Thorson 2019b)</w:delText>
        </w:r>
        <w:r w:rsidRPr="00E266C1" w:rsidDel="006365EC">
          <w:rPr>
            <w:lang w:val="en-US"/>
          </w:rPr>
          <w:fldChar w:fldCharType="end"/>
        </w:r>
        <w:r w:rsidR="001C04EA" w:rsidRPr="00E266C1" w:rsidDel="006365EC">
          <w:rPr>
            <w:lang w:val="en-US"/>
          </w:rPr>
          <w:delText>,</w:delText>
        </w:r>
        <w:r w:rsidRPr="00E266C1" w:rsidDel="006365EC">
          <w:rPr>
            <w:lang w:val="en-US"/>
          </w:rPr>
          <w:delText xml:space="preserve"> and as a result these approaches have been applied to </w:delText>
        </w:r>
        <w:r w:rsidRPr="00E266C1" w:rsidDel="00556E04">
          <w:rPr>
            <w:lang w:val="en-US"/>
          </w:rPr>
          <w:delText xml:space="preserve">fish </w:delText>
        </w:r>
        <w:r w:rsidRPr="00E266C1" w:rsidDel="006365EC">
          <w:rPr>
            <w:lang w:val="en-US"/>
          </w:rPr>
          <w:delText xml:space="preserve">populations in diverse ecosystems around the world. In addition to being used for estimating </w:delText>
        </w:r>
        <w:r w:rsidR="00DD4113" w:rsidRPr="00E266C1" w:rsidDel="006365EC">
          <w:rPr>
            <w:lang w:val="en-US"/>
          </w:rPr>
          <w:delText>population density</w:delText>
        </w:r>
        <w:r w:rsidRPr="00E266C1" w:rsidDel="006365EC">
          <w:rPr>
            <w:lang w:val="en-US"/>
          </w:rPr>
          <w:delText xml:space="preserve"> or spatial distributions, output from these modeling approaches have been </w:delText>
        </w:r>
        <w:r w:rsidRPr="00E266C1" w:rsidDel="006365EC">
          <w:rPr>
            <w:lang w:val="en-US"/>
          </w:rPr>
          <w:lastRenderedPageBreak/>
          <w:delText xml:space="preserve">used to generate model-based summaries to track change in species distributions, including </w:delText>
        </w:r>
        <w:r w:rsidR="00DD4113" w:rsidRPr="00E266C1" w:rsidDel="006365EC">
          <w:rPr>
            <w:lang w:val="en-US"/>
          </w:rPr>
          <w:delText xml:space="preserve">the COG </w:delText>
        </w:r>
        <w:r w:rsidRPr="00E266C1" w:rsidDel="006365EC">
          <w:rPr>
            <w:lang w:val="en-US"/>
          </w:rPr>
          <w:delText xml:space="preserve">or area occupied, with more robust estimation than those provided by design-based estimates </w:delText>
        </w:r>
        <w:r w:rsidRPr="00E266C1" w:rsidDel="006365EC">
          <w:rPr>
            <w:lang w:val="en-US"/>
          </w:rPr>
          <w:fldChar w:fldCharType="begin"/>
        </w:r>
      </w:del>
      <w:ins w:id="435" w:author="Lewis Barnett" w:date="2020-06-16T14:27:00Z">
        <w:del w:id="436" w:author="Lewis.Barnett" w:date="2020-06-26T18:20:00Z">
          <w:r w:rsidR="003C0549" w:rsidRPr="00E266C1" w:rsidDel="00770736">
            <w:rPr>
              <w:lang w:val="en-US"/>
            </w:rPr>
            <w:delInstrText xml:space="preserve"> ADDIN ZOTERO_ITEM CSL_CITATION {"citationID":"FmQijs6a","properties":{"formattedCitation":"(Thorson et al. 2016)","plainCitation":"(Thorson et al. 2016)","noteIndex":0},"citationItems":[{"id":"fxBrDx2O/aTOcdWv0","uris":["http://zotero.org/users/2529419/items/K2DVEVVA"],"uri":["http://zotero.org/users/2529419/items/K2DVEVVA"],"itemData":{"id":2710,"type":"article-journal","title":"Model-based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ins>
      <w:del w:id="437" w:author="Lewis.Barnett" w:date="2020-06-26T18:20:00Z">
        <w:r w:rsidR="00D15182" w:rsidRPr="00E266C1" w:rsidDel="00770736">
          <w:rPr>
            <w:lang w:val="en-US"/>
          </w:rPr>
          <w:delInstrText xml:space="preserve"> ADDIN ZOTERO_ITEM CSL_CITATION {"citationID":"FmQijs6a","properties":{"formattedCitation":"(Thorson et al. 2016)","plainCitation":"(Thorson et al. 2016)","noteIndex":0},"citationItems":[{"id":"ZZmZn1OF/HTvhuSfn","uris":["http://zotero.org/users/2529419/items/K2DVEVVA"],"uri":["http://zotero.org/users/2529419/items/K2DVEVVA"],"itemData":{"id":2710,"type":"article-journal","title":"Model-based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del w:id="438" w:author="Lewis.Barnett" w:date="2020-06-28T14:47:00Z">
        <w:r w:rsidRPr="00E266C1" w:rsidDel="006365EC">
          <w:rPr>
            <w:lang w:val="en-US"/>
          </w:rPr>
          <w:fldChar w:fldCharType="separate"/>
        </w:r>
        <w:r w:rsidRPr="00E266C1" w:rsidDel="006365EC">
          <w:rPr>
            <w:lang w:val="en-US"/>
          </w:rPr>
          <w:delText>(Thorson et al. 2016)</w:delText>
        </w:r>
        <w:r w:rsidRPr="00E266C1" w:rsidDel="006365EC">
          <w:rPr>
            <w:lang w:val="en-US"/>
          </w:rPr>
          <w:fldChar w:fldCharType="end"/>
        </w:r>
        <w:r w:rsidRPr="00E266C1" w:rsidDel="006365EC">
          <w:rPr>
            <w:lang w:val="en-US"/>
          </w:rPr>
          <w:delText>.</w:delText>
        </w:r>
      </w:del>
    </w:p>
    <w:p w14:paraId="05C8DBBF" w14:textId="43B7B9AB" w:rsidR="0089470C" w:rsidRPr="00E266C1" w:rsidDel="0048619F" w:rsidRDefault="0089470C">
      <w:pPr>
        <w:spacing w:after="120" w:line="480" w:lineRule="auto"/>
        <w:ind w:firstLine="720"/>
        <w:rPr>
          <w:del w:id="439" w:author="Lewis.Barnett" w:date="2020-06-28T13:00:00Z"/>
          <w:lang w:val="en-US"/>
        </w:rPr>
        <w:pPrChange w:id="440" w:author="Lewis.Barnett" w:date="2020-06-28T23:52:00Z">
          <w:pPr>
            <w:spacing w:after="120" w:line="480" w:lineRule="auto"/>
          </w:pPr>
        </w:pPrChange>
      </w:pPr>
      <w:del w:id="441" w:author="Lewis.Barnett" w:date="2020-06-28T14:44:00Z">
        <w:r w:rsidRPr="00E266C1" w:rsidDel="00B1377D">
          <w:rPr>
            <w:lang w:val="en-US"/>
          </w:rPr>
          <w:delText xml:space="preserve">There are a number of advantages of estimating a species’ </w:delText>
        </w:r>
        <w:r w:rsidR="00DD4113" w:rsidRPr="00E266C1" w:rsidDel="00B1377D">
          <w:rPr>
            <w:lang w:val="en-US"/>
          </w:rPr>
          <w:delText>density</w:delText>
        </w:r>
        <w:r w:rsidRPr="00E266C1" w:rsidDel="00B1377D">
          <w:rPr>
            <w:lang w:val="en-US"/>
          </w:rPr>
          <w:delText xml:space="preserve"> in a framework that accounts for spatial or spatiotemporal variation. First, explicitly accounting for spatial variation in</w:delText>
        </w:r>
        <w:r w:rsidR="00D766A8" w:rsidRPr="00E266C1" w:rsidDel="00B1377D">
          <w:rPr>
            <w:lang w:val="en-US"/>
          </w:rPr>
          <w:delText xml:space="preserve"> </w:delText>
        </w:r>
        <w:r w:rsidR="00DD4113" w:rsidRPr="00E266C1" w:rsidDel="00B1377D">
          <w:rPr>
            <w:lang w:val="en-US"/>
          </w:rPr>
          <w:delText>density</w:delText>
        </w:r>
        <w:r w:rsidRPr="00E266C1" w:rsidDel="00B1377D">
          <w:rPr>
            <w:lang w:val="en-US"/>
          </w:rPr>
          <w:delText xml:space="preserve"> has been shown to increase precision of estimated temporal trends </w:delText>
        </w:r>
        <w:r w:rsidRPr="00E266C1" w:rsidDel="00B1377D">
          <w:rPr>
            <w:lang w:val="en-US"/>
          </w:rPr>
          <w:fldChar w:fldCharType="begin"/>
        </w:r>
      </w:del>
      <w:ins w:id="442" w:author="Lewis Barnett" w:date="2020-06-16T14:27:00Z">
        <w:del w:id="443" w:author="Lewis.Barnett" w:date="2020-06-26T18:20:00Z">
          <w:r w:rsidR="003C0549" w:rsidRPr="00E266C1" w:rsidDel="00770736">
            <w:rPr>
              <w:lang w:val="en-US"/>
            </w:rPr>
            <w:delInstrText xml:space="preserve"> ADDIN ZOTERO_ITEM CSL_CITATION {"citationID":"v5MYhubN","properties":{"formattedCitation":"(Thorson et al. 2015)","plainCitation":"(Thorson et al. 2015)","noteIndex":0},"citationItems":[{"id":"fxBrDx2O/wJuOYrsJ","uris":["http://zotero.org/users/2529419/items/PCF4QQP6"],"uri":["http://zotero.org/users/2529419/items/PCF4QQP6"],"itemData":{"id":2703,"type":"article-journal","title":"Geostatistical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ins>
      <w:del w:id="444" w:author="Lewis.Barnett" w:date="2020-06-26T18:20:00Z">
        <w:r w:rsidR="00D15182" w:rsidRPr="00E266C1" w:rsidDel="00770736">
          <w:rPr>
            <w:lang w:val="en-US"/>
          </w:rPr>
          <w:delInstrText xml:space="preserve"> ADDIN ZOTERO_ITEM CSL_CITATION {"citationID":"v5MYhubN","properties":{"formattedCitation":"(Thorson et al. 2015)","plainCitation":"(Thorson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del w:id="445" w:author="Lewis.Barnett" w:date="2020-06-28T14:44:00Z">
        <w:r w:rsidRPr="00E266C1" w:rsidDel="00B1377D">
          <w:rPr>
            <w:lang w:val="en-US"/>
          </w:rPr>
          <w:fldChar w:fldCharType="separate"/>
        </w:r>
        <w:r w:rsidRPr="00E266C1" w:rsidDel="00B1377D">
          <w:rPr>
            <w:lang w:val="en-US"/>
          </w:rPr>
          <w:delText>(Thorson et al. 2015)</w:delText>
        </w:r>
        <w:r w:rsidRPr="00E266C1" w:rsidDel="00B1377D">
          <w:rPr>
            <w:lang w:val="en-US"/>
          </w:rPr>
          <w:fldChar w:fldCharType="end"/>
        </w:r>
        <w:r w:rsidRPr="00E266C1" w:rsidDel="00B1377D">
          <w:rPr>
            <w:lang w:val="en-US"/>
          </w:rPr>
          <w:delText xml:space="preserve">. Second, the framework used in the majority of approaches for modeling spatial or spatiotemporal variation in fish </w:delText>
        </w:r>
        <w:r w:rsidR="00DD4113" w:rsidRPr="00E266C1" w:rsidDel="00B1377D">
          <w:rPr>
            <w:lang w:val="en-US"/>
          </w:rPr>
          <w:delText>density</w:delText>
        </w:r>
        <w:r w:rsidR="00D766A8" w:rsidRPr="00E266C1" w:rsidDel="00B1377D">
          <w:rPr>
            <w:lang w:val="en-US"/>
          </w:rPr>
          <w:delText xml:space="preserve"> </w:delText>
        </w:r>
        <w:r w:rsidRPr="00E266C1" w:rsidDel="00B1377D">
          <w:rPr>
            <w:lang w:val="en-US"/>
          </w:rPr>
          <w:delText>is extremely flexible and extendable. Approaches include using mixed</w:delText>
        </w:r>
        <w:r w:rsidR="00707973" w:rsidRPr="00E266C1" w:rsidDel="00B1377D">
          <w:rPr>
            <w:lang w:val="en-US"/>
          </w:rPr>
          <w:delText>-effect</w:delText>
        </w:r>
        <w:r w:rsidRPr="00E266C1" w:rsidDel="00B1377D">
          <w:rPr>
            <w:lang w:val="en-US"/>
          </w:rPr>
          <w:delText xml:space="preserve"> models where the spatial or spatiotemporal components are typically estimated as random effects </w:delText>
        </w:r>
        <w:r w:rsidRPr="00E266C1" w:rsidDel="00B1377D">
          <w:rPr>
            <w:lang w:val="en-US"/>
          </w:rPr>
          <w:fldChar w:fldCharType="begin"/>
        </w:r>
      </w:del>
      <w:ins w:id="446" w:author="Lewis Barnett" w:date="2020-06-16T14:27:00Z">
        <w:del w:id="447" w:author="Lewis.Barnett" w:date="2020-06-26T18:20:00Z">
          <w:r w:rsidR="003C0549" w:rsidRPr="00E266C1" w:rsidDel="00770736">
            <w:rPr>
              <w:lang w:val="en-US"/>
            </w:rPr>
            <w:delInstrText xml:space="preserve"> ADDIN ZOTERO_ITEM CSL_CITATION {"citationID":"bxqakZ4K","properties":{"formattedCitation":"(Latimer et al. 2009, Shelton et al. 2014)","plainCitation":"(Latimer et al. 2009, Shelton et al. 2014)","noteIndex":0},"citationItems":[{"id":"fxBrDx2O/xyucAhTw","uris":["http://zotero.org/users/2529419/items/4NTJB76B"],"uri":["http://zotero.org/users/2529419/items/4NTJB76B"],"itemData":{"id":2714,"type":"article-journal","title":"Hierarchical models facilitate spatial analysis of large data sets: a case study on invasive plant species in the northeastern United States","container-title":"Ecology Letters","page":"144-154","volume":"12","issue":"2","source":"Wiley Online Library","abstract":"Many critical ecological issues require the analysis of large spatial point data sets – for example, modelling species distributions, abundance and spread from survey data. But modelling spatial relationships, especially in large point data sets, presents major computational challenges. We use a novel Bayesian hierarchical statistical approach, ‘spatial predictive process’ modelling, to predict the distribution of a major invasive plant species, Celastrus orbiculatus, in the northeastern USA. The model runs orders of magnitude faster than traditional geostatistical models on a large data set of c. 4000 points, and performs better than generalized linear models, generalized additive models and geographically weighted regression in cross-validation. We also use this approach to model simultaneously the distributions of a set of four major invasive species in a spatially explicit multivariate model. This multispecies analysis demonstrates that some pairs of species exhibit negative residual spatial covariation, suggesting potential competitive interaction or divergent responses to unmeasured factors.","DOI":"10.1111/j.1461-0248.2008.01270.x","ISSN":"1461-0248","title-short":"Hierarchical models facilitate spatial analysis of large data sets","language":"en","author":[{"family":"Latimer","given":"A. M."},{"family":"Banerjee","given":"S."},{"family":"Jr","given":"H. Sang"},{"family":"Mosher","given":"E. S."},{"family":"Jr","given":"J. A. Silander"}],"issued":{"date-parts":[["2009"]]}},"label":"page"},{"id":"fxBrDx2O/sUAE0lYw","uris":["http://zotero.org/users/2529419/items/3URC5K6B"],"uri":["http://zotero.org/users/2529419/items/3URC5K6B"],"itemData":{"id":2709,"type":"article-journal","title":"Spatial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E."}],"issued":{"date-parts":[["2014",7,8]]}},"label":"page"}],"schema":"https://github.com/citation-style-language/schema/raw/master/csl-citation.json"} </w:delInstrText>
          </w:r>
        </w:del>
      </w:ins>
      <w:del w:id="448" w:author="Lewis.Barnett" w:date="2020-06-26T18:20:00Z">
        <w:r w:rsidR="00D15182" w:rsidRPr="00E266C1" w:rsidDel="00770736">
          <w:rPr>
            <w:lang w:val="en-US"/>
          </w:rPr>
          <w:delInstrText xml:space="preserve"> ADDIN ZOTERO_ITEM CSL_CITATION {"citationID":"bxqakZ4K","properties":{"formattedCitation":"(Latimer et al. 2009, Shelton et al. 2014)","plainCitation":"(Latimer et al. 2009, Shelton et al. 2014)","noteIndex":0},"citationItems":[{"id":"ZZmZn1OF/bjKT3g6l","uris":["http://zotero.org/users/2529419/items/4NTJB76B"],"uri":["http://zotero.org/users/2529419/items/4NTJB76B"],"itemData":{"id":2714,"type":"article-journal","title":"Hierarchical models facilitate spatial analysis of large data sets: a case study on invasive plant species in the northeastern United States","container-title":"Ecology Letters","page":"144-154","volume":"12","issue":"2","source":"Wiley Online Library","abstract":"Many critical ecological issues require the analysis of large spatial point data sets – for example, modelling species distributions, abundance and spread from survey data. But modelling spatial relationships, especially in large point data sets, presents major computational challenges. We use a novel Bayesian hierarchical statistical approach, ‘spatial predictive process’ modelling, to predict the distribution of a major invasive plant species, Celastrus orbiculatus, in the northeastern USA. The model runs orders of magnitude faster than traditional geostatistical models on a large data set of c. 4000 points, and performs better than generalized linear models, generalized additive models and geographically weighted regression in cross-validation. We also use this approach to model simultaneously the distributions of a set of four major invasive species in a spatially explicit multivariate model. This multispecies analysis demonstrates that some pairs of species exhibit negative residual spatial covariation, suggesting potential competitive interaction or divergent responses to unmeasured factors.","DOI":"10.1111/j.1461-0248.2008.01270.x","ISSN":"1461-0248","title-short":"Hierarchical models facilitate spatial analysis of large data sets","language":"en","author":[{"family":"Latimer","given":"A. M."},{"family":"Banerjee","given":"S."},{"family":"Jr","given":"H. Sang"},{"family":"Mosher","given":"E. S."},{"family":"Jr","given":"J. A. Silander"}],"issued":{"date-parts":[["2009"]]}},"label":"page"},{"id":"ZZmZn1OF/CbHj0ZoA","uris":["http://zotero.org/users/2529419/items/3URC5K6B"],"uri":["http://zotero.org/users/2529419/items/3URC5K6B"],"itemData":{"id":2709,"type":"article-journal","title":"Spatial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E."}],"issued":{"date-parts":[["2014",7,8]]}},"label":"page"}],"schema":"https://github.com/citation-style-language/schema/raw/master/csl-citation.json"} </w:delInstrText>
        </w:r>
      </w:del>
      <w:del w:id="449" w:author="Lewis.Barnett" w:date="2020-06-28T14:44:00Z">
        <w:r w:rsidRPr="00E266C1" w:rsidDel="00B1377D">
          <w:rPr>
            <w:lang w:val="en-US"/>
          </w:rPr>
          <w:fldChar w:fldCharType="separate"/>
        </w:r>
      </w:del>
      <w:del w:id="450" w:author="Lewis.Barnett" w:date="2020-06-28T12:12:00Z">
        <w:r w:rsidRPr="00E266C1" w:rsidDel="000D1E70">
          <w:rPr>
            <w:lang w:val="en-US"/>
          </w:rPr>
          <w:delText>(Latimer et al. 2009, Shelton et al. 2014)</w:delText>
        </w:r>
      </w:del>
      <w:del w:id="451" w:author="Lewis.Barnett" w:date="2020-06-28T14:44:00Z">
        <w:r w:rsidRPr="00E266C1" w:rsidDel="00B1377D">
          <w:rPr>
            <w:lang w:val="en-US"/>
          </w:rPr>
          <w:fldChar w:fldCharType="end"/>
        </w:r>
        <w:r w:rsidR="00D66A11" w:rsidRPr="00E266C1" w:rsidDel="00B1377D">
          <w:rPr>
            <w:lang w:val="en-US"/>
          </w:rPr>
          <w:delText>,</w:delText>
        </w:r>
        <w:r w:rsidRPr="00E266C1" w:rsidDel="00B1377D">
          <w:rPr>
            <w:lang w:val="en-US"/>
          </w:rPr>
          <w:delText xml:space="preserve"> and annual effects are included as factors to allow for unbiased estimates of trends. </w:delText>
        </w:r>
      </w:del>
      <w:del w:id="452" w:author="Lewis.Barnett" w:date="2020-06-28T21:48:00Z">
        <w:r w:rsidRPr="00E266C1" w:rsidDel="0048619F">
          <w:rPr>
            <w:lang w:val="en-US"/>
          </w:rPr>
          <w:delText xml:space="preserve">Additional extensions include the incorporation of covariates </w:delText>
        </w:r>
      </w:del>
      <w:del w:id="453" w:author="Lewis.Barnett" w:date="2020-06-28T14:37:00Z">
        <w:r w:rsidRPr="00E266C1" w:rsidDel="00025B39">
          <w:rPr>
            <w:lang w:val="en-US"/>
          </w:rPr>
          <w:delText xml:space="preserve">such as depth </w:delText>
        </w:r>
      </w:del>
      <w:del w:id="454" w:author="Lewis.Barnett" w:date="2020-06-28T21:48:00Z">
        <w:r w:rsidRPr="00E266C1" w:rsidDel="0048619F">
          <w:rPr>
            <w:lang w:val="en-US"/>
          </w:rPr>
          <w:fldChar w:fldCharType="begin"/>
        </w:r>
      </w:del>
      <w:ins w:id="455" w:author="Lewis Barnett" w:date="2020-06-16T14:27:00Z">
        <w:del w:id="456" w:author="Lewis.Barnett" w:date="2020-06-26T18:20:00Z">
          <w:r w:rsidR="003C0549" w:rsidRPr="00E266C1" w:rsidDel="00770736">
            <w:rPr>
              <w:lang w:val="en-US"/>
            </w:rPr>
            <w:delInstrText xml:space="preserve"> ADDIN ZOTERO_ITEM CSL_CITATION {"citationID":"xY5MmH62","properties":{"formattedCitation":"(Johnson et al. 2019)","plainCitation":"(Johnson et al. 2019)","noteIndex":0},"citationItems":[{"id":"fxBrDx2O/H52Id8TG","uris":["http://zotero.org/users/2529419/items/R6IICQMZ"],"uri":["http://zotero.org/users/2529419/items/R6IICQMZ"],"itemData":{"id":2718,"type":"article-journal","title":"Investigating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delInstrText>
          </w:r>
        </w:del>
      </w:ins>
      <w:del w:id="457" w:author="Lewis.Barnett" w:date="2020-06-26T18:20:00Z">
        <w:r w:rsidR="00D15182" w:rsidRPr="00E266C1" w:rsidDel="00770736">
          <w:rPr>
            <w:lang w:val="en-US"/>
          </w:rPr>
          <w:delInstrText xml:space="preserve"> ADDIN ZOTERO_ITEM CSL_CITATION {"citationID":"xY5MmH62","properties":{"formattedCitation":"(Johnson et al. 2019)","plainCitation":"(Johnson et al. 2019)","noteIndex":0},"citationItems":[{"id":"ZZmZn1OF/VXvfhiF6","uris":["http://zotero.org/users/2529419/items/R6IICQMZ"],"uri":["http://zotero.org/users/2529419/items/R6IICQMZ"],"itemData":{"id":2718,"type":"article-journal","title":"Investigating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delInstrText>
        </w:r>
      </w:del>
      <w:del w:id="458" w:author="Lewis.Barnett" w:date="2020-06-28T21:48:00Z">
        <w:r w:rsidRPr="00E266C1" w:rsidDel="0048619F">
          <w:rPr>
            <w:lang w:val="en-US"/>
          </w:rPr>
          <w:fldChar w:fldCharType="separate"/>
        </w:r>
      </w:del>
      <w:del w:id="459" w:author="Lewis.Barnett" w:date="2020-06-28T14:38:00Z">
        <w:r w:rsidRPr="00E266C1" w:rsidDel="00025B39">
          <w:rPr>
            <w:lang w:val="en-US"/>
          </w:rPr>
          <w:delText>(Johnson et al. 2019)</w:delText>
        </w:r>
      </w:del>
      <w:del w:id="460" w:author="Lewis.Barnett" w:date="2020-06-28T21:48:00Z">
        <w:r w:rsidRPr="00E266C1" w:rsidDel="0048619F">
          <w:rPr>
            <w:lang w:val="en-US"/>
          </w:rPr>
          <w:fldChar w:fldCharType="end"/>
        </w:r>
        <w:r w:rsidRPr="00E266C1" w:rsidDel="0048619F">
          <w:rPr>
            <w:lang w:val="en-US"/>
          </w:rPr>
          <w:delText xml:space="preserve">, </w:delText>
        </w:r>
        <w:r w:rsidR="0067570C" w:rsidRPr="00E266C1" w:rsidDel="0048619F">
          <w:rPr>
            <w:lang w:val="en-US"/>
          </w:rPr>
          <w:delText xml:space="preserve">or </w:delText>
        </w:r>
        <w:r w:rsidRPr="00E266C1" w:rsidDel="0048619F">
          <w:rPr>
            <w:lang w:val="en-US"/>
          </w:rPr>
          <w:delText xml:space="preserve">modeling extremes in spatial processes </w:delText>
        </w:r>
        <w:r w:rsidRPr="00E266C1" w:rsidDel="0048619F">
          <w:rPr>
            <w:lang w:val="en-US"/>
          </w:rPr>
          <w:fldChar w:fldCharType="begin"/>
        </w:r>
      </w:del>
      <w:ins w:id="461" w:author="Lewis Barnett" w:date="2020-06-16T14:27:00Z">
        <w:del w:id="462" w:author="Lewis.Barnett" w:date="2020-06-26T18:20:00Z">
          <w:r w:rsidR="003C0549" w:rsidRPr="00E266C1" w:rsidDel="00770736">
            <w:rPr>
              <w:lang w:val="en-US"/>
            </w:rPr>
            <w:delInstrText xml:space="preserve"> ADDIN ZOTERO_ITEM CSL_CITATION {"citationID":"JH61sSur","properties":{"formattedCitation":"(Anderson and Ward 2019)","plainCitation":"(Anderson and Ward 2019)","noteIndex":0},"citationItems":[{"id":"fxBrDx2O/rXWjWC96","uris":["http://zotero.org/users/2529419/items/SXPS5PRB"],"uri":["http://zotero.org/users/2529419/items/SXPS5PRB"],"itemData":{"id":2723,"type":"article-journal","title":"Black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J."}],"issued":{"date-parts":[["2019"]]}}}],"schema":"https://github.com/citation-style-language/schema/raw/master/csl-citation.json"} </w:delInstrText>
          </w:r>
        </w:del>
      </w:ins>
      <w:del w:id="463" w:author="Lewis.Barnett" w:date="2020-06-26T18:20:00Z">
        <w:r w:rsidR="00D15182" w:rsidRPr="00E266C1" w:rsidDel="00770736">
          <w:rPr>
            <w:lang w:val="en-US"/>
          </w:rPr>
          <w:delInstrText xml:space="preserve"> ADDIN ZOTERO_ITEM CSL_CITATION {"citationID":"JH61sSur","properties":{"formattedCitation":"(Anderson and Ward 2019)","plainCitation":"(Anderson and Ward 2019)","noteIndex":0},"citationItems":[{"id":"ZZmZn1OF/tBv7LOZd","uris":["http://zotero.org/users/2529419/items/SXPS5PRB"],"uri":["http://zotero.org/users/2529419/items/SXPS5PRB"],"itemData":{"id":2723,"type":"article-journal","title":"Black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J."}],"issued":{"date-parts":[["2019"]]}}}],"schema":"https://github.com/citation-style-language/schema/raw/master/csl-citation.json"} </w:delInstrText>
        </w:r>
      </w:del>
      <w:del w:id="464" w:author="Lewis.Barnett" w:date="2020-06-28T21:48:00Z">
        <w:r w:rsidRPr="00E266C1" w:rsidDel="0048619F">
          <w:rPr>
            <w:lang w:val="en-US"/>
          </w:rPr>
          <w:fldChar w:fldCharType="separate"/>
        </w:r>
        <w:r w:rsidRPr="00E266C1" w:rsidDel="0048619F">
          <w:rPr>
            <w:lang w:val="en-US"/>
          </w:rPr>
          <w:delText>(Anderson and Ward 2019)</w:delText>
        </w:r>
        <w:r w:rsidRPr="00E266C1" w:rsidDel="0048619F">
          <w:rPr>
            <w:lang w:val="en-US"/>
          </w:rPr>
          <w:fldChar w:fldCharType="end"/>
        </w:r>
        <w:r w:rsidR="0067570C" w:rsidRPr="00E266C1" w:rsidDel="0048619F">
          <w:rPr>
            <w:lang w:val="en-US"/>
          </w:rPr>
          <w:delText>.</w:delText>
        </w:r>
      </w:del>
    </w:p>
    <w:p w14:paraId="483CFA4E" w14:textId="77777777" w:rsidR="0048619F" w:rsidRPr="00E266C1" w:rsidRDefault="0048619F">
      <w:pPr>
        <w:spacing w:after="120" w:line="480" w:lineRule="auto"/>
        <w:ind w:firstLine="720"/>
        <w:rPr>
          <w:ins w:id="465" w:author="Lewis.Barnett" w:date="2020-06-28T21:46:00Z"/>
          <w:lang w:val="en-US"/>
        </w:rPr>
      </w:pPr>
    </w:p>
    <w:p w14:paraId="5504A9DA" w14:textId="6B7A6768" w:rsidR="0089470C" w:rsidRPr="00DA4426" w:rsidRDefault="0089470C" w:rsidP="00C2183A">
      <w:pPr>
        <w:spacing w:after="120" w:line="480" w:lineRule="auto"/>
        <w:ind w:firstLine="720"/>
        <w:rPr>
          <w:lang w:val="en-US"/>
        </w:rPr>
      </w:pPr>
      <w:del w:id="466" w:author="Lewis.Barnett" w:date="2020-06-28T13:00:00Z">
        <w:r w:rsidRPr="00E266C1" w:rsidDel="00070705">
          <w:rPr>
            <w:lang w:val="en-US"/>
          </w:rPr>
          <w:tab/>
        </w:r>
      </w:del>
      <w:del w:id="467" w:author="Lewis.Barnett" w:date="2020-06-28T21:51:00Z">
        <w:r w:rsidRPr="00E266C1" w:rsidDel="006B0507">
          <w:rPr>
            <w:lang w:val="en-US"/>
          </w:rPr>
          <w:delText xml:space="preserve">Similar to </w:delText>
        </w:r>
      </w:del>
      <w:del w:id="468" w:author="Lewis.Barnett" w:date="2020-06-28T14:38:00Z">
        <w:r w:rsidRPr="00E266C1" w:rsidDel="00025B39">
          <w:rPr>
            <w:lang w:val="en-US"/>
          </w:rPr>
          <w:delText>the non-spatial case</w:delText>
        </w:r>
      </w:del>
      <w:del w:id="469" w:author="Lewis.Barnett" w:date="2020-06-28T21:51:00Z">
        <w:r w:rsidRPr="00E266C1" w:rsidDel="006B0507">
          <w:rPr>
            <w:lang w:val="en-US"/>
          </w:rPr>
          <w:delText xml:space="preserve">, recently developed spatiotemporal modeling approaches have </w:delText>
        </w:r>
        <w:r w:rsidR="0067570C" w:rsidRPr="00E266C1" w:rsidDel="006B0507">
          <w:rPr>
            <w:lang w:val="en-US"/>
          </w:rPr>
          <w:delText xml:space="preserve">generally </w:delText>
        </w:r>
        <w:r w:rsidRPr="00E266C1" w:rsidDel="006B0507">
          <w:rPr>
            <w:lang w:val="en-US"/>
          </w:rPr>
          <w:delText xml:space="preserve">treated time as a discrete factor, and </w:delText>
        </w:r>
        <w:r w:rsidR="0067570C" w:rsidRPr="00E266C1" w:rsidDel="006B0507">
          <w:rPr>
            <w:lang w:val="en-US"/>
          </w:rPr>
          <w:delText>allowed the</w:delText>
        </w:r>
        <w:r w:rsidRPr="00E266C1" w:rsidDel="006B0507">
          <w:rPr>
            <w:lang w:val="en-US"/>
          </w:rPr>
          <w:delText xml:space="preserve"> spatial distribution of </w:delText>
        </w:r>
        <w:r w:rsidR="00DD4113" w:rsidRPr="00E266C1" w:rsidDel="006B0507">
          <w:rPr>
            <w:lang w:val="en-US"/>
          </w:rPr>
          <w:delText>density</w:delText>
        </w:r>
        <w:r w:rsidR="00D766A8" w:rsidRPr="00E266C1" w:rsidDel="006B0507">
          <w:rPr>
            <w:lang w:val="en-US"/>
          </w:rPr>
          <w:delText xml:space="preserve"> </w:delText>
        </w:r>
        <w:r w:rsidRPr="00E266C1" w:rsidDel="006B0507">
          <w:rPr>
            <w:lang w:val="en-US"/>
          </w:rPr>
          <w:delText>to be constant (modeled as a single spatial field</w:delText>
        </w:r>
        <w:r w:rsidR="0067570C" w:rsidRPr="00E266C1" w:rsidDel="006B0507">
          <w:rPr>
            <w:lang w:val="en-US"/>
          </w:rPr>
          <w:delText>, ignoring time</w:delText>
        </w:r>
        <w:r w:rsidRPr="00E266C1" w:rsidDel="006B0507">
          <w:rPr>
            <w:lang w:val="en-US"/>
          </w:rPr>
          <w:delText xml:space="preserve">) or </w:delText>
        </w:r>
        <w:r w:rsidR="0067570C" w:rsidRPr="00E266C1" w:rsidDel="006B0507">
          <w:rPr>
            <w:lang w:val="en-US"/>
          </w:rPr>
          <w:delText>time-varying</w:delText>
        </w:r>
        <w:r w:rsidRPr="00E266C1" w:rsidDel="006B0507">
          <w:rPr>
            <w:lang w:val="en-US"/>
          </w:rPr>
          <w:delText xml:space="preserve"> (with variability modeled either as independent over time, or as an autoregressive process).</w:delText>
        </w:r>
        <w:r w:rsidRPr="00DA4426" w:rsidDel="006B0507">
          <w:rPr>
            <w:lang w:val="en-US"/>
          </w:rPr>
          <w:delText xml:space="preserve"> </w:delText>
        </w:r>
      </w:del>
      <w:del w:id="470" w:author="Lewis.Barnett" w:date="2020-06-28T23:54:00Z">
        <w:r w:rsidRPr="00DA4426" w:rsidDel="0048654E">
          <w:rPr>
            <w:lang w:val="en-US"/>
          </w:rPr>
          <w:delText>The objective of this manuscript is to</w:delText>
        </w:r>
      </w:del>
      <w:ins w:id="471" w:author="Lewis.Barnett" w:date="2020-06-28T23:54:00Z">
        <w:r w:rsidR="0048654E" w:rsidRPr="00DA4426">
          <w:rPr>
            <w:lang w:val="en-US"/>
          </w:rPr>
          <w:t>Here, we</w:t>
        </w:r>
      </w:ins>
      <w:ins w:id="472" w:author="Lewis.Barnett" w:date="2020-06-28T23:56:00Z">
        <w:r w:rsidR="0048654E" w:rsidRPr="00DA4426">
          <w:rPr>
            <w:lang w:val="en-US"/>
          </w:rPr>
          <w:t xml:space="preserve"> </w:t>
        </w:r>
      </w:ins>
      <w:ins w:id="473" w:author="Lewis.Barnett" w:date="2020-06-29T00:04:00Z">
        <w:r w:rsidR="0033386B" w:rsidRPr="00DA4426">
          <w:rPr>
            <w:lang w:val="en-US"/>
          </w:rPr>
          <w:t>introduce a new approach to</w:t>
        </w:r>
      </w:ins>
      <w:ins w:id="474" w:author="Lewis.Barnett" w:date="2020-06-29T00:03:00Z">
        <w:r w:rsidR="0033386B" w:rsidRPr="00DA4426">
          <w:rPr>
            <w:lang w:val="en-US"/>
          </w:rPr>
          <w:t xml:space="preserve"> </w:t>
        </w:r>
      </w:ins>
      <w:ins w:id="475" w:author="Lewis.Barnett" w:date="2020-06-28T23:56:00Z">
        <w:r w:rsidR="0048654E" w:rsidRPr="00DA4426">
          <w:rPr>
            <w:lang w:val="en-US"/>
          </w:rPr>
          <w:t xml:space="preserve">address </w:t>
        </w:r>
      </w:ins>
      <w:ins w:id="476" w:author="Lewis.Barnett" w:date="2020-06-28T23:57:00Z">
        <w:r w:rsidR="0048654E" w:rsidRPr="00DA4426">
          <w:rPr>
            <w:lang w:val="en-US"/>
          </w:rPr>
          <w:t xml:space="preserve">how </w:t>
        </w:r>
      </w:ins>
      <w:ins w:id="477" w:author="Lewis.Barnett" w:date="2020-06-29T00:00:00Z">
        <w:r w:rsidR="0033386B" w:rsidRPr="00DA4426">
          <w:rPr>
            <w:lang w:val="en-US"/>
          </w:rPr>
          <w:t xml:space="preserve">estimates of </w:t>
        </w:r>
      </w:ins>
      <w:ins w:id="478" w:author="Lewis.Barnett" w:date="2020-06-28T23:59:00Z">
        <w:r w:rsidR="0033386B" w:rsidRPr="00DA4426">
          <w:rPr>
            <w:lang w:val="en-US"/>
          </w:rPr>
          <w:t xml:space="preserve">change in species distributions </w:t>
        </w:r>
      </w:ins>
      <w:ins w:id="479" w:author="Lewis.Barnett" w:date="2020-06-29T00:00:00Z">
        <w:r w:rsidR="0033386B" w:rsidRPr="00DA4426">
          <w:rPr>
            <w:lang w:val="en-US"/>
          </w:rPr>
          <w:t xml:space="preserve">are dependent on the spatial scale of </w:t>
        </w:r>
      </w:ins>
      <w:ins w:id="480" w:author="Lewis.Barnett" w:date="2020-06-29T00:02:00Z">
        <w:r w:rsidR="0033386B" w:rsidRPr="00DA4426">
          <w:rPr>
            <w:lang w:val="en-US"/>
          </w:rPr>
          <w:t xml:space="preserve">quantitative indicators of </w:t>
        </w:r>
      </w:ins>
      <w:ins w:id="481" w:author="Lewis.Barnett" w:date="2020-06-29T00:01:00Z">
        <w:r w:rsidR="0033386B" w:rsidRPr="00DA4426">
          <w:rPr>
            <w:lang w:val="en-US"/>
          </w:rPr>
          <w:t>species distribution</w:t>
        </w:r>
      </w:ins>
      <w:ins w:id="482" w:author="Lewis.Barnett" w:date="2020-06-29T00:00:00Z">
        <w:r w:rsidR="0033386B" w:rsidRPr="00DA4426">
          <w:rPr>
            <w:lang w:val="en-US"/>
          </w:rPr>
          <w:t>.</w:t>
        </w:r>
      </w:ins>
      <w:ins w:id="483" w:author="Lewis.Barnett" w:date="2020-06-29T00:03:00Z">
        <w:r w:rsidR="00C23B55" w:rsidRPr="00DA4426">
          <w:rPr>
            <w:lang w:val="en-US"/>
          </w:rPr>
          <w:t xml:space="preserve"> We </w:t>
        </w:r>
      </w:ins>
      <w:ins w:id="484" w:author="Lewis.Barnett" w:date="2020-06-29T00:16:00Z">
        <w:r w:rsidR="00C23B55" w:rsidRPr="00DA4426">
          <w:rPr>
            <w:lang w:val="en-US"/>
          </w:rPr>
          <w:t>describe</w:t>
        </w:r>
      </w:ins>
      <w:ins w:id="485" w:author="Lewis.Barnett" w:date="2020-06-29T00:14:00Z">
        <w:r w:rsidR="00C23B55" w:rsidRPr="00DA4426">
          <w:rPr>
            <w:lang w:val="en-US"/>
          </w:rPr>
          <w:t xml:space="preserve"> the development of </w:t>
        </w:r>
      </w:ins>
      <w:del w:id="486" w:author="Lewis.Barnett" w:date="2020-06-29T00:02:00Z">
        <w:r w:rsidRPr="00DA4426" w:rsidDel="0033386B">
          <w:rPr>
            <w:lang w:val="en-US"/>
          </w:rPr>
          <w:delText xml:space="preserve"> </w:delText>
        </w:r>
      </w:del>
      <w:del w:id="487" w:author="Lewis.Barnett" w:date="2020-06-29T00:14:00Z">
        <w:r w:rsidRPr="00DA4426" w:rsidDel="00C23B55">
          <w:rPr>
            <w:lang w:val="en-US"/>
          </w:rPr>
          <w:delText xml:space="preserve">introduce </w:delText>
        </w:r>
      </w:del>
      <w:r w:rsidRPr="00DA4426">
        <w:rPr>
          <w:lang w:val="en-US"/>
        </w:rPr>
        <w:t xml:space="preserve">a </w:t>
      </w:r>
      <w:del w:id="488" w:author="Sean Anderson" w:date="2020-06-30T11:20:00Z">
        <w:r w:rsidRPr="00DA4426" w:rsidDel="00D01B38">
          <w:rPr>
            <w:lang w:val="en-US"/>
          </w:rPr>
          <w:delText xml:space="preserve">new </w:delText>
        </w:r>
      </w:del>
      <w:r w:rsidRPr="00DA4426">
        <w:rPr>
          <w:lang w:val="en-US"/>
        </w:rPr>
        <w:t xml:space="preserve">modeling </w:t>
      </w:r>
      <w:del w:id="489" w:author="Lewis.Barnett" w:date="2020-06-29T00:15:00Z">
        <w:r w:rsidRPr="00DA4426" w:rsidDel="00C23B55">
          <w:rPr>
            <w:lang w:val="en-US"/>
          </w:rPr>
          <w:delText>approach</w:delText>
        </w:r>
      </w:del>
      <w:ins w:id="490" w:author="Lewis.Barnett" w:date="2020-06-29T00:15:00Z">
        <w:r w:rsidR="00C23B55" w:rsidRPr="00DA4426">
          <w:rPr>
            <w:lang w:val="en-US"/>
          </w:rPr>
          <w:t>technique</w:t>
        </w:r>
      </w:ins>
      <w:ins w:id="491" w:author="Lewis.Barnett" w:date="2020-06-29T00:16:00Z">
        <w:r w:rsidR="00C23B55" w:rsidRPr="00DA4426">
          <w:rPr>
            <w:lang w:val="en-US"/>
          </w:rPr>
          <w:t xml:space="preserve"> that</w:t>
        </w:r>
      </w:ins>
      <w:del w:id="492" w:author="Lewis.Barnett" w:date="2020-06-29T00:16:00Z">
        <w:r w:rsidRPr="00DA4426" w:rsidDel="00C23B55">
          <w:rPr>
            <w:lang w:val="en-US"/>
          </w:rPr>
          <w:delText>,</w:delText>
        </w:r>
      </w:del>
      <w:r w:rsidRPr="00DA4426">
        <w:rPr>
          <w:lang w:val="en-US"/>
        </w:rPr>
        <w:t xml:space="preserve"> explicitl</w:t>
      </w:r>
      <w:ins w:id="493" w:author="Lewis.Barnett" w:date="2020-06-29T00:16:00Z">
        <w:r w:rsidR="00C23B55" w:rsidRPr="00DA4426">
          <w:rPr>
            <w:lang w:val="en-US"/>
          </w:rPr>
          <w:t>y</w:t>
        </w:r>
      </w:ins>
      <w:del w:id="494" w:author="Lewis.Barnett" w:date="2020-06-29T00:16:00Z">
        <w:r w:rsidRPr="00DA4426" w:rsidDel="00C23B55">
          <w:rPr>
            <w:lang w:val="en-US"/>
          </w:rPr>
          <w:delText>y</w:delText>
        </w:r>
      </w:del>
      <w:r w:rsidRPr="00DA4426">
        <w:rPr>
          <w:lang w:val="en-US"/>
        </w:rPr>
        <w:t xml:space="preserve"> account</w:t>
      </w:r>
      <w:ins w:id="495" w:author="Lewis.Barnett" w:date="2020-06-29T00:16:00Z">
        <w:r w:rsidR="00C23B55" w:rsidRPr="00DA4426">
          <w:rPr>
            <w:lang w:val="en-US"/>
          </w:rPr>
          <w:t>s</w:t>
        </w:r>
      </w:ins>
      <w:del w:id="496" w:author="Lewis.Barnett" w:date="2020-06-29T00:16:00Z">
        <w:r w:rsidRPr="00DA4426" w:rsidDel="00C23B55">
          <w:rPr>
            <w:lang w:val="en-US"/>
          </w:rPr>
          <w:delText>ing</w:delText>
        </w:r>
      </w:del>
      <w:r w:rsidRPr="00DA4426">
        <w:rPr>
          <w:lang w:val="en-US"/>
        </w:rPr>
        <w:t xml:space="preserve"> for spatial variability in how </w:t>
      </w:r>
      <w:del w:id="497" w:author="Lewis.Barnett" w:date="2020-06-29T00:18:00Z">
        <w:r w:rsidRPr="00DA4426" w:rsidDel="00C23B55">
          <w:rPr>
            <w:lang w:val="en-US"/>
          </w:rPr>
          <w:delText xml:space="preserve">species </w:delText>
        </w:r>
      </w:del>
      <w:r w:rsidR="00A125F3" w:rsidRPr="00DA4426">
        <w:rPr>
          <w:lang w:val="en-US"/>
        </w:rPr>
        <w:t xml:space="preserve">population densities </w:t>
      </w:r>
      <w:r w:rsidRPr="00DA4426">
        <w:rPr>
          <w:lang w:val="en-US"/>
        </w:rPr>
        <w:t>change through time</w:t>
      </w:r>
      <w:ins w:id="498" w:author="Lewis.Barnett" w:date="2020-06-29T00:17:00Z">
        <w:r w:rsidR="00C23B55" w:rsidRPr="00DA4426">
          <w:rPr>
            <w:lang w:val="en-US"/>
          </w:rPr>
          <w:t xml:space="preserve"> to </w:t>
        </w:r>
      </w:ins>
      <w:ins w:id="499" w:author="Lewis.Barnett" w:date="2020-06-29T00:20:00Z">
        <w:r w:rsidR="00F62BF3" w:rsidRPr="00DA4426">
          <w:rPr>
            <w:lang w:val="en-US"/>
          </w:rPr>
          <w:t>estimate</w:t>
        </w:r>
      </w:ins>
      <w:ins w:id="500" w:author="Lewis.Barnett" w:date="2020-06-29T00:17:00Z">
        <w:r w:rsidR="00C23B55" w:rsidRPr="00DA4426">
          <w:rPr>
            <w:lang w:val="en-US"/>
          </w:rPr>
          <w:t xml:space="preserve"> fine</w:t>
        </w:r>
      </w:ins>
      <w:ins w:id="501" w:author="Lewis.Barnett" w:date="2020-06-29T00:19:00Z">
        <w:r w:rsidR="00C23B55" w:rsidRPr="00DA4426">
          <w:rPr>
            <w:lang w:val="en-US"/>
          </w:rPr>
          <w:t>r</w:t>
        </w:r>
      </w:ins>
      <w:ins w:id="502" w:author="Lewis.Barnett" w:date="2020-06-29T00:17:00Z">
        <w:r w:rsidR="00C23B55" w:rsidRPr="00DA4426">
          <w:rPr>
            <w:lang w:val="en-US"/>
          </w:rPr>
          <w:t xml:space="preserve">-scale indicators of species distribution </w:t>
        </w:r>
      </w:ins>
      <w:ins w:id="503" w:author="Lewis.Barnett" w:date="2020-06-29T00:18:00Z">
        <w:r w:rsidR="00C23B55" w:rsidRPr="00DA4426">
          <w:rPr>
            <w:lang w:val="en-US"/>
          </w:rPr>
          <w:t>shifts</w:t>
        </w:r>
      </w:ins>
      <w:ins w:id="504" w:author="Lewis.Barnett" w:date="2020-06-29T00:20:00Z">
        <w:r w:rsidR="00F62BF3" w:rsidRPr="00DA4426">
          <w:rPr>
            <w:lang w:val="en-US"/>
          </w:rPr>
          <w:t xml:space="preserve"> </w:t>
        </w:r>
        <w:r w:rsidR="00F62BF3" w:rsidRPr="00DA4426">
          <w:rPr>
            <w:lang w:val="en-US"/>
          </w:rPr>
          <w:lastRenderedPageBreak/>
          <w:t>(</w:t>
        </w:r>
      </w:ins>
      <w:ins w:id="505" w:author="Lewis.Barnett" w:date="2020-06-29T00:21:00Z">
        <w:r w:rsidR="00F62BF3" w:rsidRPr="00DA4426">
          <w:rPr>
            <w:lang w:val="en-US"/>
          </w:rPr>
          <w:t>local trends</w:t>
        </w:r>
      </w:ins>
      <w:ins w:id="506" w:author="Lewis.Barnett" w:date="2020-06-29T00:20:00Z">
        <w:r w:rsidR="00F62BF3" w:rsidRPr="00DA4426">
          <w:rPr>
            <w:lang w:val="en-US"/>
          </w:rPr>
          <w:t>)</w:t>
        </w:r>
      </w:ins>
      <w:r w:rsidRPr="00DA4426">
        <w:rPr>
          <w:lang w:val="en-US"/>
        </w:rPr>
        <w:t xml:space="preserve">. While widely applicable to a wide range of biological data (or even non-biological data), we focus on an application to changes in the distribution </w:t>
      </w:r>
      <w:r w:rsidR="00375D89" w:rsidRPr="00DA4426">
        <w:rPr>
          <w:lang w:val="en-US"/>
        </w:rPr>
        <w:t>of</w:t>
      </w:r>
      <w:r w:rsidRPr="00DA4426">
        <w:rPr>
          <w:lang w:val="en-US"/>
        </w:rPr>
        <w:t xml:space="preserve"> commercially fished</w:t>
      </w:r>
      <w:ins w:id="507" w:author="Lewis.Barnett" w:date="2020-06-28T23:55:00Z">
        <w:r w:rsidR="0048654E" w:rsidRPr="00DA4426">
          <w:rPr>
            <w:lang w:val="en-US"/>
          </w:rPr>
          <w:t xml:space="preserve"> marine</w:t>
        </w:r>
      </w:ins>
      <w:r w:rsidRPr="00DA4426">
        <w:rPr>
          <w:lang w:val="en-US"/>
        </w:rPr>
        <w:t xml:space="preserve"> species. These represent 19 species from a 15-year </w:t>
      </w:r>
      <w:bookmarkStart w:id="508" w:name="_Hlk44408451"/>
      <w:ins w:id="509" w:author="Sean Anderson" w:date="2020-06-30T11:21:00Z">
        <w:r w:rsidR="00134C4A" w:rsidRPr="00DA4426">
          <w:rPr>
            <w:lang w:val="en-US"/>
          </w:rPr>
          <w:t>publicly</w:t>
        </w:r>
        <w:r w:rsidR="00134C4A" w:rsidRPr="00DA4426" w:rsidDel="00134C4A">
          <w:rPr>
            <w:lang w:val="en-US"/>
          </w:rPr>
          <w:t xml:space="preserve"> </w:t>
        </w:r>
      </w:ins>
      <w:del w:id="510" w:author="Sean Anderson" w:date="2020-06-30T11:21:00Z">
        <w:r w:rsidRPr="00DA4426" w:rsidDel="00134C4A">
          <w:rPr>
            <w:lang w:val="en-US"/>
          </w:rPr>
          <w:delText xml:space="preserve">publically </w:delText>
        </w:r>
      </w:del>
      <w:bookmarkEnd w:id="508"/>
      <w:r w:rsidRPr="00DA4426">
        <w:rPr>
          <w:lang w:val="en-US"/>
        </w:rPr>
        <w:t xml:space="preserve">available trawl survey dataset. We illustrate how our new approach may be used to infer changes over time, and also how output from this modeling approach may be useful in identifying spatial regions where change is greater </w:t>
      </w:r>
      <w:del w:id="511" w:author="Lewis.Barnett" w:date="2020-06-29T00:10:00Z">
        <w:r w:rsidRPr="00DA4426" w:rsidDel="00C23B55">
          <w:rPr>
            <w:lang w:val="en-US"/>
          </w:rPr>
          <w:delText xml:space="preserve">than </w:delText>
        </w:r>
      </w:del>
      <w:r w:rsidRPr="00DA4426">
        <w:rPr>
          <w:lang w:val="en-US"/>
        </w:rPr>
        <w:t>or less</w:t>
      </w:r>
      <w:ins w:id="512" w:author="Lewis.Barnett" w:date="2020-06-29T00:09:00Z">
        <w:r w:rsidR="00C23B55" w:rsidRPr="00DA4426">
          <w:rPr>
            <w:lang w:val="en-US"/>
          </w:rPr>
          <w:t>er</w:t>
        </w:r>
      </w:ins>
      <w:r w:rsidRPr="00DA4426">
        <w:rPr>
          <w:lang w:val="en-US"/>
        </w:rPr>
        <w:t xml:space="preserve"> than average. </w:t>
      </w:r>
      <w:ins w:id="513" w:author="Lewis.Barnett" w:date="2020-06-29T00:11:00Z">
        <w:r w:rsidR="00C23B55" w:rsidRPr="00DA4426">
          <w:rPr>
            <w:lang w:val="en-US"/>
          </w:rPr>
          <w:t>Specifically, we compare interpretations of species distribution shifts along a spectrum of indicators from coarse-scale</w:t>
        </w:r>
      </w:ins>
      <w:ins w:id="514" w:author="Lewis.Barnett" w:date="2020-06-29T00:13:00Z">
        <w:r w:rsidR="00C23B55" w:rsidRPr="00DA4426">
          <w:rPr>
            <w:lang w:val="en-US"/>
          </w:rPr>
          <w:t>s</w:t>
        </w:r>
      </w:ins>
      <w:ins w:id="515" w:author="Lewis.Barnett" w:date="2020-06-29T00:11:00Z">
        <w:r w:rsidR="00C23B55" w:rsidRPr="00DA4426">
          <w:rPr>
            <w:lang w:val="en-US"/>
          </w:rPr>
          <w:t xml:space="preserve"> (global COG trends calculated over an entire survey domain), to moderate</w:t>
        </w:r>
      </w:ins>
      <w:ins w:id="516" w:author="Lewis.Barnett" w:date="2020-06-29T00:12:00Z">
        <w:r w:rsidR="00C23B55" w:rsidRPr="00DA4426">
          <w:rPr>
            <w:lang w:val="en-US"/>
          </w:rPr>
          <w:t>-</w:t>
        </w:r>
      </w:ins>
      <w:ins w:id="517" w:author="Lewis.Barnett" w:date="2020-06-29T00:11:00Z">
        <w:r w:rsidR="00C23B55" w:rsidRPr="00DA4426">
          <w:rPr>
            <w:lang w:val="en-US"/>
          </w:rPr>
          <w:t xml:space="preserve"> (</w:t>
        </w:r>
      </w:ins>
      <w:ins w:id="518" w:author="Lewis.Barnett" w:date="2020-06-29T00:12:00Z">
        <w:r w:rsidR="00C23B55" w:rsidRPr="00DA4426">
          <w:rPr>
            <w:lang w:val="en-US"/>
          </w:rPr>
          <w:t>regional COG trends</w:t>
        </w:r>
      </w:ins>
      <w:ins w:id="519" w:author="Lewis.Barnett" w:date="2020-06-29T00:11:00Z">
        <w:r w:rsidR="00C23B55" w:rsidRPr="00DA4426">
          <w:rPr>
            <w:lang w:val="en-US"/>
          </w:rPr>
          <w:t>) and fine-scales (</w:t>
        </w:r>
      </w:ins>
      <w:ins w:id="520" w:author="Lewis.Barnett" w:date="2020-06-29T00:21:00Z">
        <w:r w:rsidR="00F62BF3" w:rsidRPr="00DA4426">
          <w:rPr>
            <w:lang w:val="en-US"/>
          </w:rPr>
          <w:t>local trend</w:t>
        </w:r>
      </w:ins>
      <w:ins w:id="521" w:author="Lewis.Barnett" w:date="2020-06-29T00:11:00Z">
        <w:r w:rsidR="00C23B55" w:rsidRPr="00DA4426">
          <w:rPr>
            <w:lang w:val="en-US"/>
          </w:rPr>
          <w:t>).</w:t>
        </w:r>
      </w:ins>
      <w:del w:id="522" w:author="Lewis.Barnett" w:date="2020-06-29T00:12:00Z">
        <w:r w:rsidRPr="00DA4426" w:rsidDel="00C23B55">
          <w:rPr>
            <w:lang w:val="en-US"/>
          </w:rPr>
          <w:delText>We demonstrate how model-b</w:delText>
        </w:r>
        <w:r w:rsidR="00FD7790" w:rsidRPr="00DA4426" w:rsidDel="00C23B55">
          <w:rPr>
            <w:lang w:val="en-US"/>
          </w:rPr>
          <w:delText xml:space="preserve">ased COG estimates for these </w:delText>
        </w:r>
        <w:r w:rsidRPr="00DA4426" w:rsidDel="00C23B55">
          <w:rPr>
            <w:lang w:val="en-US"/>
          </w:rPr>
          <w:delText>regions may be more useful than global COG trends</w:delText>
        </w:r>
      </w:del>
      <w:del w:id="523" w:author="Lewis.Barnett" w:date="2020-06-29T00:07:00Z">
        <w:r w:rsidRPr="00DA4426" w:rsidDel="0033386B">
          <w:rPr>
            <w:lang w:val="en-US"/>
          </w:rPr>
          <w:delText xml:space="preserve"> calculated over an entire survey domain</w:delText>
        </w:r>
      </w:del>
      <w:del w:id="524" w:author="Lewis.Barnett" w:date="2020-06-29T00:12:00Z">
        <w:r w:rsidRPr="00DA4426" w:rsidDel="00C23B55">
          <w:rPr>
            <w:lang w:val="en-US"/>
          </w:rPr>
          <w:delText xml:space="preserve">. </w:delText>
        </w:r>
      </w:del>
    </w:p>
    <w:p w14:paraId="5C056839" w14:textId="77777777" w:rsidR="00963112" w:rsidRPr="00DA4426" w:rsidRDefault="00963112" w:rsidP="00D26510">
      <w:pPr>
        <w:spacing w:after="120" w:line="480" w:lineRule="auto"/>
        <w:rPr>
          <w:lang w:val="en-US"/>
        </w:rPr>
      </w:pPr>
    </w:p>
    <w:p w14:paraId="5EB0E09A" w14:textId="027CAD94" w:rsidR="002D09CF" w:rsidRPr="00DA4426" w:rsidRDefault="00A51946" w:rsidP="00D26510">
      <w:pPr>
        <w:spacing w:after="120" w:line="480" w:lineRule="auto"/>
        <w:rPr>
          <w:lang w:val="en-US"/>
        </w:rPr>
      </w:pPr>
      <w:r w:rsidRPr="00DA4426">
        <w:rPr>
          <w:b/>
          <w:lang w:val="en-US"/>
        </w:rPr>
        <w:t>Material and m</w:t>
      </w:r>
      <w:r w:rsidR="002D09CF" w:rsidRPr="00DA4426">
        <w:rPr>
          <w:b/>
          <w:lang w:val="en-US"/>
        </w:rPr>
        <w:t>ethods</w:t>
      </w:r>
    </w:p>
    <w:p w14:paraId="5D98CA3C" w14:textId="38EDBB65" w:rsidR="00216F6D" w:rsidRPr="00DA4426" w:rsidRDefault="00216F6D" w:rsidP="00D26510">
      <w:pPr>
        <w:spacing w:after="120" w:line="480" w:lineRule="auto"/>
        <w:rPr>
          <w:i/>
          <w:lang w:val="en-US"/>
        </w:rPr>
      </w:pPr>
      <w:r w:rsidRPr="00DA4426">
        <w:rPr>
          <w:i/>
          <w:lang w:val="en-US"/>
        </w:rPr>
        <w:t xml:space="preserve">Spatial GLMM </w:t>
      </w:r>
      <w:r w:rsidR="00A82880" w:rsidRPr="00DA4426">
        <w:rPr>
          <w:i/>
          <w:lang w:val="en-US"/>
        </w:rPr>
        <w:t>o</w:t>
      </w:r>
      <w:r w:rsidRPr="00DA4426">
        <w:rPr>
          <w:i/>
          <w:lang w:val="en-US"/>
        </w:rPr>
        <w:t>verview</w:t>
      </w:r>
    </w:p>
    <w:p w14:paraId="29CE2036" w14:textId="3FC4EDFF" w:rsidR="00CB4A97" w:rsidRPr="00C2183A" w:rsidRDefault="002D09CF" w:rsidP="00D26510">
      <w:pPr>
        <w:spacing w:after="120" w:line="480" w:lineRule="auto"/>
        <w:rPr>
          <w:lang w:val="en-US"/>
        </w:rPr>
      </w:pPr>
      <w:r w:rsidRPr="00DA4426">
        <w:rPr>
          <w:lang w:val="en-US"/>
        </w:rPr>
        <w:t xml:space="preserve">The majority of recent applications of </w:t>
      </w:r>
      <w:ins w:id="525" w:author="Lewis.Barnett" w:date="2020-06-25T15:30:00Z">
        <w:r w:rsidR="000E5BED" w:rsidRPr="00DA4426">
          <w:rPr>
            <w:lang w:val="en-US"/>
          </w:rPr>
          <w:t>species distribution models (</w:t>
        </w:r>
      </w:ins>
      <w:r w:rsidRPr="00DA4426">
        <w:rPr>
          <w:lang w:val="en-US"/>
        </w:rPr>
        <w:t>SDMs</w:t>
      </w:r>
      <w:ins w:id="526" w:author="Lewis.Barnett" w:date="2020-06-25T15:30:00Z">
        <w:r w:rsidR="000E5BED" w:rsidRPr="00DA4426">
          <w:rPr>
            <w:lang w:val="en-US"/>
          </w:rPr>
          <w:t>)</w:t>
        </w:r>
      </w:ins>
      <w:r w:rsidRPr="00DA4426">
        <w:rPr>
          <w:lang w:val="en-US"/>
        </w:rPr>
        <w:t xml:space="preserve"> to </w:t>
      </w:r>
      <w:r w:rsidR="00843B51" w:rsidRPr="00DA4426">
        <w:rPr>
          <w:lang w:val="en-US"/>
        </w:rPr>
        <w:t xml:space="preserve">marine fish survey </w:t>
      </w:r>
      <w:r w:rsidRPr="00DA4426">
        <w:rPr>
          <w:lang w:val="en-US"/>
        </w:rPr>
        <w:t xml:space="preserve">data have been </w:t>
      </w:r>
      <w:r w:rsidR="00CB4A97" w:rsidRPr="00DA4426">
        <w:rPr>
          <w:lang w:val="en-US"/>
        </w:rPr>
        <w:t>implemented</w:t>
      </w:r>
      <w:r w:rsidRPr="00DA4426">
        <w:rPr>
          <w:lang w:val="en-US"/>
        </w:rPr>
        <w:t xml:space="preserve"> in a GLMM (generalized linear mixed‐effects model) framework, where random effects are used to describe spatial or spatiotemporal components. </w:t>
      </w:r>
      <w:r w:rsidR="00216F6D" w:rsidRPr="00DA4426">
        <w:rPr>
          <w:lang w:val="en-US"/>
        </w:rPr>
        <w:t>Spatial components are differentiated from spatiotemporal components in that the former are constant, whereas the latter vary through time.</w:t>
      </w:r>
      <w:r w:rsidR="00DC32E2" w:rsidRPr="00DA4426">
        <w:rPr>
          <w:lang w:val="en-US"/>
        </w:rPr>
        <w:t xml:space="preserve"> </w:t>
      </w:r>
      <w:r w:rsidRPr="00DA4426">
        <w:rPr>
          <w:lang w:val="en-US"/>
        </w:rPr>
        <w:t xml:space="preserve">Examples include applications to Gaussian predictive process models </w:t>
      </w:r>
      <w:r w:rsidR="00045217" w:rsidRPr="00C2183A">
        <w:rPr>
          <w:lang w:val="en-US"/>
        </w:rPr>
        <w:fldChar w:fldCharType="begin"/>
      </w:r>
      <w:r w:rsidR="00A01347">
        <w:rPr>
          <w:lang w:val="en-US"/>
        </w:rPr>
        <w:instrText xml:space="preserve"> ADDIN ZOTERO_ITEM CSL_CITATION {"citationID":"4J52dZGA","properties":{"formattedCitation":"(e.g., Shelton et al. 2014, Anderson and Ward 2019)","plainCitation":"(e.g., Shelton et al. 2014, Anderson and Ward 2019)","noteIndex":0},"citationItems":[{"id":"lB8OmsKd/vYxhzx5b","uris":["http://zotero.org/users/2529419/items/3URC5K6B"],"uri":["http://zotero.org/users/2529419/items/3URC5K6B"],"itemData":{"id":2709,"type":"article-journal","title":"Spatial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E."}],"issued":{"date-parts":[["2014",7,8]]}},"prefix":"e.g., "},{"id":"lB8OmsKd/JaKSIxec","uris":["http://zotero.org/users/2529419/items/SXPS5PRB"],"uri":["http://zotero.org/users/2529419/items/SXPS5PRB"],"itemData":{"id":2723,"type":"article-journal","title":"Black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instrText>
      </w:r>
      <w:r w:rsidR="00045217" w:rsidRPr="00C2183A">
        <w:rPr>
          <w:lang w:val="en-US"/>
        </w:rPr>
        <w:fldChar w:fldCharType="separate"/>
      </w:r>
      <w:r w:rsidR="00A01347" w:rsidRPr="00A01347">
        <w:t>(e.g., Shelton et al. 2014, Anderson and Ward 2019)</w:t>
      </w:r>
      <w:r w:rsidR="00045217" w:rsidRPr="00C2183A">
        <w:rPr>
          <w:lang w:val="en-US"/>
        </w:rPr>
        <w:fldChar w:fldCharType="end"/>
      </w:r>
      <w:r w:rsidRPr="00C2183A">
        <w:rPr>
          <w:lang w:val="en-US"/>
        </w:rPr>
        <w:t>, and predictive modeling using integrated nested Laplace approximation</w:t>
      </w:r>
      <w:r w:rsidR="003860C5" w:rsidRPr="00C2183A">
        <w:rPr>
          <w:lang w:val="en-US"/>
        </w:rPr>
        <w:t xml:space="preserve">s </w:t>
      </w:r>
      <w:r w:rsidR="00045217" w:rsidRPr="00C2183A">
        <w:rPr>
          <w:lang w:val="en-US"/>
        </w:rPr>
        <w:fldChar w:fldCharType="begin"/>
      </w:r>
      <w:r w:rsidR="00A01347">
        <w:rPr>
          <w:lang w:val="en-US"/>
        </w:rPr>
        <w:instrText xml:space="preserve"> ADDIN ZOTERO_ITEM CSL_CITATION {"citationID":"si5jbMlu","properties":{"formattedCitation":"(INLA; e.g., Rue et al. 2009, Ruiz-C\\uc0\\u225{}rdenas et al. 2012, Thorson et al. 2015)","plainCitation":"(INLA; e.g., Rue et al. 2009, Ruiz-Cárdenas et al. 2012, Thorson et al. 2015)","noteIndex":0},"citationItems":[{"id":"lB8OmsKd/jux8aKti","uris":["http://zotero.org/users/2529419/items/JEVMTMK3"],"uri":["http://zotero.org/users/2529419/items/JEVMTMK3"],"itemData":{"id":2725,"type":"article-journal","title":"Approximate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challenged.","DOI":"10.1111/j.1467-9868.2008.00700.x","ISSN":"1467-9868","language":"en","author":[{"family":"Rue","given":"Håvard"},{"family":"Martino","given":"Sara"},{"family":"Chopin","given":"Nicolas"}],"issued":{"date-parts":[["2009"]]}},"prefix":"INLA; e.g., "},{"id":"lB8OmsKd/OIDmcOH5","uris":["http://zotero.org/users/2529419/items/4LWI68CF"],"uri":["http://zotero.org/users/2529419/items/4LWI68CF"],"itemData":{"id":2727,"type":"article-journal","title":"Direct fitting of dynamic models using integrated nested Laplace approximations — INLA","container-title":"Computational Statistics &amp; Data Analysis","page":"1808-1828","volume":"56","issue":"6","source":"ScienceDirect","abstract":"Inference in state-space models usually relies on recursive forms for filtering and smoothing of the state vectors regarding the temporal structure of the observations, an assumption that is, from our view point, unnecessary if the dataset is fixed, that is, completely available before analysis. In this paper, we propose a computational framework to perform approximate full Bayesian inference in linear and generalized dynamic linear models based on the Integrated Nested Laplace Approximation (INLA) approach. The proposed framework directly approximates the posterior marginals of interest disregarding the assumption of recursive updating/estimation of the states and hyperparameters in the case of fixed datasets and, therefore, enable us to do fully Bayesian analysis of complex state-space models more easily and in a short computational time. The proposed framework overcomes some limitations of current tools in the dynamic modeling literature and is vastly illustrated with a series of simulated as well as well known real-life examples from the literature, including realistically complex models with correlated error structures and models with more than one state vector, being mutually dependent on each other. R code is available online for all the examples presented.","DOI":"10.1016/j.csda.2011.10.024","ISSN":"0167-9473","journalAbbreviation":"Computational Statistics &amp; Data Analysis","author":[{"family":"Ruiz-Cárdenas","given":"Ramiro"},{"family":"Krainski","given":"Elias T."},{"family":"Rue","given":"Håvard"}],"issued":{"date-parts":[["2012",6,1]]}},"label":"page"},{"id":"lB8OmsKd/5a2cTRfy","uris":["http://zotero.org/users/2529419/items/PCF4QQP6"],"uri":["http://zotero.org/users/2529419/items/PCF4QQP6"],"itemData":{"id":"jHC8l8jH/WFMP8cuG","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r w:rsidR="00045217" w:rsidRPr="00C2183A">
        <w:rPr>
          <w:lang w:val="en-US"/>
        </w:rPr>
        <w:fldChar w:fldCharType="separate"/>
      </w:r>
      <w:r w:rsidR="00A01347" w:rsidRPr="00A01347">
        <w:t>(INLA; e.g., Rue et al. 2009, Ruiz-Cárdenas et al. 2012, Thorson et al. 2015)</w:t>
      </w:r>
      <w:r w:rsidR="00045217" w:rsidRPr="00C2183A">
        <w:rPr>
          <w:lang w:val="en-US"/>
        </w:rPr>
        <w:fldChar w:fldCharType="end"/>
      </w:r>
      <w:r w:rsidR="003860C5" w:rsidRPr="00C2183A">
        <w:rPr>
          <w:lang w:val="en-US"/>
        </w:rPr>
        <w:t>. The</w:t>
      </w:r>
      <w:r w:rsidRPr="00C2183A">
        <w:rPr>
          <w:lang w:val="en-US"/>
        </w:rPr>
        <w:t xml:space="preserve"> latter approach has been </w:t>
      </w:r>
      <w:r w:rsidR="003860C5" w:rsidRPr="00C2183A">
        <w:rPr>
          <w:lang w:val="en-US"/>
        </w:rPr>
        <w:t xml:space="preserve">particularly </w:t>
      </w:r>
      <w:r w:rsidRPr="00C2183A">
        <w:rPr>
          <w:lang w:val="en-US"/>
        </w:rPr>
        <w:t>useful for large datasets</w:t>
      </w:r>
      <w:r w:rsidR="003860C5" w:rsidRPr="00C2183A">
        <w:rPr>
          <w:lang w:val="en-US"/>
        </w:rPr>
        <w:t>,</w:t>
      </w:r>
      <w:r w:rsidRPr="00C2183A">
        <w:rPr>
          <w:lang w:val="en-US"/>
        </w:rPr>
        <w:t xml:space="preserve"> </w:t>
      </w:r>
      <w:r w:rsidR="003860C5" w:rsidRPr="00C2183A">
        <w:rPr>
          <w:lang w:val="en-US"/>
        </w:rPr>
        <w:t xml:space="preserve">where </w:t>
      </w:r>
      <w:r w:rsidR="00843B51" w:rsidRPr="00C2183A">
        <w:rPr>
          <w:lang w:val="en-US"/>
        </w:rPr>
        <w:t xml:space="preserve">substantial </w:t>
      </w:r>
      <w:r w:rsidR="003860C5" w:rsidRPr="00C2183A">
        <w:rPr>
          <w:lang w:val="en-US"/>
        </w:rPr>
        <w:t>gains in computational efficiency are accomplished by taking</w:t>
      </w:r>
      <w:r w:rsidRPr="00C2183A">
        <w:rPr>
          <w:lang w:val="en-US"/>
        </w:rPr>
        <w:t xml:space="preserve"> advantage of sparse matrix approximations to the variance</w:t>
      </w:r>
      <w:r w:rsidR="00843B51" w:rsidRPr="00C2183A">
        <w:rPr>
          <w:lang w:val="en-US"/>
        </w:rPr>
        <w:t>-</w:t>
      </w:r>
      <w:r w:rsidRPr="00C2183A">
        <w:rPr>
          <w:lang w:val="en-US"/>
        </w:rPr>
        <w:t>covariance matrix</w:t>
      </w:r>
      <w:r w:rsidR="00045217" w:rsidRPr="00C2183A">
        <w:rPr>
          <w:lang w:val="en-US"/>
        </w:rPr>
        <w:t xml:space="preserve"> </w:t>
      </w:r>
      <w:r w:rsidR="00045217" w:rsidRPr="00C2183A">
        <w:rPr>
          <w:lang w:val="en-US"/>
        </w:rPr>
        <w:fldChar w:fldCharType="begin"/>
      </w:r>
      <w:r w:rsidR="00A01347">
        <w:rPr>
          <w:lang w:val="en-US"/>
        </w:rPr>
        <w:instrText xml:space="preserve"> ADDIN ZOTERO_ITEM CSL_CITATION {"citationID":"JvQteIYR","properties":{"formattedCitation":"(Thorson and Barnett 2017)","plainCitation":"(Thorson and Barnett 2017)","noteIndex":0},"citationItems":[{"id":"lB8OmsKd/kJ7GsEBq","uris":["http://zotero.org/users/2529419/items/URBQTB4Q"],"uri":["http://zotero.org/users/2529419/items/URBQTB4Q"],"itemData":{"id":2729,"type":"article-journal","title":"Comparing estimates of abundance trends and distribution shifts using single- and multispecies models of fishes and biogenic habitat","container-title":"ICES Journal of Marine Science","page":"1311-1321","volume":"74","issue":"5","source":"academic.oup.com","abstract":"Several approaches have been developed over the last decade to simultaneously estimate distribution or density for multiple species (e.g. “joint species distrib","DOI":"10.1093/icesjms/fsw193","ISSN":"1054-3139","journalAbbreviation":"ICES J Mar Sci","language":"en","author":[{"family":"Thorson","given":"James T."},{"family":"Barnett","given":"Lewis A. K."}],"issued":{"date-parts":[["2017",5,1]]}}}],"schema":"https://github.com/citation-style-language/schema/raw/master/csl-citation.json"} </w:instrText>
      </w:r>
      <w:r w:rsidR="00045217" w:rsidRPr="00C2183A">
        <w:rPr>
          <w:lang w:val="en-US"/>
        </w:rPr>
        <w:fldChar w:fldCharType="separate"/>
      </w:r>
      <w:r w:rsidR="00A01347" w:rsidRPr="00A01347">
        <w:t>(Thorson and Barnett 2017)</w:t>
      </w:r>
      <w:r w:rsidR="00045217" w:rsidRPr="00C2183A">
        <w:rPr>
          <w:lang w:val="en-US"/>
        </w:rPr>
        <w:fldChar w:fldCharType="end"/>
      </w:r>
      <w:r w:rsidRPr="00C2183A">
        <w:rPr>
          <w:lang w:val="en-US"/>
        </w:rPr>
        <w:t xml:space="preserve">. </w:t>
      </w:r>
      <w:r w:rsidRPr="00C2183A">
        <w:rPr>
          <w:lang w:val="en-US"/>
        </w:rPr>
        <w:lastRenderedPageBreak/>
        <w:t xml:space="preserve">Regardless of the estimation approach used, the general formulation of these models uses a link function </w:t>
      </w:r>
      <m:oMath>
        <m:r>
          <w:rPr>
            <w:rFonts w:ascii="Cambria Math" w:hAnsi="Cambria Math"/>
            <w:lang w:val="en-US"/>
          </w:rPr>
          <m:t>g</m:t>
        </m:r>
        <m:r>
          <m:rPr>
            <m:sty m:val="p"/>
          </m:rPr>
          <w:rPr>
            <w:rFonts w:ascii="Cambria Math" w:hAnsi="Cambria Math"/>
            <w:lang w:val="en-US"/>
          </w:rPr>
          <m:t>(∙)</m:t>
        </m:r>
      </m:oMath>
      <w:r w:rsidRPr="00C2183A">
        <w:rPr>
          <w:lang w:val="en-US"/>
        </w:rPr>
        <w:t xml:space="preserve"> to relate the obs</w:t>
      </w:r>
      <w:proofErr w:type="spellStart"/>
      <w:ins w:id="527" w:author="Sean Anderson" w:date="2020-06-30T11:22:00Z">
        <w:r w:rsidR="00E57C20">
          <w:rPr>
            <w:lang w:val="en-US"/>
          </w:rPr>
          <w:t>erved</w:t>
        </w:r>
      </w:ins>
      <w:proofErr w:type="spellEnd"/>
      <w:del w:id="528" w:author="Sean Anderson" w:date="2020-06-30T11:22:00Z">
        <w:r w:rsidRPr="00C2183A" w:rsidDel="00E57C20">
          <w:rPr>
            <w:lang w:val="en-US"/>
          </w:rPr>
          <w:delText>erved</w:delText>
        </w:r>
      </w:del>
      <w:r w:rsidRPr="00C2183A">
        <w:rPr>
          <w:lang w:val="en-US"/>
        </w:rPr>
        <w:t xml:space="preserve"> response to covariates and a latent spatial process. For example,</w:t>
      </w:r>
    </w:p>
    <w:p w14:paraId="1AF9220F" w14:textId="5818AB95" w:rsidR="00CB4A97" w:rsidRPr="00C2183A" w:rsidRDefault="002D09CF" w:rsidP="00D26510">
      <w:pPr>
        <w:spacing w:after="120" w:line="480" w:lineRule="auto"/>
        <w:jc w:val="center"/>
        <w:rPr>
          <w:lang w:val="en-US"/>
        </w:rPr>
      </w:pPr>
      <m:oMath>
        <m:r>
          <w:del w:id="529" w:author="Lewis.Barnett" w:date="2020-07-02T14:26:00Z">
            <w:rPr>
              <w:rFonts w:ascii="Cambria Math" w:hAnsi="Cambria Math"/>
              <w:lang w:val="en-US"/>
            </w:rPr>
            <m:t>g</m:t>
          </w:del>
        </m:r>
        <m:d>
          <m:dPr>
            <m:ctrlPr>
              <w:del w:id="530" w:author="Lewis.Barnett" w:date="2020-07-02T14:26:00Z">
                <w:rPr>
                  <w:rFonts w:ascii="Cambria Math" w:hAnsi="Cambria Math"/>
                  <w:i/>
                  <w:lang w:val="en-US"/>
                </w:rPr>
              </w:del>
            </m:ctrlPr>
          </m:dPr>
          <m:e>
            <m:sSub>
              <m:sSubPr>
                <m:ctrlPr>
                  <w:del w:id="531" w:author="Lewis.Barnett" w:date="2020-07-02T14:26:00Z">
                    <w:rPr>
                      <w:rFonts w:ascii="Cambria Math" w:hAnsi="Cambria Math"/>
                      <w:i/>
                      <w:lang w:val="en-US"/>
                    </w:rPr>
                  </w:del>
                </m:ctrlPr>
              </m:sSubPr>
              <m:e>
                <m:r>
                  <w:del w:id="532" w:author="Lewis.Barnett" w:date="2020-07-02T14:26:00Z">
                    <w:rPr>
                      <w:rFonts w:ascii="Cambria Math" w:hAnsi="Cambria Math"/>
                      <w:lang w:val="en-US"/>
                    </w:rPr>
                    <m:t>u</m:t>
                  </w:del>
                </m:r>
              </m:e>
              <m:sub>
                <m:r>
                  <w:del w:id="533" w:author="Lewis.Barnett" w:date="2020-07-02T14:26:00Z">
                    <w:rPr>
                      <w:rFonts w:ascii="Cambria Math" w:hAnsi="Cambria Math"/>
                      <w:lang w:val="en-US"/>
                    </w:rPr>
                    <m:t>s,t</m:t>
                  </w:del>
                </m:r>
              </m:sub>
            </m:sSub>
          </m:e>
        </m:d>
        <m:r>
          <w:del w:id="534" w:author="Lewis.Barnett" w:date="2020-07-02T14:26:00Z">
            <w:rPr>
              <w:rFonts w:ascii="Cambria Math" w:hAnsi="Cambria Math"/>
              <w:lang w:val="en-US"/>
            </w:rPr>
            <m:t>=</m:t>
          </w:del>
        </m:r>
        <m:sSub>
          <m:sSubPr>
            <m:ctrlPr>
              <w:del w:id="535" w:author="Lewis.Barnett" w:date="2020-07-02T14:26:00Z">
                <w:rPr>
                  <w:rFonts w:ascii="Cambria Math" w:hAnsi="Cambria Math"/>
                  <w:i/>
                  <w:lang w:val="en-US"/>
                </w:rPr>
              </w:del>
            </m:ctrlPr>
          </m:sSubPr>
          <m:e>
            <m:r>
              <w:del w:id="536" w:author="Lewis.Barnett" w:date="2020-07-02T14:26:00Z">
                <m:rPr>
                  <m:sty m:val="bi"/>
                </m:rPr>
                <w:rPr>
                  <w:rFonts w:ascii="Cambria Math" w:hAnsi="Cambria Math"/>
                  <w:lang w:val="en-US"/>
                </w:rPr>
                <m:t>X</m:t>
              </w:del>
            </m:r>
          </m:e>
          <m:sub>
            <m:r>
              <w:del w:id="537" w:author="Lewis.Barnett" w:date="2020-07-02T14:26:00Z">
                <w:rPr>
                  <w:rFonts w:ascii="Cambria Math" w:hAnsi="Cambria Math"/>
                  <w:lang w:val="en-US"/>
                </w:rPr>
                <m:t>s,t</m:t>
              </w:del>
            </m:r>
          </m:sub>
        </m:sSub>
        <m:r>
          <w:del w:id="538" w:author="Lewis.Barnett" w:date="2020-07-02T14:26:00Z">
            <m:rPr>
              <m:sty m:val="bi"/>
            </m:rPr>
            <w:rPr>
              <w:rFonts w:ascii="Cambria Math" w:hAnsi="Cambria Math"/>
              <w:lang w:val="en-US"/>
            </w:rPr>
            <m:t>b</m:t>
          </w:del>
        </m:r>
        <m:r>
          <w:del w:id="539" w:author="Lewis.Barnett" w:date="2020-07-02T14:26:00Z">
            <w:rPr>
              <w:rFonts w:ascii="Cambria Math" w:hAnsi="Cambria Math"/>
              <w:lang w:val="en-US"/>
            </w:rPr>
            <m:t>+</m:t>
          </w:del>
        </m:r>
        <m:sSub>
          <m:sSubPr>
            <m:ctrlPr>
              <w:del w:id="540" w:author="Lewis.Barnett" w:date="2020-07-02T14:26:00Z">
                <w:rPr>
                  <w:rFonts w:ascii="Cambria Math" w:hAnsi="Cambria Math"/>
                  <w:i/>
                  <w:lang w:val="en-US"/>
                </w:rPr>
              </w:del>
            </m:ctrlPr>
          </m:sSubPr>
          <m:e>
            <m:sSub>
              <m:sSubPr>
                <m:ctrlPr>
                  <w:del w:id="541" w:author="Lewis.Barnett" w:date="2020-07-02T14:26:00Z">
                    <w:rPr>
                      <w:rFonts w:ascii="Cambria Math" w:hAnsi="Cambria Math"/>
                      <w:i/>
                      <w:lang w:val="en-US"/>
                    </w:rPr>
                  </w:del>
                </m:ctrlPr>
              </m:sSubPr>
              <m:e>
                <m:r>
                  <w:del w:id="542" w:author="Lewis.Barnett" w:date="2020-07-02T14:26:00Z">
                    <w:rPr>
                      <w:rFonts w:ascii="Cambria Math" w:hAnsi="Cambria Math"/>
                      <w:lang w:val="en-US"/>
                    </w:rPr>
                    <m:t>ω</m:t>
                  </w:del>
                </m:r>
              </m:e>
              <m:sub>
                <m:r>
                  <w:del w:id="543" w:author="Lewis.Barnett" w:date="2020-07-02T14:26:00Z">
                    <w:rPr>
                      <w:rFonts w:ascii="Cambria Math" w:hAnsi="Cambria Math"/>
                      <w:lang w:val="en-US"/>
                    </w:rPr>
                    <m:t>s</m:t>
                  </w:del>
                </m:r>
              </m:sub>
            </m:sSub>
            <m:r>
              <w:del w:id="544" w:author="Lewis.Barnett" w:date="2020-07-02T14:26:00Z">
                <w:rPr>
                  <w:rFonts w:ascii="Cambria Math" w:hAnsi="Cambria Math"/>
                  <w:lang w:val="en-US"/>
                </w:rPr>
                <m:t>+</m:t>
              </w:del>
            </m:r>
            <m:r>
              <w:ins w:id="545" w:author="Sean Anderson" w:date="2020-06-30T15:04:00Z">
                <w:del w:id="546" w:author="Lewis.Barnett" w:date="2020-07-02T14:26:00Z">
                  <w:rPr>
                    <w:rFonts w:ascii="Cambria Math" w:hAnsi="Cambria Math"/>
                    <w:lang w:val="en-US"/>
                  </w:rPr>
                  <m:t>ϵ</m:t>
                </w:del>
              </w:ins>
            </m:r>
            <m:r>
              <w:del w:id="547" w:author="Lewis.Barnett" w:date="2020-07-02T14:26:00Z">
                <w:rPr>
                  <w:rFonts w:ascii="Cambria Math" w:hAnsi="Cambria Math"/>
                  <w:lang w:val="en-US"/>
                </w:rPr>
                <m:t>γ</m:t>
              </w:del>
            </m:r>
          </m:e>
          <m:sub>
            <m:r>
              <w:del w:id="548" w:author="Lewis.Barnett" w:date="2020-07-02T14:26:00Z">
                <w:rPr>
                  <w:rFonts w:ascii="Cambria Math" w:hAnsi="Cambria Math"/>
                  <w:lang w:val="en-US"/>
                </w:rPr>
                <m:t>s,t</m:t>
              </w:del>
            </m:r>
          </m:sub>
        </m:sSub>
      </m:oMath>
      <w:r w:rsidRPr="00C2183A">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49" w:author="Lewis.Barnett" w:date="2020-07-02T14:24:00Z">
          <w:tblPr>
            <w:tblStyle w:val="TableGrid"/>
            <w:tblW w:w="0" w:type="auto"/>
            <w:tblLook w:val="04A0" w:firstRow="1" w:lastRow="0" w:firstColumn="1" w:lastColumn="0" w:noHBand="0" w:noVBand="1"/>
          </w:tblPr>
        </w:tblPrChange>
      </w:tblPr>
      <w:tblGrid>
        <w:gridCol w:w="895"/>
        <w:gridCol w:w="7650"/>
        <w:gridCol w:w="805"/>
        <w:tblGridChange w:id="550">
          <w:tblGrid>
            <w:gridCol w:w="3116"/>
            <w:gridCol w:w="3117"/>
            <w:gridCol w:w="3117"/>
          </w:tblGrid>
        </w:tblGridChange>
      </w:tblGrid>
      <w:tr w:rsidR="001B606D" w14:paraId="024E42F5" w14:textId="77777777" w:rsidTr="001B606D">
        <w:trPr>
          <w:ins w:id="551" w:author="Lewis.Barnett" w:date="2020-07-02T14:26:00Z"/>
        </w:trPr>
        <w:tc>
          <w:tcPr>
            <w:tcW w:w="895" w:type="dxa"/>
            <w:tcPrChange w:id="552" w:author="Lewis.Barnett" w:date="2020-07-02T14:24:00Z">
              <w:tcPr>
                <w:tcW w:w="3116" w:type="dxa"/>
              </w:tcPr>
            </w:tcPrChange>
          </w:tcPr>
          <w:p w14:paraId="7457AB7F" w14:textId="77777777" w:rsidR="001B606D" w:rsidRDefault="001B606D">
            <w:pPr>
              <w:spacing w:after="120" w:line="480" w:lineRule="auto"/>
              <w:jc w:val="center"/>
              <w:rPr>
                <w:ins w:id="553" w:author="Lewis.Barnett" w:date="2020-07-02T14:26:00Z"/>
                <w:rFonts w:eastAsiaTheme="minorEastAsia"/>
                <w:lang w:val="en-US"/>
              </w:rPr>
              <w:pPrChange w:id="554" w:author="Lewis.Barnett" w:date="2020-07-02T14:23:00Z">
                <w:pPr>
                  <w:spacing w:after="120" w:line="480" w:lineRule="auto"/>
                </w:pPr>
              </w:pPrChange>
            </w:pPr>
          </w:p>
        </w:tc>
        <w:tc>
          <w:tcPr>
            <w:tcW w:w="7650" w:type="dxa"/>
            <w:tcPrChange w:id="555" w:author="Lewis.Barnett" w:date="2020-07-02T14:24:00Z">
              <w:tcPr>
                <w:tcW w:w="3117" w:type="dxa"/>
              </w:tcPr>
            </w:tcPrChange>
          </w:tcPr>
          <w:p w14:paraId="625B19B3" w14:textId="457B68FE" w:rsidR="001B606D" w:rsidRDefault="001B606D">
            <w:pPr>
              <w:spacing w:after="120" w:line="480" w:lineRule="auto"/>
              <w:jc w:val="center"/>
              <w:rPr>
                <w:ins w:id="556" w:author="Lewis.Barnett" w:date="2020-07-02T14:26:00Z"/>
                <w:rFonts w:eastAsiaTheme="minorEastAsia"/>
                <w:lang w:val="en-US"/>
              </w:rPr>
              <w:pPrChange w:id="557" w:author="Lewis.Barnett" w:date="2020-07-02T14:23:00Z">
                <w:pPr>
                  <w:spacing w:after="120" w:line="480" w:lineRule="auto"/>
                </w:pPr>
              </w:pPrChange>
            </w:pPr>
            <m:oMathPara>
              <m:oMath>
                <m:r>
                  <w:ins w:id="558" w:author="Lewis.Barnett" w:date="2020-07-02T14:26:00Z">
                    <w:rPr>
                      <w:rFonts w:ascii="Cambria Math" w:hAnsi="Cambria Math"/>
                      <w:lang w:val="en-US"/>
                    </w:rPr>
                    <m:t>g</m:t>
                  </w:ins>
                </m:r>
                <m:d>
                  <m:dPr>
                    <m:ctrlPr>
                      <w:ins w:id="559" w:author="Lewis.Barnett" w:date="2020-07-02T14:26:00Z">
                        <w:rPr>
                          <w:rFonts w:ascii="Cambria Math" w:hAnsi="Cambria Math"/>
                          <w:i/>
                          <w:lang w:val="en-US"/>
                        </w:rPr>
                      </w:ins>
                    </m:ctrlPr>
                  </m:dPr>
                  <m:e>
                    <m:sSub>
                      <m:sSubPr>
                        <m:ctrlPr>
                          <w:ins w:id="560" w:author="Lewis.Barnett" w:date="2020-07-02T14:26:00Z">
                            <w:rPr>
                              <w:rFonts w:ascii="Cambria Math" w:hAnsi="Cambria Math"/>
                              <w:i/>
                              <w:lang w:val="en-US"/>
                            </w:rPr>
                          </w:ins>
                        </m:ctrlPr>
                      </m:sSubPr>
                      <m:e>
                        <m:r>
                          <w:ins w:id="561" w:author="Lewis.Barnett" w:date="2020-07-02T14:26:00Z">
                            <w:rPr>
                              <w:rFonts w:ascii="Cambria Math" w:hAnsi="Cambria Math"/>
                              <w:lang w:val="en-US"/>
                            </w:rPr>
                            <m:t>u</m:t>
                          </w:ins>
                        </m:r>
                      </m:e>
                      <m:sub>
                        <m:r>
                          <w:ins w:id="562" w:author="Lewis.Barnett" w:date="2020-07-02T14:26:00Z">
                            <w:rPr>
                              <w:rFonts w:ascii="Cambria Math" w:hAnsi="Cambria Math"/>
                              <w:lang w:val="en-US"/>
                            </w:rPr>
                            <m:t>s,t</m:t>
                          </w:ins>
                        </m:r>
                      </m:sub>
                    </m:sSub>
                  </m:e>
                </m:d>
                <m:r>
                  <w:ins w:id="563" w:author="Lewis.Barnett" w:date="2020-07-02T14:26:00Z">
                    <w:rPr>
                      <w:rFonts w:ascii="Cambria Math" w:hAnsi="Cambria Math"/>
                      <w:lang w:val="en-US"/>
                    </w:rPr>
                    <m:t>=</m:t>
                  </w:ins>
                </m:r>
                <m:sSub>
                  <m:sSubPr>
                    <m:ctrlPr>
                      <w:ins w:id="564" w:author="Lewis.Barnett" w:date="2020-07-02T14:26:00Z">
                        <w:rPr>
                          <w:rFonts w:ascii="Cambria Math" w:hAnsi="Cambria Math"/>
                          <w:i/>
                          <w:lang w:val="en-US"/>
                        </w:rPr>
                      </w:ins>
                    </m:ctrlPr>
                  </m:sSubPr>
                  <m:e>
                    <m:r>
                      <w:ins w:id="565" w:author="Lewis.Barnett" w:date="2020-07-02T14:26:00Z">
                        <m:rPr>
                          <m:sty m:val="bi"/>
                        </m:rPr>
                        <w:rPr>
                          <w:rFonts w:ascii="Cambria Math" w:hAnsi="Cambria Math"/>
                          <w:lang w:val="en-US"/>
                        </w:rPr>
                        <m:t>X</m:t>
                      </w:ins>
                    </m:r>
                  </m:e>
                  <m:sub>
                    <m:r>
                      <w:ins w:id="566" w:author="Lewis.Barnett" w:date="2020-07-02T14:26:00Z">
                        <w:rPr>
                          <w:rFonts w:ascii="Cambria Math" w:hAnsi="Cambria Math"/>
                          <w:lang w:val="en-US"/>
                        </w:rPr>
                        <m:t>s,t</m:t>
                      </w:ins>
                    </m:r>
                  </m:sub>
                </m:sSub>
                <m:r>
                  <w:ins w:id="567" w:author="Lewis.Barnett" w:date="2020-07-02T14:26:00Z">
                    <m:rPr>
                      <m:sty m:val="bi"/>
                    </m:rPr>
                    <w:rPr>
                      <w:rFonts w:ascii="Cambria Math" w:hAnsi="Cambria Math"/>
                      <w:lang w:val="en-US"/>
                    </w:rPr>
                    <m:t>b</m:t>
                  </w:ins>
                </m:r>
                <m:r>
                  <w:ins w:id="568" w:author="Lewis.Barnett" w:date="2020-07-02T14:26:00Z">
                    <w:rPr>
                      <w:rFonts w:ascii="Cambria Math" w:hAnsi="Cambria Math"/>
                      <w:lang w:val="en-US"/>
                    </w:rPr>
                    <m:t>+</m:t>
                  </w:ins>
                </m:r>
                <m:sSub>
                  <m:sSubPr>
                    <m:ctrlPr>
                      <w:ins w:id="569" w:author="Lewis.Barnett" w:date="2020-07-02T14:26:00Z">
                        <w:rPr>
                          <w:rFonts w:ascii="Cambria Math" w:hAnsi="Cambria Math"/>
                          <w:i/>
                          <w:lang w:val="en-US"/>
                        </w:rPr>
                      </w:ins>
                    </m:ctrlPr>
                  </m:sSubPr>
                  <m:e>
                    <m:sSub>
                      <m:sSubPr>
                        <m:ctrlPr>
                          <w:ins w:id="570" w:author="Lewis.Barnett" w:date="2020-07-02T14:26:00Z">
                            <w:rPr>
                              <w:rFonts w:ascii="Cambria Math" w:hAnsi="Cambria Math"/>
                              <w:i/>
                              <w:lang w:val="en-US"/>
                            </w:rPr>
                          </w:ins>
                        </m:ctrlPr>
                      </m:sSubPr>
                      <m:e>
                        <m:r>
                          <w:ins w:id="571" w:author="Lewis.Barnett" w:date="2020-07-02T14:26:00Z">
                            <w:rPr>
                              <w:rFonts w:ascii="Cambria Math" w:hAnsi="Cambria Math"/>
                              <w:lang w:val="en-US"/>
                            </w:rPr>
                            <m:t>ω</m:t>
                          </w:ins>
                        </m:r>
                      </m:e>
                      <m:sub>
                        <m:r>
                          <w:ins w:id="572" w:author="Lewis.Barnett" w:date="2020-07-02T14:26:00Z">
                            <w:rPr>
                              <w:rFonts w:ascii="Cambria Math" w:hAnsi="Cambria Math"/>
                              <w:lang w:val="en-US"/>
                            </w:rPr>
                            <m:t>s</m:t>
                          </w:ins>
                        </m:r>
                      </m:sub>
                    </m:sSub>
                    <m:r>
                      <w:ins w:id="573" w:author="Lewis.Barnett" w:date="2020-07-02T14:26:00Z">
                        <w:rPr>
                          <w:rFonts w:ascii="Cambria Math" w:hAnsi="Cambria Math"/>
                          <w:lang w:val="en-US"/>
                        </w:rPr>
                        <m:t>+ϵ</m:t>
                      </w:ins>
                    </m:r>
                  </m:e>
                  <m:sub>
                    <m:r>
                      <w:ins w:id="574" w:author="Lewis.Barnett" w:date="2020-07-02T14:26:00Z">
                        <w:rPr>
                          <w:rFonts w:ascii="Cambria Math" w:hAnsi="Cambria Math"/>
                          <w:lang w:val="en-US"/>
                        </w:rPr>
                        <m:t>s,t</m:t>
                      </w:ins>
                    </m:r>
                  </m:sub>
                </m:sSub>
              </m:oMath>
            </m:oMathPara>
          </w:p>
        </w:tc>
        <w:tc>
          <w:tcPr>
            <w:tcW w:w="805" w:type="dxa"/>
            <w:tcPrChange w:id="575" w:author="Lewis.Barnett" w:date="2020-07-02T14:24:00Z">
              <w:tcPr>
                <w:tcW w:w="3117" w:type="dxa"/>
              </w:tcPr>
            </w:tcPrChange>
          </w:tcPr>
          <w:p w14:paraId="5BF5DDE3" w14:textId="3701E5D7" w:rsidR="001B606D" w:rsidRDefault="001B606D">
            <w:pPr>
              <w:spacing w:after="120" w:line="480" w:lineRule="auto"/>
              <w:jc w:val="center"/>
              <w:rPr>
                <w:ins w:id="576" w:author="Lewis.Barnett" w:date="2020-07-02T14:26:00Z"/>
                <w:rFonts w:eastAsiaTheme="minorEastAsia"/>
                <w:lang w:val="en-US"/>
              </w:rPr>
              <w:pPrChange w:id="577" w:author="Lewis.Barnett" w:date="2020-07-02T14:28:00Z">
                <w:pPr>
                  <w:spacing w:after="120" w:line="480" w:lineRule="auto"/>
                </w:pPr>
              </w:pPrChange>
            </w:pPr>
            <w:ins w:id="578" w:author="Lewis.Barnett" w:date="2020-07-02T14:26:00Z">
              <w:r>
                <w:rPr>
                  <w:rFonts w:eastAsiaTheme="minorEastAsia"/>
                  <w:lang w:val="en-US"/>
                </w:rPr>
                <w:t>(</w:t>
              </w:r>
            </w:ins>
            <w:ins w:id="579" w:author="Lewis.Barnett" w:date="2020-07-02T14:28:00Z">
              <w:r w:rsidR="00314810">
                <w:rPr>
                  <w:rFonts w:eastAsiaTheme="minorEastAsia"/>
                  <w:lang w:val="en-US"/>
                </w:rPr>
                <w:t>1</w:t>
              </w:r>
            </w:ins>
            <w:ins w:id="580" w:author="Lewis.Barnett" w:date="2020-07-02T14:26:00Z">
              <w:r>
                <w:rPr>
                  <w:rFonts w:eastAsiaTheme="minorEastAsia"/>
                  <w:lang w:val="en-US"/>
                </w:rPr>
                <w:t>)</w:t>
              </w:r>
            </w:ins>
          </w:p>
        </w:tc>
      </w:tr>
    </w:tbl>
    <w:p w14:paraId="22CC9FED" w14:textId="575B8B96" w:rsidR="00CB4A97" w:rsidRPr="00C2183A" w:rsidDel="00547825" w:rsidRDefault="00CB4A97" w:rsidP="00D26510">
      <w:pPr>
        <w:spacing w:after="120" w:line="480" w:lineRule="auto"/>
        <w:rPr>
          <w:del w:id="581" w:author="Sean Anderson" w:date="2020-06-30T11:27:00Z"/>
          <w:lang w:val="en-US"/>
        </w:rPr>
      </w:pPr>
    </w:p>
    <w:p w14:paraId="5CAB5269" w14:textId="1CBBA6D0" w:rsidR="002D09CF" w:rsidRPr="00C2183A" w:rsidRDefault="002D09CF" w:rsidP="00D26510">
      <w:pPr>
        <w:spacing w:after="120" w:line="480" w:lineRule="auto"/>
        <w:rPr>
          <w:lang w:val="en-US"/>
        </w:rPr>
      </w:pPr>
      <w:proofErr w:type="gramStart"/>
      <w:r w:rsidRPr="00C2183A">
        <w:rPr>
          <w:lang w:val="en-US"/>
        </w:rPr>
        <w:t>where</w:t>
      </w:r>
      <w:proofErr w:type="gramEnd"/>
      <w:r w:rsidRPr="00C2183A">
        <w:rPr>
          <w:lang w:val="en-US"/>
        </w:rPr>
        <w:t xml:space="preserve"> </w:t>
      </w: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s,t</m:t>
            </m:r>
          </m:sub>
        </m:sSub>
      </m:oMath>
      <w:r w:rsidRPr="00C2183A">
        <w:rPr>
          <w:lang w:val="en-US"/>
        </w:rPr>
        <w:t xml:space="preserve"> is the expectation at location </w:t>
      </w:r>
      <w:r w:rsidRPr="00C2183A">
        <w:rPr>
          <w:i/>
          <w:lang w:val="en-US"/>
        </w:rPr>
        <w:t>s</w:t>
      </w:r>
      <w:r w:rsidRPr="00C2183A">
        <w:rPr>
          <w:lang w:val="en-US"/>
        </w:rPr>
        <w:t xml:space="preserve"> and time </w:t>
      </w:r>
      <w:r w:rsidRPr="00C2183A">
        <w:rPr>
          <w:i/>
          <w:lang w:val="en-US"/>
        </w:rPr>
        <w:t>t</w:t>
      </w:r>
      <w:r w:rsidRPr="00C2183A">
        <w:rPr>
          <w:lang w:val="en-US"/>
        </w:rPr>
        <w:t xml:space="preserve">, </w:t>
      </w:r>
      <m:oMath>
        <m:sSub>
          <m:sSubPr>
            <m:ctrlPr>
              <w:rPr>
                <w:rFonts w:ascii="Cambria Math" w:hAnsi="Cambria Math"/>
                <w:i/>
                <w:lang w:val="en-US"/>
              </w:rPr>
            </m:ctrlPr>
          </m:sSubPr>
          <m:e>
            <m:r>
              <m:rPr>
                <m:sty m:val="bi"/>
              </m:rPr>
              <w:rPr>
                <w:rFonts w:ascii="Cambria Math" w:hAnsi="Cambria Math"/>
                <w:lang w:val="en-US"/>
              </w:rPr>
              <m:t>X</m:t>
            </m:r>
          </m:e>
          <m:sub>
            <m:r>
              <w:rPr>
                <w:rFonts w:ascii="Cambria Math" w:hAnsi="Cambria Math"/>
                <w:lang w:val="en-US"/>
              </w:rPr>
              <m:t>s,t</m:t>
            </m:r>
          </m:sub>
        </m:sSub>
      </m:oMath>
      <w:r w:rsidRPr="00C2183A">
        <w:rPr>
          <w:lang w:val="en-US"/>
        </w:rPr>
        <w:t xml:space="preserve"> are covariates, </w:t>
      </w:r>
      <m:oMath>
        <m:r>
          <m:rPr>
            <m:sty m:val="bi"/>
          </m:rPr>
          <w:rPr>
            <w:rFonts w:ascii="Cambria Math" w:hAnsi="Cambria Math"/>
            <w:lang w:val="en-US"/>
          </w:rPr>
          <m:t>b</m:t>
        </m:r>
      </m:oMath>
      <w:r w:rsidRPr="00C2183A">
        <w:rPr>
          <w:lang w:val="en-US"/>
        </w:rPr>
        <w:t xml:space="preserve"> represents a vector of estimated coefficients, </w:t>
      </w:r>
      <m:oMath>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s</m:t>
            </m:r>
          </m:sub>
        </m:sSub>
      </m:oMath>
      <w:r w:rsidRPr="00C2183A">
        <w:rPr>
          <w:rFonts w:eastAsiaTheme="minorEastAsia"/>
          <w:lang w:val="en-US"/>
        </w:rPr>
        <w:t xml:space="preserve"> is the mean spatial component at location </w:t>
      </w:r>
      <w:r w:rsidRPr="00C2183A">
        <w:rPr>
          <w:rFonts w:eastAsiaTheme="minorEastAsia"/>
          <w:i/>
          <w:lang w:val="en-US"/>
        </w:rPr>
        <w:t>s</w:t>
      </w:r>
      <w:r w:rsidRPr="00C2183A">
        <w:rPr>
          <w:rFonts w:eastAsiaTheme="minorEastAsia"/>
          <w:lang w:val="en-US"/>
        </w:rPr>
        <w:t xml:space="preserve"> (constant through time), </w:t>
      </w:r>
      <w:r w:rsidRPr="00C2183A">
        <w:rPr>
          <w:lang w:val="en-US"/>
        </w:rPr>
        <w:t>an</w:t>
      </w:r>
      <w:r w:rsidRPr="009E35B3">
        <w:rPr>
          <w:lang w:val="en-US"/>
        </w:rPr>
        <w:t xml:space="preserve">d </w:t>
      </w:r>
      <m:oMath>
        <m:sSub>
          <m:sSubPr>
            <m:ctrlPr>
              <w:rPr>
                <w:rFonts w:ascii="Cambria Math" w:hAnsi="Cambria Math"/>
                <w:i/>
                <w:lang w:val="en-US"/>
              </w:rPr>
            </m:ctrlPr>
          </m:sSubPr>
          <m:e>
            <m:r>
              <w:ins w:id="582" w:author="Sean Anderson" w:date="2020-06-30T15:04:00Z">
                <w:rPr>
                  <w:rFonts w:ascii="Cambria Math" w:hAnsi="Cambria Math"/>
                  <w:lang w:val="en-US"/>
                </w:rPr>
                <m:t>ϵ</m:t>
              </w:ins>
            </m:r>
            <m:r>
              <w:del w:id="583" w:author="Sean Anderson" w:date="2020-06-30T15:04:00Z">
                <w:rPr>
                  <w:rFonts w:ascii="Cambria Math" w:hAnsi="Cambria Math"/>
                  <w:lang w:val="en-US"/>
                </w:rPr>
                <m:t>γ</m:t>
              </w:del>
            </m:r>
          </m:e>
          <m:sub>
            <m:r>
              <w:rPr>
                <w:rFonts w:ascii="Cambria Math" w:hAnsi="Cambria Math"/>
                <w:lang w:val="en-US"/>
              </w:rPr>
              <m:t>s,t</m:t>
            </m:r>
          </m:sub>
        </m:sSub>
      </m:oMath>
      <w:r w:rsidRPr="009E35B3">
        <w:rPr>
          <w:lang w:val="en-US"/>
        </w:rPr>
        <w:t xml:space="preserve"> is the spatiotemporal process at location </w:t>
      </w:r>
      <w:r w:rsidRPr="009E35B3">
        <w:rPr>
          <w:i/>
          <w:lang w:val="en-US"/>
        </w:rPr>
        <w:t>s</w:t>
      </w:r>
      <w:r w:rsidRPr="009E35B3">
        <w:rPr>
          <w:lang w:val="en-US"/>
        </w:rPr>
        <w:t xml:space="preserve"> and time </w:t>
      </w:r>
      <w:r w:rsidRPr="009E35B3">
        <w:rPr>
          <w:i/>
          <w:lang w:val="en-US"/>
        </w:rPr>
        <w:t>t</w:t>
      </w:r>
      <w:r w:rsidRPr="009E35B3">
        <w:rPr>
          <w:lang w:val="en-US"/>
        </w:rPr>
        <w:t xml:space="preserve">. The spatiotemporal process describing </w:t>
      </w:r>
      <m:oMath>
        <m:r>
          <w:ins w:id="584" w:author="Sean Anderson" w:date="2020-06-30T15:04:00Z">
            <w:rPr>
              <w:rFonts w:ascii="Cambria Math" w:hAnsi="Cambria Math"/>
              <w:lang w:val="en-US"/>
            </w:rPr>
            <m:t>ϵ</m:t>
          </w:ins>
        </m:r>
        <m:r>
          <w:del w:id="585" w:author="Sean Anderson" w:date="2020-06-30T15:04:00Z">
            <w:rPr>
              <w:rFonts w:ascii="Cambria Math" w:hAnsi="Cambria Math"/>
              <w:lang w:val="en-US"/>
            </w:rPr>
            <m:t>γ</m:t>
          </w:del>
        </m:r>
      </m:oMath>
      <w:r w:rsidRPr="009E35B3">
        <w:rPr>
          <w:rFonts w:eastAsiaTheme="minorEastAsia"/>
          <w:lang w:val="en-US"/>
        </w:rPr>
        <w:t xml:space="preserve"> </w:t>
      </w:r>
      <w:r w:rsidRPr="009E35B3">
        <w:rPr>
          <w:lang w:val="en-US"/>
        </w:rPr>
        <w:t>is fl</w:t>
      </w:r>
      <w:r w:rsidRPr="00C2183A">
        <w:rPr>
          <w:lang w:val="en-US"/>
        </w:rPr>
        <w:t>exible in that it can be removed from the model (leaving a model with a spatial but no spatiotemporal component), may be independent for each time slice, or modeled with an autoregressive process</w:t>
      </w:r>
      <w:r w:rsidR="00B0619D">
        <w:rPr>
          <w:lang w:val="en-US"/>
        </w:rPr>
        <w:t xml:space="preserve"> </w:t>
      </w:r>
      <w:r w:rsidR="00B0619D">
        <w:rPr>
          <w:lang w:val="en-US"/>
        </w:rPr>
        <w:fldChar w:fldCharType="begin"/>
      </w:r>
      <w:r w:rsidR="00A01347">
        <w:rPr>
          <w:lang w:val="en-US"/>
        </w:rPr>
        <w:instrText xml:space="preserve"> ADDIN ZOTERO_ITEM CSL_CITATION {"citationID":"eVul20xr","properties":{"formattedCitation":"(allowing hotspots to persist through time; Ward et al. 2015, Thorson et al. 2015, Anderson and Ward 2019)","plainCitation":"(allowing hotspots to persist through time; Ward et al. 2015, Thorson et al. 2015, Anderson and Ward 2019)","noteIndex":0},"citationItems":[{"id":582,"uris":["http://zotero.org/users/6342351/items/4U5PWWCH"],"uri":["http://zotero.org/users/6342351/items/4U5PWWCH"],"itemData":{"id":582,"type":"article-journal","abstract":"Identifying spatiotemporal hotspots is important for understanding basic ecological processes, and is particularly important for species at risk. A number of terrestrial and aquatic species are indirectly affected by anthropogenic impacts, simply because they tend to be associated with species that are targeted for removals. Using newly developed statistical models that allow for the inclusion of time-varying spatial effects, we examine how the co-occurrence of a targeted and non-targeted species can be modeled as a function of environmental covariates (temperature, depth) and interannual trends. The non-target species in our case study (eulachon) are listed under the US Endangered Species Act, and are encountered by fisheries off the US West Coast that target pink shrimp. Results from our spatiotemporal model indicate that eulachon bycatch risk decreases with depth and has a convex relationship with sea surface temperature. Additionally, we found that over the 2007-2012 period, there is support for an increase in eulachon density from both a fishery dataset (+ 40%) and a fishery independent dataset (+ 55%). The agreement between these datasets implies that recent upticks in eulachon bycatch is not due to an increase in incidental targeting of eulachon by fishing vessels, but because of an increasing eulachon population size of eulachon. Based on our results, the application of spatiotemporal models to species that are of conservation concern appears promising in identifying the spatial distribution of environmental and anthropogenic risks to the population.","container-title":"Ecological Applications","DOI":"10.1890/15-0051.1","ISSN":"1051-0761","title":"Using spatiotemporal species distribution models to identify temporally evolving hotspots of species co-occurrence","URL":"http://dx.doi.org/10.1890/15-0051.1","author":[{"family":"Ward","given":"Eric J."},{"family":"Jannot","given":"Jason E."},{"family":"Lee","given":"Yong-Woo"},{"family":"Ono","given":"Kotaro"},{"family":"Shelton","given":"Andrew Olaf"},{"family":"Thorson","given":"James T."}],"accessed":{"date-parts":[["2015",7,6]]},"issued":{"date-parts":[["2015"]]}},"prefix":"allowing hotspots to persist through time; "},{"id":"lB8OmsKd/5a2cTRfy","uris":["http://zotero.org/users/2529419/items/PCF4QQP6"],"uri":["http://zotero.org/users/2529419/items/PCF4QQP6"],"itemData":{"id":"jHC8l8jH/WFMP8cuG","type":"article-journal","title":"Geostatistical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J."}],"issued":{"date-parts":[["2015",6,1]]}}},{"id":"lB8OmsKd/JaKSIxec","uris":["http://zotero.org/users/2529419/items/SXPS5PRB"],"uri":["http://zotero.org/users/2529419/items/SXPS5PRB"],"itemData":{"id":"jHC8l8jH/pb79fwnD","type":"article-journal","title":"Black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J."}],"issued":{"date-parts":[["2019"]]}}}],"schema":"https://github.com/citation-style-language/schema/raw/master/csl-citation.json"} </w:instrText>
      </w:r>
      <w:r w:rsidR="00B0619D">
        <w:rPr>
          <w:lang w:val="en-US"/>
        </w:rPr>
        <w:fldChar w:fldCharType="separate"/>
      </w:r>
      <w:r w:rsidR="00A01347" w:rsidRPr="00A01347">
        <w:t>(allowing hotspots to persist through time; Ward et al. 2015, Thorson et al. 2015, Anderson and Ward 2019)</w:t>
      </w:r>
      <w:r w:rsidR="00B0619D">
        <w:rPr>
          <w:lang w:val="en-US"/>
        </w:rPr>
        <w:fldChar w:fldCharType="end"/>
      </w:r>
      <w:r w:rsidRPr="00C2183A">
        <w:rPr>
          <w:lang w:val="en-US"/>
        </w:rPr>
        <w:t xml:space="preserve">. </w:t>
      </w:r>
      <w:r w:rsidR="007730D8" w:rsidRPr="00C2183A">
        <w:rPr>
          <w:lang w:val="en-US"/>
        </w:rPr>
        <w:t xml:space="preserve">Previous applications </w:t>
      </w:r>
      <w:r w:rsidR="0089470C" w:rsidRPr="00C2183A">
        <w:rPr>
          <w:lang w:val="en-US"/>
        </w:rPr>
        <w:t xml:space="preserve">to marine fishes </w:t>
      </w:r>
      <w:r w:rsidR="007730D8" w:rsidRPr="00C2183A">
        <w:rPr>
          <w:lang w:val="en-US"/>
        </w:rPr>
        <w:t xml:space="preserve">have either used a delta-GLMM framework to model presence-absence and positive catch rates separately </w:t>
      </w:r>
      <w:r w:rsidR="00B0619D">
        <w:rPr>
          <w:lang w:val="en-US"/>
        </w:rPr>
        <w:fldChar w:fldCharType="begin"/>
      </w:r>
      <w:r w:rsidR="00A01347">
        <w:rPr>
          <w:lang w:val="en-US"/>
        </w:rPr>
        <w:instrText xml:space="preserve"> ADDIN ZOTERO_ITEM CSL_CITATION {"citationID":"FAtITXHc","properties":{"formattedCitation":"(Thorson et al. 2015)","plainCitation":"(Thorson et al. 2015)","noteIndex":0},"citationItems":[{"id":"lB8OmsKd/5a2cTRfy","uris":["http://zotero.org/users/2529419/items/PCF4QQP6"],"uri":["http://zotero.org/users/2529419/items/PCF4QQP6"],"itemData":{"id":"jHC8l8jH/WFMP8cuG","type":"article-journal","title":"Geostatistical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r w:rsidR="00B0619D">
        <w:rPr>
          <w:lang w:val="en-US"/>
        </w:rPr>
        <w:fldChar w:fldCharType="separate"/>
      </w:r>
      <w:r w:rsidR="00A01347" w:rsidRPr="00A01347">
        <w:t>(Thorson et al. 2015)</w:t>
      </w:r>
      <w:r w:rsidR="00B0619D">
        <w:rPr>
          <w:lang w:val="en-US"/>
        </w:rPr>
        <w:fldChar w:fldCharType="end"/>
      </w:r>
      <w:r w:rsidR="00B0619D">
        <w:rPr>
          <w:lang w:val="en-US"/>
        </w:rPr>
        <w:t xml:space="preserve"> </w:t>
      </w:r>
      <w:r w:rsidR="007730D8" w:rsidRPr="00C2183A">
        <w:rPr>
          <w:lang w:val="en-US"/>
        </w:rPr>
        <w:t xml:space="preserve">or a Tweedie distribution to model total variation in </w:t>
      </w:r>
      <w:r w:rsidR="00DD4113" w:rsidRPr="00C2183A">
        <w:rPr>
          <w:lang w:val="en-US"/>
        </w:rPr>
        <w:t>density</w:t>
      </w:r>
      <w:r w:rsidR="00D766A8" w:rsidRPr="00C2183A">
        <w:rPr>
          <w:lang w:val="en-US"/>
        </w:rPr>
        <w:t xml:space="preserve"> </w:t>
      </w:r>
      <w:r w:rsidR="00045217" w:rsidRPr="00C2183A">
        <w:rPr>
          <w:lang w:val="en-US"/>
        </w:rPr>
        <w:fldChar w:fldCharType="begin"/>
      </w:r>
      <w:r w:rsidR="00B0619D">
        <w:rPr>
          <w:lang w:val="en-US"/>
        </w:rPr>
        <w:instrText xml:space="preserve"> ADDIN ZOTERO_ITEM CSL_CITATION {"citationID":"6eOnFTzk","properties":{"formattedCitation":"(Anderson et al. 2019)","plainCitation":"(Anderson et al. 2019)","noteIndex":0},"citationItems":[{"id":16173,"uris":["http://zotero.org/users/6342351/items/K9UB9E6T"],"uri":["http://zotero.org/users/6342351/items/K9UB9E6T"],"itemData":{"id":16173,"type":"article-journal","container-title":"DFO Can. Sci. Advis. Sec. Res. Doc.","title":"A reproducible data synopsis for over 100 species of British Columbia groundfish","volume":"2019/041 http://www.dfo-mpo.gc.ca/csas-sccs/Publications/ResDocs-DocRech/2019/2019_041-eng.html","author":[{"family":"Anderson","given":"S. C."},{"family":"Keppel","given":"E. A."},{"family":"Edwards","given":"A. M."}],"issued":{"date-parts":[["2019"]]}}}],"schema":"https://github.com/citation-style-language/schema/raw/master/csl-citation.json"} </w:instrText>
      </w:r>
      <w:r w:rsidR="00045217" w:rsidRPr="00C2183A">
        <w:rPr>
          <w:lang w:val="en-US"/>
        </w:rPr>
        <w:fldChar w:fldCharType="separate"/>
      </w:r>
      <w:r w:rsidR="00A01347" w:rsidRPr="00A01347">
        <w:t>(Anderson et al. 2019)</w:t>
      </w:r>
      <w:r w:rsidR="00045217" w:rsidRPr="00C2183A">
        <w:rPr>
          <w:lang w:val="en-US"/>
        </w:rPr>
        <w:fldChar w:fldCharType="end"/>
      </w:r>
      <w:r w:rsidR="007730D8" w:rsidRPr="00C2183A">
        <w:rPr>
          <w:lang w:val="en-US"/>
        </w:rPr>
        <w:t xml:space="preserve">. </w:t>
      </w:r>
    </w:p>
    <w:p w14:paraId="03C2E8ED" w14:textId="32F75749" w:rsidR="00CB4A97" w:rsidRPr="00C2183A" w:rsidRDefault="002D09CF" w:rsidP="00D26510">
      <w:pPr>
        <w:spacing w:after="120" w:line="480" w:lineRule="auto"/>
        <w:rPr>
          <w:rFonts w:eastAsiaTheme="minorEastAsia"/>
          <w:lang w:val="en-US"/>
        </w:rPr>
      </w:pPr>
      <w:r w:rsidRPr="00C2183A">
        <w:rPr>
          <w:lang w:val="en-US"/>
        </w:rPr>
        <w:tab/>
        <w:t xml:space="preserve">Within </w:t>
      </w:r>
      <w:r w:rsidR="00CB4A97" w:rsidRPr="00C2183A">
        <w:rPr>
          <w:lang w:val="en-US"/>
        </w:rPr>
        <w:t xml:space="preserve">this </w:t>
      </w:r>
      <w:r w:rsidRPr="00C2183A">
        <w:rPr>
          <w:lang w:val="en-US"/>
        </w:rPr>
        <w:t xml:space="preserve">GLMM framework, non-stationary changes in the spatial predictions through time can only be modeled with inclusion of </w:t>
      </w:r>
      <w:ins w:id="586" w:author="Lewis Barnett" w:date="2020-06-16T14:25:00Z">
        <w:r w:rsidR="003C0549" w:rsidRPr="00C2183A">
          <w:rPr>
            <w:lang w:val="en-US"/>
          </w:rPr>
          <w:t xml:space="preserve">dynamic </w:t>
        </w:r>
      </w:ins>
      <w:r w:rsidRPr="00C2183A">
        <w:rPr>
          <w:lang w:val="en-US"/>
        </w:rPr>
        <w:t xml:space="preserve">covariates, or by modeling spatiotemporal variability </w:t>
      </w:r>
      <w:r w:rsidR="00CB4A97" w:rsidRPr="00C2183A">
        <w:rPr>
          <w:lang w:val="en-US"/>
        </w:rPr>
        <w:t xml:space="preserve">as </w:t>
      </w:r>
      <w:r w:rsidRPr="00C2183A">
        <w:rPr>
          <w:lang w:val="en-US"/>
        </w:rPr>
        <w:t xml:space="preserve">an autoregressive spatial process through time. </w:t>
      </w:r>
      <w:ins w:id="587" w:author="Lewis Barnett" w:date="2020-06-16T14:25:00Z">
        <w:r w:rsidR="003C0549" w:rsidRPr="00C2183A">
          <w:rPr>
            <w:lang w:val="en-US"/>
          </w:rPr>
          <w:t xml:space="preserve">While inclusion of covariates can </w:t>
        </w:r>
      </w:ins>
      <w:ins w:id="588" w:author="Lewis Barnett" w:date="2020-06-16T14:26:00Z">
        <w:r w:rsidR="003C0549" w:rsidRPr="00C2183A">
          <w:rPr>
            <w:lang w:val="en-US"/>
          </w:rPr>
          <w:t>improve predictive performance in some cases</w:t>
        </w:r>
      </w:ins>
      <w:r w:rsidR="00E266C1">
        <w:rPr>
          <w:lang w:val="en-US"/>
        </w:rPr>
        <w:t xml:space="preserve"> </w:t>
      </w:r>
      <w:r w:rsidR="00E266C1">
        <w:rPr>
          <w:lang w:val="en-US"/>
        </w:rPr>
        <w:fldChar w:fldCharType="begin"/>
      </w:r>
      <w:r w:rsidR="00A01347">
        <w:rPr>
          <w:lang w:val="en-US"/>
        </w:rPr>
        <w:instrText xml:space="preserve"> ADDIN ZOTERO_ITEM CSL_CITATION {"citationID":"hnjaGbBX","properties":{"formattedCitation":"(e.g., Shelton et al. 2014, Johnson et al. 2019)","plainCitation":"(e.g., Shelton et al. 2014, Johnson et al. 2019)","noteIndex":0},"citationItems":[{"id":"lB8OmsKd/vYxhzx5b","uris":["http://zotero.org/users/2529419/items/3URC5K6B"],"uri":["http://zotero.org/users/2529419/items/3URC5K6B"],"itemData":{"id":"jHC8l8jH/pO6hErO6","type":"article-journal","title":"Spatial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E."}],"issued":{"date-parts":[["2014",7,8]]}},"prefix":"e.g., "},{"id":1434,"uris":["http://zotero.org/users/6342351/items/UTEE7X88"],"uri":["http://zotero.org/users/6342351/items/UTEE7X88"],"itemData":{"id":1434,"type":"article-journal","abstract":"There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longitude.","container-title":"Fisheries Research","DOI":"10.1016/j.fishres.2019.04.004","ISSN":"0165-7836","page":"126-137","title":"Investigating the Value of Including Depth during Spatiotemporal Index Standardization","volume":"216","author":[{"family":"Johnson","given":"Kelli F."},{"family":"Thorson","given":"James T."},{"family":"Punt","given":"André E."}],"issued":{"date-parts":[["2019",8]]}}}],"schema":"https://github.com/citation-style-language/schema/raw/master/csl-citation.json"} </w:instrText>
      </w:r>
      <w:r w:rsidR="00E266C1">
        <w:rPr>
          <w:lang w:val="en-US"/>
        </w:rPr>
        <w:fldChar w:fldCharType="separate"/>
      </w:r>
      <w:r w:rsidR="00A01347" w:rsidRPr="00A01347">
        <w:t>(e.g., Shelton et al. 2014, Johnson et al. 2019)</w:t>
      </w:r>
      <w:r w:rsidR="00E266C1">
        <w:rPr>
          <w:lang w:val="en-US"/>
        </w:rPr>
        <w:fldChar w:fldCharType="end"/>
      </w:r>
      <w:ins w:id="589" w:author="Lewis Barnett" w:date="2020-06-16T14:26:00Z">
        <w:r w:rsidR="003C0549" w:rsidRPr="00C2183A">
          <w:rPr>
            <w:lang w:val="en-US"/>
          </w:rPr>
          <w:t xml:space="preserve">, </w:t>
        </w:r>
      </w:ins>
      <w:ins w:id="590" w:author="Lewis Barnett" w:date="2020-06-16T14:30:00Z">
        <w:r w:rsidR="004E72C8" w:rsidRPr="00C2183A">
          <w:rPr>
            <w:lang w:val="en-US"/>
          </w:rPr>
          <w:t xml:space="preserve">this requires additional data and can introduce new challenges associated with finding the most appropriate form of the covariate effect, thus </w:t>
        </w:r>
      </w:ins>
      <w:ins w:id="591" w:author="Lewis Barnett" w:date="2020-06-16T14:33:00Z">
        <w:r w:rsidR="00A46726" w:rsidRPr="00C2183A">
          <w:rPr>
            <w:lang w:val="en-US"/>
          </w:rPr>
          <w:t xml:space="preserve">for generality and simplicity </w:t>
        </w:r>
      </w:ins>
      <w:ins w:id="592" w:author="Lewis Barnett" w:date="2020-06-16T14:29:00Z">
        <w:r w:rsidR="004E72C8" w:rsidRPr="00C2183A">
          <w:rPr>
            <w:lang w:val="en-US"/>
          </w:rPr>
          <w:t xml:space="preserve">we focus here </w:t>
        </w:r>
      </w:ins>
      <w:ins w:id="593" w:author="Lewis Barnett" w:date="2020-06-16T14:33:00Z">
        <w:r w:rsidR="00A46726" w:rsidRPr="00C2183A">
          <w:rPr>
            <w:lang w:val="en-US"/>
          </w:rPr>
          <w:t xml:space="preserve">primarily </w:t>
        </w:r>
      </w:ins>
      <w:ins w:id="594" w:author="Lewis Barnett" w:date="2020-06-16T14:29:00Z">
        <w:r w:rsidR="004E72C8" w:rsidRPr="00C2183A">
          <w:rPr>
            <w:lang w:val="en-US"/>
          </w:rPr>
          <w:t xml:space="preserve">on a latent variable approach </w:t>
        </w:r>
      </w:ins>
      <w:ins w:id="595" w:author="Lewis Barnett" w:date="2020-06-16T14:31:00Z">
        <w:r w:rsidR="004E72C8" w:rsidRPr="00C2183A">
          <w:rPr>
            <w:lang w:val="en-US"/>
          </w:rPr>
          <w:t>for</w:t>
        </w:r>
      </w:ins>
      <w:ins w:id="596" w:author="Lewis Barnett" w:date="2020-06-16T14:32:00Z">
        <w:r w:rsidR="00A46726" w:rsidRPr="00C2183A">
          <w:rPr>
            <w:lang w:val="en-US"/>
          </w:rPr>
          <w:t xml:space="preserve"> describing patterns </w:t>
        </w:r>
      </w:ins>
      <w:ins w:id="597" w:author="Lewis Barnett" w:date="2020-06-16T14:34:00Z">
        <w:r w:rsidR="00A46726" w:rsidRPr="00C2183A">
          <w:rPr>
            <w:lang w:val="en-US"/>
          </w:rPr>
          <w:t>in spatial</w:t>
        </w:r>
      </w:ins>
      <w:ins w:id="598" w:author="Lewis.Barnett" w:date="2020-06-23T14:56:00Z">
        <w:r w:rsidR="00087449" w:rsidRPr="00C2183A">
          <w:rPr>
            <w:lang w:val="en-US"/>
          </w:rPr>
          <w:t>ly explicit</w:t>
        </w:r>
      </w:ins>
      <w:ins w:id="599" w:author="Lewis.Barnett" w:date="2020-06-23T14:57:00Z">
        <w:r w:rsidR="00087449" w:rsidRPr="00C2183A">
          <w:rPr>
            <w:lang w:val="en-US"/>
          </w:rPr>
          <w:t xml:space="preserve"> temporal</w:t>
        </w:r>
      </w:ins>
      <w:ins w:id="600" w:author="Lewis Barnett" w:date="2020-06-16T14:34:00Z">
        <w:r w:rsidR="00A46726" w:rsidRPr="00C2183A">
          <w:rPr>
            <w:lang w:val="en-US"/>
          </w:rPr>
          <w:t xml:space="preserve"> </w:t>
        </w:r>
        <w:r w:rsidR="00A46726" w:rsidRPr="00C2183A">
          <w:rPr>
            <w:lang w:val="en-US"/>
          </w:rPr>
          <w:lastRenderedPageBreak/>
          <w:t xml:space="preserve">trends </w:t>
        </w:r>
      </w:ins>
      <w:ins w:id="601" w:author="Lewis.Barnett" w:date="2020-06-23T14:57:00Z">
        <w:r w:rsidR="00087449" w:rsidRPr="00C2183A">
          <w:rPr>
            <w:lang w:val="en-US"/>
          </w:rPr>
          <w:t xml:space="preserve">(hereafter local trends) </w:t>
        </w:r>
      </w:ins>
      <w:ins w:id="602" w:author="Lewis Barnett" w:date="2020-06-16T14:32:00Z">
        <w:r w:rsidR="00A46726" w:rsidRPr="00C2183A">
          <w:rPr>
            <w:lang w:val="en-US"/>
          </w:rPr>
          <w:t>rather than directly inferring their drivers</w:t>
        </w:r>
      </w:ins>
      <w:ins w:id="603" w:author="Lewis Barnett" w:date="2020-06-16T14:31:00Z">
        <w:r w:rsidR="00A46726" w:rsidRPr="00C2183A">
          <w:rPr>
            <w:lang w:val="en-US"/>
          </w:rPr>
          <w:t xml:space="preserve">. </w:t>
        </w:r>
      </w:ins>
      <w:r w:rsidR="00623C01" w:rsidRPr="00C2183A">
        <w:rPr>
          <w:lang w:val="en-US"/>
        </w:rPr>
        <w:t xml:space="preserve">Estimates of </w:t>
      </w:r>
      <w:del w:id="604" w:author="Lewis.Barnett" w:date="2020-06-23T14:58:00Z">
        <w:r w:rsidR="00623C01" w:rsidRPr="00C2183A" w:rsidDel="00087449">
          <w:rPr>
            <w:lang w:val="en-US"/>
          </w:rPr>
          <w:delText>spatial trend</w:delText>
        </w:r>
      </w:del>
      <w:ins w:id="605" w:author="Lewis.Barnett" w:date="2020-06-23T14:58:00Z">
        <w:r w:rsidR="00087449" w:rsidRPr="00C2183A">
          <w:rPr>
            <w:lang w:val="en-US"/>
          </w:rPr>
          <w:t>local trend</w:t>
        </w:r>
      </w:ins>
      <w:r w:rsidR="00623C01" w:rsidRPr="00C2183A">
        <w:rPr>
          <w:lang w:val="en-US"/>
        </w:rPr>
        <w:t>s may be derived from spatial and</w:t>
      </w:r>
      <w:r w:rsidR="00A41796" w:rsidRPr="00C2183A">
        <w:rPr>
          <w:lang w:val="en-US"/>
        </w:rPr>
        <w:t xml:space="preserve"> spatiotemporal </w:t>
      </w:r>
      <w:proofErr w:type="gramStart"/>
      <w:r w:rsidR="00A41796" w:rsidRPr="00C2183A">
        <w:rPr>
          <w:lang w:val="en-US"/>
        </w:rPr>
        <w:t>fields</w:t>
      </w:r>
      <w:proofErr w:type="gramEnd"/>
      <w:r w:rsidR="00A41796" w:rsidRPr="00C2183A">
        <w:rPr>
          <w:lang w:val="en-US"/>
        </w:rPr>
        <w:t xml:space="preserve"> post-hoc; however,</w:t>
      </w:r>
      <w:r w:rsidR="00623C01" w:rsidRPr="00C2183A">
        <w:rPr>
          <w:lang w:val="en-US"/>
        </w:rPr>
        <w:t xml:space="preserve"> </w:t>
      </w:r>
      <w:r w:rsidR="00A41796" w:rsidRPr="00C2183A">
        <w:rPr>
          <w:lang w:val="en-US"/>
        </w:rPr>
        <w:t>such post-hoc estimation</w:t>
      </w:r>
      <w:r w:rsidR="00623C01" w:rsidRPr="00C2183A">
        <w:rPr>
          <w:lang w:val="en-US"/>
        </w:rPr>
        <w:t xml:space="preserve"> results in biases (Fig. S1)</w:t>
      </w:r>
      <w:r w:rsidR="00A41796" w:rsidRPr="00C2183A">
        <w:rPr>
          <w:lang w:val="en-US"/>
        </w:rPr>
        <w:t>, specifically a low bias caused by partial pooling, which effectively pulls the intercept deviations toward the mean</w:t>
      </w:r>
      <w:r w:rsidR="00623C01" w:rsidRPr="00C2183A">
        <w:rPr>
          <w:lang w:val="en-US"/>
        </w:rPr>
        <w:t xml:space="preserve">. </w:t>
      </w:r>
      <w:r w:rsidRPr="00C2183A">
        <w:rPr>
          <w:lang w:val="en-US"/>
        </w:rPr>
        <w:t xml:space="preserve">To explicitly account for non-stationary trends in densities, we </w:t>
      </w:r>
      <w:r w:rsidR="0089470C" w:rsidRPr="00C2183A">
        <w:rPr>
          <w:lang w:val="en-US"/>
        </w:rPr>
        <w:t>extend</w:t>
      </w:r>
      <w:r w:rsidRPr="00C2183A">
        <w:rPr>
          <w:lang w:val="en-US"/>
        </w:rPr>
        <w:t xml:space="preserve"> the above framework to include a trend parameter as an additional spatial </w:t>
      </w:r>
      <w:r w:rsidR="007529C1" w:rsidRPr="00C2183A">
        <w:rPr>
          <w:lang w:val="en-US"/>
        </w:rPr>
        <w:t xml:space="preserve">random </w:t>
      </w:r>
      <w:r w:rsidRPr="00C2183A">
        <w:rPr>
          <w:lang w:val="en-US"/>
        </w:rPr>
        <w:t>field</w:t>
      </w:r>
      <w:r w:rsidR="007529C1" w:rsidRPr="00C2183A">
        <w:rPr>
          <w:lang w:val="en-US"/>
        </w:rPr>
        <w:t xml:space="preserve"> for the slopes over time</w:t>
      </w:r>
      <w:r w:rsidR="008A2168" w:rsidRPr="00C2183A">
        <w:rPr>
          <w:lang w:val="en-US"/>
        </w:rPr>
        <w:t xml:space="preserve"> </w:t>
      </w:r>
      <w:r w:rsidR="008A2168" w:rsidRPr="00C2183A">
        <w:rPr>
          <w:rFonts w:eastAsiaTheme="minorEastAsia"/>
          <w:lang w:val="en-US"/>
        </w:rPr>
        <w:t xml:space="preserve">(in the simplest case, each value in the field represents the spatially-explicit linear trend of the response over the </w:t>
      </w:r>
      <w:del w:id="606" w:author="Lewis Barnett" w:date="2020-06-16T15:28:00Z">
        <w:r w:rsidR="008A2168" w:rsidRPr="00C2183A" w:rsidDel="0057481F">
          <w:rPr>
            <w:rFonts w:eastAsiaTheme="minorEastAsia"/>
            <w:lang w:val="en-US"/>
          </w:rPr>
          <w:delText xml:space="preserve">entire </w:delText>
        </w:r>
      </w:del>
      <w:ins w:id="607" w:author="Lewis Barnett" w:date="2020-06-16T15:28:00Z">
        <w:r w:rsidR="0057481F" w:rsidRPr="00C2183A">
          <w:rPr>
            <w:rFonts w:eastAsiaTheme="minorEastAsia"/>
            <w:lang w:val="en-US"/>
          </w:rPr>
          <w:t xml:space="preserve">modeled </w:t>
        </w:r>
      </w:ins>
      <w:r w:rsidR="008A2168" w:rsidRPr="00C2183A">
        <w:rPr>
          <w:rFonts w:eastAsiaTheme="minorEastAsia"/>
          <w:lang w:val="en-US"/>
        </w:rPr>
        <w:t xml:space="preserve">time </w:t>
      </w:r>
      <w:del w:id="608" w:author="Lewis Barnett" w:date="2020-06-16T15:28:00Z">
        <w:r w:rsidR="008A2168" w:rsidRPr="00C2183A" w:rsidDel="0057481F">
          <w:rPr>
            <w:rFonts w:eastAsiaTheme="minorEastAsia"/>
            <w:lang w:val="en-US"/>
          </w:rPr>
          <w:delText>series</w:delText>
        </w:r>
      </w:del>
      <w:ins w:id="609" w:author="Lewis Barnett" w:date="2020-06-16T15:28:00Z">
        <w:r w:rsidR="0057481F" w:rsidRPr="00C2183A">
          <w:rPr>
            <w:rFonts w:eastAsiaTheme="minorEastAsia"/>
            <w:lang w:val="en-US"/>
          </w:rPr>
          <w:t>period</w:t>
        </w:r>
      </w:ins>
      <w:r w:rsidR="008A2168" w:rsidRPr="00C2183A">
        <w:rPr>
          <w:rFonts w:eastAsiaTheme="minorEastAsia"/>
          <w:lang w:val="en-US"/>
        </w:rPr>
        <w:t>)</w:t>
      </w:r>
      <w:r w:rsidRPr="00C2183A">
        <w:rPr>
          <w:lang w:val="en-US"/>
        </w:rPr>
        <w:t xml:space="preserve">. Extending the model above, this becomes </w:t>
      </w:r>
    </w:p>
    <w:p w14:paraId="66BADD85" w14:textId="4B366563" w:rsidR="00CB4A97" w:rsidRPr="00C2183A" w:rsidRDefault="002D09CF" w:rsidP="00D26510">
      <w:pPr>
        <w:spacing w:after="120" w:line="480" w:lineRule="auto"/>
        <w:jc w:val="center"/>
        <w:rPr>
          <w:rFonts w:eastAsiaTheme="minorEastAsia"/>
          <w:lang w:val="en-US"/>
        </w:rPr>
      </w:pPr>
      <m:oMath>
        <m:r>
          <w:del w:id="610" w:author="Lewis.Barnett" w:date="2020-07-02T14:25:00Z">
            <w:rPr>
              <w:rFonts w:ascii="Cambria Math" w:hAnsi="Cambria Math"/>
              <w:lang w:val="en-US"/>
            </w:rPr>
            <m:t>g</m:t>
          </w:del>
        </m:r>
        <m:d>
          <m:dPr>
            <m:ctrlPr>
              <w:del w:id="611" w:author="Lewis.Barnett" w:date="2020-07-02T14:25:00Z">
                <w:rPr>
                  <w:rFonts w:ascii="Cambria Math" w:hAnsi="Cambria Math"/>
                  <w:i/>
                  <w:lang w:val="en-US"/>
                </w:rPr>
              </w:del>
            </m:ctrlPr>
          </m:dPr>
          <m:e>
            <m:sSub>
              <m:sSubPr>
                <m:ctrlPr>
                  <w:del w:id="612" w:author="Lewis.Barnett" w:date="2020-07-02T14:25:00Z">
                    <w:rPr>
                      <w:rFonts w:ascii="Cambria Math" w:hAnsi="Cambria Math"/>
                      <w:i/>
                      <w:lang w:val="en-US"/>
                    </w:rPr>
                  </w:del>
                </m:ctrlPr>
              </m:sSubPr>
              <m:e>
                <m:r>
                  <w:del w:id="613" w:author="Lewis.Barnett" w:date="2020-07-02T14:25:00Z">
                    <w:rPr>
                      <w:rFonts w:ascii="Cambria Math" w:hAnsi="Cambria Math"/>
                      <w:lang w:val="en-US"/>
                    </w:rPr>
                    <m:t>u</m:t>
                  </w:del>
                </m:r>
              </m:e>
              <m:sub>
                <m:r>
                  <w:del w:id="614" w:author="Lewis.Barnett" w:date="2020-07-02T14:25:00Z">
                    <w:rPr>
                      <w:rFonts w:ascii="Cambria Math" w:hAnsi="Cambria Math"/>
                      <w:lang w:val="en-US"/>
                    </w:rPr>
                    <m:t>s,t</m:t>
                  </w:del>
                </m:r>
              </m:sub>
            </m:sSub>
          </m:e>
        </m:d>
        <m:r>
          <w:del w:id="615" w:author="Lewis.Barnett" w:date="2020-07-02T14:25:00Z">
            <w:rPr>
              <w:rFonts w:ascii="Cambria Math" w:hAnsi="Cambria Math"/>
              <w:lang w:val="en-US"/>
            </w:rPr>
            <m:t>=</m:t>
          </w:del>
        </m:r>
        <m:sSub>
          <m:sSubPr>
            <m:ctrlPr>
              <w:del w:id="616" w:author="Lewis.Barnett" w:date="2020-07-02T14:25:00Z">
                <w:rPr>
                  <w:rFonts w:ascii="Cambria Math" w:hAnsi="Cambria Math"/>
                  <w:i/>
                  <w:lang w:val="en-US"/>
                </w:rPr>
              </w:del>
            </m:ctrlPr>
          </m:sSubPr>
          <m:e>
            <m:r>
              <w:del w:id="617" w:author="Lewis.Barnett" w:date="2020-07-02T14:25:00Z">
                <m:rPr>
                  <m:sty m:val="bi"/>
                </m:rPr>
                <w:rPr>
                  <w:rFonts w:ascii="Cambria Math" w:hAnsi="Cambria Math"/>
                  <w:lang w:val="en-US"/>
                </w:rPr>
                <m:t>X</m:t>
              </w:del>
            </m:r>
          </m:e>
          <m:sub>
            <m:r>
              <w:del w:id="618" w:author="Lewis.Barnett" w:date="2020-07-02T14:25:00Z">
                <w:rPr>
                  <w:rFonts w:ascii="Cambria Math" w:hAnsi="Cambria Math"/>
                  <w:lang w:val="en-US"/>
                </w:rPr>
                <m:t>s,t</m:t>
              </w:del>
            </m:r>
          </m:sub>
        </m:sSub>
        <m:r>
          <w:del w:id="619" w:author="Lewis.Barnett" w:date="2020-07-02T14:25:00Z">
            <m:rPr>
              <m:sty m:val="bi"/>
            </m:rPr>
            <w:rPr>
              <w:rFonts w:ascii="Cambria Math" w:hAnsi="Cambria Math"/>
              <w:lang w:val="en-US"/>
            </w:rPr>
            <m:t>b</m:t>
          </w:del>
        </m:r>
        <m:r>
          <w:del w:id="620" w:author="Lewis.Barnett" w:date="2020-07-02T14:25:00Z">
            <w:rPr>
              <w:rFonts w:ascii="Cambria Math" w:hAnsi="Cambria Math"/>
              <w:lang w:val="en-US"/>
            </w:rPr>
            <m:t>+</m:t>
          </w:del>
        </m:r>
        <m:sSub>
          <m:sSubPr>
            <m:ctrlPr>
              <w:del w:id="621" w:author="Lewis.Barnett" w:date="2020-07-02T14:25:00Z">
                <w:rPr>
                  <w:rFonts w:ascii="Cambria Math" w:hAnsi="Cambria Math"/>
                  <w:i/>
                  <w:lang w:val="en-US"/>
                </w:rPr>
              </w:del>
            </m:ctrlPr>
          </m:sSubPr>
          <m:e>
            <m:sSub>
              <m:sSubPr>
                <m:ctrlPr>
                  <w:del w:id="622" w:author="Lewis.Barnett" w:date="2020-07-02T14:25:00Z">
                    <w:rPr>
                      <w:rFonts w:ascii="Cambria Math" w:hAnsi="Cambria Math"/>
                      <w:i/>
                      <w:lang w:val="en-US"/>
                    </w:rPr>
                  </w:del>
                </m:ctrlPr>
              </m:sSubPr>
              <m:e>
                <m:r>
                  <w:del w:id="623" w:author="Lewis.Barnett" w:date="2020-07-02T14:25:00Z">
                    <w:rPr>
                      <w:rFonts w:ascii="Cambria Math" w:hAnsi="Cambria Math"/>
                      <w:lang w:val="en-US"/>
                    </w:rPr>
                    <m:t>ω</m:t>
                  </w:del>
                </m:r>
              </m:e>
              <m:sub>
                <m:r>
                  <w:del w:id="624" w:author="Lewis.Barnett" w:date="2020-07-02T14:25:00Z">
                    <w:rPr>
                      <w:rFonts w:ascii="Cambria Math" w:hAnsi="Cambria Math"/>
                      <w:lang w:val="en-US"/>
                    </w:rPr>
                    <m:t>s</m:t>
                  </w:del>
                </m:r>
              </m:sub>
            </m:sSub>
            <m:r>
              <w:del w:id="625" w:author="Lewis.Barnett" w:date="2020-07-02T14:25:00Z">
                <w:rPr>
                  <w:rFonts w:ascii="Cambria Math" w:hAnsi="Cambria Math"/>
                  <w:lang w:val="en-US"/>
                </w:rPr>
                <m:t>+</m:t>
              </w:del>
            </m:r>
            <m:r>
              <w:ins w:id="626" w:author="Sean Anderson" w:date="2020-06-30T15:04:00Z">
                <w:del w:id="627" w:author="Lewis.Barnett" w:date="2020-07-02T14:25:00Z">
                  <w:rPr>
                    <w:rFonts w:ascii="Cambria Math" w:hAnsi="Cambria Math"/>
                    <w:lang w:val="en-US"/>
                  </w:rPr>
                  <m:t>ϵ</m:t>
                </w:del>
              </w:ins>
            </m:r>
            <m:r>
              <w:del w:id="628" w:author="Lewis.Barnett" w:date="2020-07-02T14:25:00Z">
                <w:rPr>
                  <w:rFonts w:ascii="Cambria Math" w:hAnsi="Cambria Math"/>
                  <w:lang w:val="en-US"/>
                </w:rPr>
                <m:t>γ</m:t>
              </w:del>
            </m:r>
          </m:e>
          <m:sub>
            <m:r>
              <w:del w:id="629" w:author="Lewis.Barnett" w:date="2020-07-02T14:25:00Z">
                <w:rPr>
                  <w:rFonts w:ascii="Cambria Math" w:hAnsi="Cambria Math"/>
                  <w:lang w:val="en-US"/>
                </w:rPr>
                <m:t>s,t</m:t>
              </w:del>
            </m:r>
          </m:sub>
        </m:sSub>
        <m:r>
          <w:del w:id="630" w:author="Lewis.Barnett" w:date="2020-07-02T14:25:00Z">
            <w:rPr>
              <w:rFonts w:ascii="Cambria Math" w:eastAsiaTheme="minorEastAsia" w:hAnsi="Cambria Math"/>
              <w:lang w:val="en-US"/>
            </w:rPr>
            <m:t>+</m:t>
          </w:del>
        </m:r>
        <m:sSub>
          <m:sSubPr>
            <m:ctrlPr>
              <w:del w:id="631" w:author="Lewis.Barnett" w:date="2020-07-02T14:25:00Z">
                <w:rPr>
                  <w:rFonts w:ascii="Cambria Math" w:eastAsiaTheme="minorEastAsia" w:hAnsi="Cambria Math"/>
                  <w:i/>
                  <w:lang w:val="en-US"/>
                </w:rPr>
              </w:del>
            </m:ctrlPr>
          </m:sSubPr>
          <m:e>
            <m:r>
              <w:del w:id="632" w:author="Lewis.Barnett" w:date="2020-07-02T14:25:00Z">
                <w:rPr>
                  <w:rFonts w:ascii="Cambria Math" w:eastAsiaTheme="minorEastAsia" w:hAnsi="Cambria Math"/>
                  <w:lang w:val="en-US"/>
                </w:rPr>
                <m:t>t∙</m:t>
              </w:del>
            </m:r>
            <m:r>
              <w:ins w:id="633" w:author="Sean Anderson" w:date="2020-06-30T15:04:00Z">
                <w:del w:id="634" w:author="Lewis.Barnett" w:date="2020-07-02T14:25:00Z">
                  <w:rPr>
                    <w:rFonts w:ascii="Cambria Math" w:eastAsiaTheme="minorEastAsia" w:hAnsi="Cambria Math"/>
                    <w:lang w:val="en-US"/>
                  </w:rPr>
                  <m:t>ζ</m:t>
                </w:del>
              </w:ins>
            </m:r>
            <m:r>
              <w:del w:id="635" w:author="Lewis.Barnett" w:date="2020-07-02T14:25:00Z">
                <w:rPr>
                  <w:rFonts w:ascii="Cambria Math" w:eastAsiaTheme="minorEastAsia" w:hAnsi="Cambria Math"/>
                  <w:lang w:val="en-US"/>
                </w:rPr>
                <m:t>z</m:t>
              </w:del>
            </m:r>
          </m:e>
          <m:sub>
            <m:r>
              <w:del w:id="636" w:author="Lewis.Barnett" w:date="2020-07-02T14:25:00Z">
                <w:rPr>
                  <w:rFonts w:ascii="Cambria Math" w:eastAsiaTheme="minorEastAsia" w:hAnsi="Cambria Math"/>
                  <w:lang w:val="en-US"/>
                </w:rPr>
                <m:t>s</m:t>
              </w:del>
            </m:r>
          </m:sub>
        </m:sSub>
      </m:oMath>
      <w:r w:rsidRPr="00C2183A">
        <w:rPr>
          <w:rFonts w:eastAsiaTheme="minorEastAsia"/>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637" w:author="Lewis.Barnett" w:date="2020-07-02T14:24:00Z">
          <w:tblPr>
            <w:tblStyle w:val="TableGrid"/>
            <w:tblW w:w="0" w:type="auto"/>
            <w:tblLook w:val="04A0" w:firstRow="1" w:lastRow="0" w:firstColumn="1" w:lastColumn="0" w:noHBand="0" w:noVBand="1"/>
          </w:tblPr>
        </w:tblPrChange>
      </w:tblPr>
      <w:tblGrid>
        <w:gridCol w:w="895"/>
        <w:gridCol w:w="7650"/>
        <w:gridCol w:w="805"/>
        <w:tblGridChange w:id="638">
          <w:tblGrid>
            <w:gridCol w:w="3116"/>
            <w:gridCol w:w="3117"/>
            <w:gridCol w:w="3117"/>
          </w:tblGrid>
        </w:tblGridChange>
      </w:tblGrid>
      <w:tr w:rsidR="001B606D" w14:paraId="6BDF9109" w14:textId="77777777" w:rsidTr="001B606D">
        <w:trPr>
          <w:ins w:id="639" w:author="Lewis.Barnett" w:date="2020-07-02T14:17:00Z"/>
        </w:trPr>
        <w:tc>
          <w:tcPr>
            <w:tcW w:w="895" w:type="dxa"/>
            <w:tcPrChange w:id="640" w:author="Lewis.Barnett" w:date="2020-07-02T14:24:00Z">
              <w:tcPr>
                <w:tcW w:w="3116" w:type="dxa"/>
              </w:tcPr>
            </w:tcPrChange>
          </w:tcPr>
          <w:p w14:paraId="44C96444" w14:textId="77777777" w:rsidR="001B606D" w:rsidRDefault="001B606D">
            <w:pPr>
              <w:spacing w:after="120" w:line="480" w:lineRule="auto"/>
              <w:jc w:val="center"/>
              <w:rPr>
                <w:ins w:id="641" w:author="Lewis.Barnett" w:date="2020-07-02T14:17:00Z"/>
                <w:rFonts w:eastAsiaTheme="minorEastAsia"/>
                <w:lang w:val="en-US"/>
              </w:rPr>
              <w:pPrChange w:id="642" w:author="Lewis.Barnett" w:date="2020-07-02T14:23:00Z">
                <w:pPr>
                  <w:spacing w:after="120" w:line="480" w:lineRule="auto"/>
                </w:pPr>
              </w:pPrChange>
            </w:pPr>
          </w:p>
        </w:tc>
        <w:tc>
          <w:tcPr>
            <w:tcW w:w="7650" w:type="dxa"/>
            <w:tcPrChange w:id="643" w:author="Lewis.Barnett" w:date="2020-07-02T14:24:00Z">
              <w:tcPr>
                <w:tcW w:w="3117" w:type="dxa"/>
              </w:tcPr>
            </w:tcPrChange>
          </w:tcPr>
          <w:p w14:paraId="7D1862BC" w14:textId="00DC6ED2" w:rsidR="001B606D" w:rsidRDefault="001B606D">
            <w:pPr>
              <w:spacing w:after="120" w:line="480" w:lineRule="auto"/>
              <w:jc w:val="center"/>
              <w:rPr>
                <w:ins w:id="644" w:author="Lewis.Barnett" w:date="2020-07-02T14:17:00Z"/>
                <w:rFonts w:eastAsiaTheme="minorEastAsia"/>
                <w:lang w:val="en-US"/>
              </w:rPr>
              <w:pPrChange w:id="645" w:author="Lewis.Barnett" w:date="2020-07-02T14:23:00Z">
                <w:pPr>
                  <w:spacing w:after="120" w:line="480" w:lineRule="auto"/>
                </w:pPr>
              </w:pPrChange>
            </w:pPr>
            <m:oMathPara>
              <m:oMath>
                <m:r>
                  <w:ins w:id="646" w:author="Lewis.Barnett" w:date="2020-07-02T14:25:00Z">
                    <w:rPr>
                      <w:rFonts w:ascii="Cambria Math" w:hAnsi="Cambria Math"/>
                      <w:lang w:val="en-US"/>
                    </w:rPr>
                    <m:t>g</m:t>
                  </w:ins>
                </m:r>
                <m:d>
                  <m:dPr>
                    <m:ctrlPr>
                      <w:ins w:id="647" w:author="Lewis.Barnett" w:date="2020-07-02T14:25:00Z">
                        <w:rPr>
                          <w:rFonts w:ascii="Cambria Math" w:hAnsi="Cambria Math"/>
                          <w:i/>
                          <w:lang w:val="en-US"/>
                        </w:rPr>
                      </w:ins>
                    </m:ctrlPr>
                  </m:dPr>
                  <m:e>
                    <m:sSub>
                      <m:sSubPr>
                        <m:ctrlPr>
                          <w:ins w:id="648" w:author="Lewis.Barnett" w:date="2020-07-02T14:25:00Z">
                            <w:rPr>
                              <w:rFonts w:ascii="Cambria Math" w:hAnsi="Cambria Math"/>
                              <w:i/>
                              <w:lang w:val="en-US"/>
                            </w:rPr>
                          </w:ins>
                        </m:ctrlPr>
                      </m:sSubPr>
                      <m:e>
                        <m:r>
                          <w:ins w:id="649" w:author="Lewis.Barnett" w:date="2020-07-02T14:25:00Z">
                            <w:rPr>
                              <w:rFonts w:ascii="Cambria Math" w:hAnsi="Cambria Math"/>
                              <w:lang w:val="en-US"/>
                            </w:rPr>
                            <m:t>u</m:t>
                          </w:ins>
                        </m:r>
                      </m:e>
                      <m:sub>
                        <m:r>
                          <w:ins w:id="650" w:author="Lewis.Barnett" w:date="2020-07-02T14:25:00Z">
                            <w:rPr>
                              <w:rFonts w:ascii="Cambria Math" w:hAnsi="Cambria Math"/>
                              <w:lang w:val="en-US"/>
                            </w:rPr>
                            <m:t>s,t</m:t>
                          </w:ins>
                        </m:r>
                      </m:sub>
                    </m:sSub>
                  </m:e>
                </m:d>
                <m:r>
                  <w:ins w:id="651" w:author="Lewis.Barnett" w:date="2020-07-02T14:25:00Z">
                    <w:rPr>
                      <w:rFonts w:ascii="Cambria Math" w:hAnsi="Cambria Math"/>
                      <w:lang w:val="en-US"/>
                    </w:rPr>
                    <m:t>=</m:t>
                  </w:ins>
                </m:r>
                <m:sSub>
                  <m:sSubPr>
                    <m:ctrlPr>
                      <w:ins w:id="652" w:author="Lewis.Barnett" w:date="2020-07-02T14:25:00Z">
                        <w:rPr>
                          <w:rFonts w:ascii="Cambria Math" w:hAnsi="Cambria Math"/>
                          <w:i/>
                          <w:lang w:val="en-US"/>
                        </w:rPr>
                      </w:ins>
                    </m:ctrlPr>
                  </m:sSubPr>
                  <m:e>
                    <m:r>
                      <w:ins w:id="653" w:author="Lewis.Barnett" w:date="2020-07-02T14:25:00Z">
                        <m:rPr>
                          <m:sty m:val="bi"/>
                        </m:rPr>
                        <w:rPr>
                          <w:rFonts w:ascii="Cambria Math" w:hAnsi="Cambria Math"/>
                          <w:lang w:val="en-US"/>
                        </w:rPr>
                        <m:t>X</m:t>
                      </w:ins>
                    </m:r>
                  </m:e>
                  <m:sub>
                    <m:r>
                      <w:ins w:id="654" w:author="Lewis.Barnett" w:date="2020-07-02T14:25:00Z">
                        <w:rPr>
                          <w:rFonts w:ascii="Cambria Math" w:hAnsi="Cambria Math"/>
                          <w:lang w:val="en-US"/>
                        </w:rPr>
                        <m:t>s,t</m:t>
                      </w:ins>
                    </m:r>
                  </m:sub>
                </m:sSub>
                <m:r>
                  <w:ins w:id="655" w:author="Lewis.Barnett" w:date="2020-07-02T14:25:00Z">
                    <m:rPr>
                      <m:sty m:val="bi"/>
                    </m:rPr>
                    <w:rPr>
                      <w:rFonts w:ascii="Cambria Math" w:hAnsi="Cambria Math"/>
                      <w:lang w:val="en-US"/>
                    </w:rPr>
                    <m:t>b</m:t>
                  </w:ins>
                </m:r>
                <m:r>
                  <w:ins w:id="656" w:author="Lewis.Barnett" w:date="2020-07-02T14:25:00Z">
                    <w:rPr>
                      <w:rFonts w:ascii="Cambria Math" w:hAnsi="Cambria Math"/>
                      <w:lang w:val="en-US"/>
                    </w:rPr>
                    <m:t>+</m:t>
                  </w:ins>
                </m:r>
                <m:sSub>
                  <m:sSubPr>
                    <m:ctrlPr>
                      <w:ins w:id="657" w:author="Lewis.Barnett" w:date="2020-07-02T14:25:00Z">
                        <w:rPr>
                          <w:rFonts w:ascii="Cambria Math" w:hAnsi="Cambria Math"/>
                          <w:i/>
                          <w:lang w:val="en-US"/>
                        </w:rPr>
                      </w:ins>
                    </m:ctrlPr>
                  </m:sSubPr>
                  <m:e>
                    <m:sSub>
                      <m:sSubPr>
                        <m:ctrlPr>
                          <w:ins w:id="658" w:author="Lewis.Barnett" w:date="2020-07-02T14:25:00Z">
                            <w:rPr>
                              <w:rFonts w:ascii="Cambria Math" w:hAnsi="Cambria Math"/>
                              <w:i/>
                              <w:lang w:val="en-US"/>
                            </w:rPr>
                          </w:ins>
                        </m:ctrlPr>
                      </m:sSubPr>
                      <m:e>
                        <m:r>
                          <w:ins w:id="659" w:author="Lewis.Barnett" w:date="2020-07-02T14:25:00Z">
                            <w:rPr>
                              <w:rFonts w:ascii="Cambria Math" w:hAnsi="Cambria Math"/>
                              <w:lang w:val="en-US"/>
                            </w:rPr>
                            <m:t>ω</m:t>
                          </w:ins>
                        </m:r>
                      </m:e>
                      <m:sub>
                        <m:r>
                          <w:ins w:id="660" w:author="Lewis.Barnett" w:date="2020-07-02T14:25:00Z">
                            <w:rPr>
                              <w:rFonts w:ascii="Cambria Math" w:hAnsi="Cambria Math"/>
                              <w:lang w:val="en-US"/>
                            </w:rPr>
                            <m:t>s</m:t>
                          </w:ins>
                        </m:r>
                      </m:sub>
                    </m:sSub>
                    <m:r>
                      <w:ins w:id="661" w:author="Lewis.Barnett" w:date="2020-07-02T14:25:00Z">
                        <w:rPr>
                          <w:rFonts w:ascii="Cambria Math" w:hAnsi="Cambria Math"/>
                          <w:lang w:val="en-US"/>
                        </w:rPr>
                        <m:t>+ϵ</m:t>
                      </w:ins>
                    </m:r>
                  </m:e>
                  <m:sub>
                    <m:r>
                      <w:ins w:id="662" w:author="Lewis.Barnett" w:date="2020-07-02T14:25:00Z">
                        <w:rPr>
                          <w:rFonts w:ascii="Cambria Math" w:hAnsi="Cambria Math"/>
                          <w:lang w:val="en-US"/>
                        </w:rPr>
                        <m:t>s,t</m:t>
                      </w:ins>
                    </m:r>
                  </m:sub>
                </m:sSub>
                <m:r>
                  <w:ins w:id="663" w:author="Lewis.Barnett" w:date="2020-07-02T14:25:00Z">
                    <w:rPr>
                      <w:rFonts w:ascii="Cambria Math" w:eastAsiaTheme="minorEastAsia" w:hAnsi="Cambria Math"/>
                      <w:lang w:val="en-US"/>
                    </w:rPr>
                    <m:t>+</m:t>
                  </w:ins>
                </m:r>
                <m:sSub>
                  <m:sSubPr>
                    <m:ctrlPr>
                      <w:ins w:id="664" w:author="Lewis.Barnett" w:date="2020-07-02T14:25:00Z">
                        <w:rPr>
                          <w:rFonts w:ascii="Cambria Math" w:eastAsiaTheme="minorEastAsia" w:hAnsi="Cambria Math"/>
                          <w:i/>
                          <w:lang w:val="en-US"/>
                        </w:rPr>
                      </w:ins>
                    </m:ctrlPr>
                  </m:sSubPr>
                  <m:e>
                    <m:r>
                      <w:ins w:id="665" w:author="Lewis.Barnett" w:date="2020-07-02T14:25:00Z">
                        <w:rPr>
                          <w:rFonts w:ascii="Cambria Math" w:eastAsiaTheme="minorEastAsia" w:hAnsi="Cambria Math"/>
                          <w:lang w:val="en-US"/>
                        </w:rPr>
                        <m:t>t∙ζ</m:t>
                      </w:ins>
                    </m:r>
                  </m:e>
                  <m:sub>
                    <m:r>
                      <w:ins w:id="666" w:author="Lewis.Barnett" w:date="2020-07-02T14:25:00Z">
                        <w:rPr>
                          <w:rFonts w:ascii="Cambria Math" w:eastAsiaTheme="minorEastAsia" w:hAnsi="Cambria Math"/>
                          <w:lang w:val="en-US"/>
                        </w:rPr>
                        <m:t>s</m:t>
                      </w:ins>
                    </m:r>
                  </m:sub>
                </m:sSub>
              </m:oMath>
            </m:oMathPara>
          </w:p>
        </w:tc>
        <w:tc>
          <w:tcPr>
            <w:tcW w:w="805" w:type="dxa"/>
            <w:tcPrChange w:id="667" w:author="Lewis.Barnett" w:date="2020-07-02T14:24:00Z">
              <w:tcPr>
                <w:tcW w:w="3117" w:type="dxa"/>
              </w:tcPr>
            </w:tcPrChange>
          </w:tcPr>
          <w:p w14:paraId="2B90C4ED" w14:textId="3124860B" w:rsidR="001B606D" w:rsidRDefault="001B606D">
            <w:pPr>
              <w:spacing w:after="120" w:line="480" w:lineRule="auto"/>
              <w:jc w:val="center"/>
              <w:rPr>
                <w:ins w:id="668" w:author="Lewis.Barnett" w:date="2020-07-02T14:17:00Z"/>
                <w:rFonts w:eastAsiaTheme="minorEastAsia"/>
                <w:lang w:val="en-US"/>
              </w:rPr>
              <w:pPrChange w:id="669" w:author="Lewis.Barnett" w:date="2020-07-02T14:28:00Z">
                <w:pPr>
                  <w:spacing w:after="120" w:line="480" w:lineRule="auto"/>
                </w:pPr>
              </w:pPrChange>
            </w:pPr>
            <w:ins w:id="670" w:author="Lewis.Barnett" w:date="2020-07-02T14:22:00Z">
              <w:r>
                <w:rPr>
                  <w:rFonts w:eastAsiaTheme="minorEastAsia"/>
                  <w:lang w:val="en-US"/>
                </w:rPr>
                <w:t>(</w:t>
              </w:r>
            </w:ins>
            <w:ins w:id="671" w:author="Lewis.Barnett" w:date="2020-07-02T14:28:00Z">
              <w:r w:rsidR="00314810">
                <w:rPr>
                  <w:rFonts w:eastAsiaTheme="minorEastAsia"/>
                  <w:lang w:val="en-US"/>
                </w:rPr>
                <w:t>2</w:t>
              </w:r>
            </w:ins>
            <w:ins w:id="672" w:author="Lewis.Barnett" w:date="2020-07-02T14:22:00Z">
              <w:r>
                <w:rPr>
                  <w:rFonts w:eastAsiaTheme="minorEastAsia"/>
                  <w:lang w:val="en-US"/>
                </w:rPr>
                <w:t>)</w:t>
              </w:r>
            </w:ins>
          </w:p>
        </w:tc>
      </w:tr>
    </w:tbl>
    <w:p w14:paraId="56BC83FC" w14:textId="6CB91BAD" w:rsidR="00CB4A97" w:rsidRPr="00C2183A" w:rsidDel="001B606D" w:rsidRDefault="00CB4A97" w:rsidP="00D26510">
      <w:pPr>
        <w:spacing w:after="120" w:line="480" w:lineRule="auto"/>
        <w:rPr>
          <w:del w:id="673" w:author="Lewis.Barnett" w:date="2020-07-02T14:26:00Z"/>
          <w:rFonts w:eastAsiaTheme="minorEastAsia"/>
          <w:lang w:val="en-US"/>
        </w:rPr>
      </w:pPr>
    </w:p>
    <w:p w14:paraId="24456555" w14:textId="3CD1E4AC" w:rsidR="002D6DFC" w:rsidRPr="00C2183A" w:rsidRDefault="002D09CF" w:rsidP="00D26510">
      <w:pPr>
        <w:spacing w:after="120" w:line="480" w:lineRule="auto"/>
        <w:rPr>
          <w:ins w:id="674" w:author="Lewis.Barnett" w:date="2020-06-25T18:59:00Z"/>
          <w:rFonts w:eastAsiaTheme="minorEastAsia"/>
          <w:lang w:val="en-US"/>
        </w:rPr>
      </w:pPr>
      <w:proofErr w:type="gramStart"/>
      <w:r w:rsidRPr="00C2183A">
        <w:rPr>
          <w:rFonts w:eastAsiaTheme="minorEastAsia"/>
          <w:lang w:val="en-US"/>
        </w:rPr>
        <w:t>where</w:t>
      </w:r>
      <w:proofErr w:type="gramEnd"/>
      <w:r w:rsidRPr="00C2183A">
        <w:rPr>
          <w:rFonts w:eastAsiaTheme="minorEastAsia"/>
          <w:lang w:val="en-US"/>
        </w:rPr>
        <w:t xml:space="preserve"> </w:t>
      </w:r>
      <m:oMath>
        <m:sSub>
          <m:sSubPr>
            <m:ctrlPr>
              <w:rPr>
                <w:rFonts w:ascii="Cambria Math" w:eastAsiaTheme="minorEastAsia" w:hAnsi="Cambria Math"/>
                <w:i/>
                <w:lang w:val="en-US"/>
              </w:rPr>
            </m:ctrlPr>
          </m:sSubPr>
          <m:e>
            <m:r>
              <w:ins w:id="675" w:author="Sean Anderson" w:date="2020-06-30T15:04:00Z">
                <w:rPr>
                  <w:rFonts w:ascii="Cambria Math" w:eastAsiaTheme="minorEastAsia" w:hAnsi="Cambria Math"/>
                  <w:lang w:val="en-US"/>
                </w:rPr>
                <m:t>ζ</m:t>
              </w:ins>
            </m:r>
            <m:r>
              <w:del w:id="676" w:author="Sean Anderson" w:date="2020-06-30T15:04:00Z">
                <w:rPr>
                  <w:rFonts w:ascii="Cambria Math" w:eastAsiaTheme="minorEastAsia" w:hAnsi="Cambria Math"/>
                  <w:lang w:val="en-US"/>
                </w:rPr>
                <m:t>z</m:t>
              </w:del>
            </m:r>
          </m:e>
          <m:sub>
            <m:r>
              <w:rPr>
                <w:rFonts w:ascii="Cambria Math" w:eastAsiaTheme="minorEastAsia" w:hAnsi="Cambria Math"/>
                <w:lang w:val="en-US"/>
              </w:rPr>
              <m:t>s</m:t>
            </m:r>
          </m:sub>
        </m:sSub>
      </m:oMath>
      <w:r w:rsidRPr="00C2183A">
        <w:rPr>
          <w:rFonts w:eastAsiaTheme="minorEastAsia"/>
          <w:lang w:val="en-US"/>
        </w:rPr>
        <w:t xml:space="preserve"> represents the spatially varying temporal trend</w:t>
      </w:r>
      <w:r w:rsidR="008A2168" w:rsidRPr="00C2183A">
        <w:rPr>
          <w:rFonts w:eastAsiaTheme="minorEastAsia"/>
          <w:lang w:val="en-US"/>
        </w:rPr>
        <w:t xml:space="preserve">, or </w:t>
      </w:r>
      <w:del w:id="677" w:author="Lewis.Barnett" w:date="2020-06-23T14:58:00Z">
        <w:r w:rsidR="008A2168" w:rsidRPr="00C2183A" w:rsidDel="00087449">
          <w:rPr>
            <w:rFonts w:eastAsiaTheme="minorEastAsia"/>
            <w:lang w:val="en-US"/>
          </w:rPr>
          <w:delText>spatial trend</w:delText>
        </w:r>
      </w:del>
      <w:ins w:id="678" w:author="Lewis.Barnett" w:date="2020-06-23T14:58:00Z">
        <w:r w:rsidR="00087449" w:rsidRPr="00C2183A">
          <w:rPr>
            <w:rFonts w:eastAsiaTheme="minorEastAsia"/>
            <w:lang w:val="en-US"/>
          </w:rPr>
          <w:t>local trend</w:t>
        </w:r>
      </w:ins>
      <w:del w:id="679" w:author="Lewis.Barnett" w:date="2020-06-23T14:59:00Z">
        <w:r w:rsidR="008A2168" w:rsidRPr="00C2183A" w:rsidDel="00087449">
          <w:rPr>
            <w:rFonts w:eastAsiaTheme="minorEastAsia"/>
            <w:lang w:val="en-US"/>
          </w:rPr>
          <w:delText xml:space="preserve"> for short</w:delText>
        </w:r>
      </w:del>
      <w:r w:rsidRPr="00C2183A">
        <w:rPr>
          <w:rFonts w:eastAsiaTheme="minorEastAsia"/>
          <w:lang w:val="en-US"/>
        </w:rPr>
        <w:t>.</w:t>
      </w:r>
      <w:r w:rsidR="0056525B" w:rsidRPr="00C2183A">
        <w:rPr>
          <w:rFonts w:eastAsiaTheme="minorEastAsia"/>
          <w:lang w:val="en-US"/>
        </w:rPr>
        <w:t xml:space="preserve"> </w:t>
      </w:r>
      <w:r w:rsidR="0089470C" w:rsidRPr="00C2183A">
        <w:rPr>
          <w:rFonts w:eastAsiaTheme="minorEastAsia"/>
          <w:lang w:val="en-US"/>
        </w:rPr>
        <w:t xml:space="preserve">This </w:t>
      </w:r>
      <w:del w:id="680" w:author="Lewis.Barnett" w:date="2020-06-23T17:03:00Z">
        <w:r w:rsidR="008A2168" w:rsidRPr="00C2183A" w:rsidDel="009F2CD3">
          <w:rPr>
            <w:rFonts w:eastAsiaTheme="minorEastAsia"/>
            <w:lang w:val="en-US"/>
          </w:rPr>
          <w:delText xml:space="preserve">spatial </w:delText>
        </w:r>
      </w:del>
      <w:ins w:id="681" w:author="Lewis.Barnett" w:date="2020-06-23T17:03:00Z">
        <w:r w:rsidR="009F2CD3" w:rsidRPr="00C2183A">
          <w:rPr>
            <w:rFonts w:eastAsiaTheme="minorEastAsia"/>
            <w:lang w:val="en-US"/>
          </w:rPr>
          <w:t xml:space="preserve">local </w:t>
        </w:r>
      </w:ins>
      <w:r w:rsidR="008A2168" w:rsidRPr="00C2183A">
        <w:rPr>
          <w:rFonts w:eastAsiaTheme="minorEastAsia"/>
          <w:lang w:val="en-US"/>
        </w:rPr>
        <w:t xml:space="preserve">trend </w:t>
      </w:r>
      <w:r w:rsidR="0089470C" w:rsidRPr="00C2183A">
        <w:rPr>
          <w:rFonts w:eastAsiaTheme="minorEastAsia"/>
          <w:lang w:val="en-US"/>
        </w:rPr>
        <w:t>field can be thought of as the spatial variability in how a species</w:t>
      </w:r>
      <w:r w:rsidR="00BD2E04" w:rsidRPr="00C2183A">
        <w:rPr>
          <w:rFonts w:eastAsiaTheme="minorEastAsia"/>
          <w:lang w:val="en-US"/>
        </w:rPr>
        <w:t xml:space="preserve">’ </w:t>
      </w:r>
      <w:r w:rsidR="00DD4113" w:rsidRPr="00C2183A">
        <w:rPr>
          <w:rFonts w:eastAsiaTheme="minorEastAsia"/>
          <w:lang w:val="en-US"/>
        </w:rPr>
        <w:t>density</w:t>
      </w:r>
      <w:r w:rsidR="00D766A8" w:rsidRPr="00C2183A">
        <w:rPr>
          <w:rFonts w:eastAsiaTheme="minorEastAsia"/>
          <w:lang w:val="en-US"/>
        </w:rPr>
        <w:t xml:space="preserve"> </w:t>
      </w:r>
      <w:r w:rsidR="007529C1" w:rsidRPr="00C2183A">
        <w:rPr>
          <w:rFonts w:eastAsiaTheme="minorEastAsia"/>
          <w:lang w:val="en-US"/>
        </w:rPr>
        <w:t>changes through time</w:t>
      </w:r>
      <w:ins w:id="682" w:author="Lewis.Barnett" w:date="2020-06-23T17:04:00Z">
        <w:r w:rsidR="00AE2F97" w:rsidRPr="00C2183A">
          <w:rPr>
            <w:rFonts w:eastAsiaTheme="minorEastAsia"/>
            <w:lang w:val="en-US"/>
          </w:rPr>
          <w:t xml:space="preserve">, which differentiates such trends from </w:t>
        </w:r>
        <w:del w:id="683" w:author="Sean Anderson" w:date="2020-06-30T14:51:00Z">
          <w:r w:rsidR="00AE2F97" w:rsidRPr="00C2183A" w:rsidDel="00346436">
            <w:rPr>
              <w:rFonts w:eastAsiaTheme="minorEastAsia"/>
              <w:lang w:val="en-US"/>
            </w:rPr>
            <w:delText xml:space="preserve">the </w:delText>
          </w:r>
        </w:del>
      </w:ins>
      <w:ins w:id="684" w:author="Lewis.Barnett" w:date="2020-06-23T17:05:00Z">
        <w:r w:rsidR="00AE2F97" w:rsidRPr="00C2183A">
          <w:rPr>
            <w:rFonts w:eastAsiaTheme="minorEastAsia"/>
            <w:lang w:val="en-US"/>
          </w:rPr>
          <w:t>time-</w:t>
        </w:r>
      </w:ins>
      <w:ins w:id="685" w:author="Lewis.Barnett" w:date="2020-06-23T17:04:00Z">
        <w:r w:rsidR="00AE2F97" w:rsidRPr="00C2183A">
          <w:rPr>
            <w:rFonts w:eastAsiaTheme="minorEastAsia"/>
            <w:lang w:val="en-US"/>
          </w:rPr>
          <w:t>independent</w:t>
        </w:r>
      </w:ins>
      <w:ins w:id="686" w:author="Lewis.Barnett" w:date="2020-06-23T17:05:00Z">
        <w:r w:rsidR="00AE2F97" w:rsidRPr="00C2183A">
          <w:rPr>
            <w:rFonts w:eastAsiaTheme="minorEastAsia"/>
            <w:lang w:val="en-US"/>
          </w:rPr>
          <w:t xml:space="preserve"> spatiotemporal random fields</w:t>
        </w:r>
      </w:ins>
      <w:r w:rsidR="007529C1" w:rsidRPr="00C2183A">
        <w:rPr>
          <w:rFonts w:eastAsiaTheme="minorEastAsia"/>
          <w:lang w:val="en-US"/>
        </w:rPr>
        <w:t xml:space="preserve"> (Fig.</w:t>
      </w:r>
      <w:r w:rsidR="0089470C" w:rsidRPr="00C2183A">
        <w:rPr>
          <w:rFonts w:eastAsiaTheme="minorEastAsia"/>
          <w:lang w:val="en-US"/>
        </w:rPr>
        <w:t xml:space="preserve"> 1). </w:t>
      </w:r>
      <w:ins w:id="687" w:author="Lewis Barnett" w:date="2020-06-16T15:29:00Z">
        <w:r w:rsidR="0057481F" w:rsidRPr="00C2183A">
          <w:rPr>
            <w:rFonts w:eastAsiaTheme="minorEastAsia"/>
            <w:lang w:val="en-US"/>
          </w:rPr>
          <w:t xml:space="preserve">Note that this framework </w:t>
        </w:r>
      </w:ins>
      <w:ins w:id="688" w:author="Lewis Barnett" w:date="2020-06-16T15:31:00Z">
        <w:r w:rsidR="0057481F" w:rsidRPr="00C2183A">
          <w:rPr>
            <w:rFonts w:eastAsiaTheme="minorEastAsia"/>
            <w:lang w:val="en-US"/>
          </w:rPr>
          <w:t>could</w:t>
        </w:r>
      </w:ins>
      <w:ins w:id="689" w:author="Lewis Barnett" w:date="2020-06-16T15:29:00Z">
        <w:r w:rsidR="0057481F" w:rsidRPr="00C2183A">
          <w:rPr>
            <w:rFonts w:eastAsiaTheme="minorEastAsia"/>
            <w:lang w:val="en-US"/>
          </w:rPr>
          <w:t xml:space="preserve"> also </w:t>
        </w:r>
      </w:ins>
      <w:ins w:id="690" w:author="Lewis Barnett" w:date="2020-06-16T15:31:00Z">
        <w:r w:rsidR="0057481F" w:rsidRPr="00C2183A">
          <w:rPr>
            <w:rFonts w:eastAsiaTheme="minorEastAsia"/>
            <w:lang w:val="en-US"/>
          </w:rPr>
          <w:t xml:space="preserve">be extended to </w:t>
        </w:r>
      </w:ins>
      <w:ins w:id="691" w:author="Lewis Barnett" w:date="2020-06-16T15:29:00Z">
        <w:r w:rsidR="0057481F" w:rsidRPr="00C2183A">
          <w:rPr>
            <w:rFonts w:eastAsiaTheme="minorEastAsia"/>
            <w:lang w:val="en-US"/>
          </w:rPr>
          <w:t xml:space="preserve">model systems in which </w:t>
        </w:r>
      </w:ins>
      <w:ins w:id="692" w:author="Lewis Barnett" w:date="2020-06-16T15:31:00Z">
        <w:r w:rsidR="00560E72" w:rsidRPr="00C2183A">
          <w:rPr>
            <w:rFonts w:eastAsiaTheme="minorEastAsia"/>
            <w:lang w:val="en-US"/>
          </w:rPr>
          <w:t xml:space="preserve">most </w:t>
        </w:r>
      </w:ins>
      <w:ins w:id="693" w:author="Lewis Barnett" w:date="2020-06-16T15:29:00Z">
        <w:r w:rsidR="0057481F" w:rsidRPr="00C2183A">
          <w:rPr>
            <w:rFonts w:eastAsiaTheme="minorEastAsia"/>
            <w:lang w:val="en-US"/>
          </w:rPr>
          <w:t>spatially</w:t>
        </w:r>
      </w:ins>
      <w:ins w:id="694" w:author="Sean Anderson" w:date="2020-06-30T14:51:00Z">
        <w:r w:rsidR="00322C3D">
          <w:rPr>
            <w:rFonts w:eastAsiaTheme="minorEastAsia"/>
            <w:lang w:val="en-US"/>
          </w:rPr>
          <w:t xml:space="preserve"> </w:t>
        </w:r>
      </w:ins>
      <w:ins w:id="695" w:author="Lewis Barnett" w:date="2020-06-16T15:29:00Z">
        <w:del w:id="696" w:author="Sean Anderson" w:date="2020-06-30T14:51:00Z">
          <w:r w:rsidR="0057481F" w:rsidRPr="00C2183A" w:rsidDel="00322C3D">
            <w:rPr>
              <w:rFonts w:eastAsiaTheme="minorEastAsia"/>
              <w:lang w:val="en-US"/>
            </w:rPr>
            <w:delText>-</w:delText>
          </w:r>
        </w:del>
        <w:r w:rsidR="0057481F" w:rsidRPr="00C2183A">
          <w:rPr>
            <w:rFonts w:eastAsiaTheme="minorEastAsia"/>
            <w:lang w:val="en-US"/>
          </w:rPr>
          <w:t xml:space="preserve">explicit responses are </w:t>
        </w:r>
        <w:del w:id="697" w:author="Sean Anderson" w:date="2020-06-30T14:52:00Z">
          <w:r w:rsidR="0057481F" w:rsidRPr="00C2183A" w:rsidDel="00322C3D">
            <w:rPr>
              <w:rFonts w:eastAsiaTheme="minorEastAsia"/>
              <w:lang w:val="en-US"/>
            </w:rPr>
            <w:delText xml:space="preserve">highly </w:delText>
          </w:r>
        </w:del>
        <w:r w:rsidR="0057481F" w:rsidRPr="00C2183A">
          <w:rPr>
            <w:rFonts w:eastAsiaTheme="minorEastAsia"/>
            <w:lang w:val="en-US"/>
          </w:rPr>
          <w:t>non-linear</w:t>
        </w:r>
      </w:ins>
      <w:ins w:id="698" w:author="Lewis Barnett" w:date="2020-06-16T15:32:00Z">
        <w:r w:rsidR="00560E72" w:rsidRPr="00C2183A">
          <w:rPr>
            <w:rFonts w:eastAsiaTheme="minorEastAsia"/>
            <w:lang w:val="en-US"/>
          </w:rPr>
          <w:t xml:space="preserve"> by either modifying the model structure or by fitting separate models to </w:t>
        </w:r>
      </w:ins>
      <w:ins w:id="699" w:author="Lewis Barnett" w:date="2020-06-16T15:33:00Z">
        <w:r w:rsidR="00560E72" w:rsidRPr="00C2183A">
          <w:rPr>
            <w:rFonts w:eastAsiaTheme="minorEastAsia"/>
            <w:lang w:val="en-US"/>
          </w:rPr>
          <w:t>each stanza during which a linear trend is suspected.</w:t>
        </w:r>
      </w:ins>
    </w:p>
    <w:p w14:paraId="3181CDCD" w14:textId="0E3DF444" w:rsidR="00E97FEF" w:rsidRPr="00C2183A" w:rsidDel="00E97FEF" w:rsidRDefault="00E97FEF">
      <w:pPr>
        <w:spacing w:after="120" w:line="480" w:lineRule="auto"/>
        <w:ind w:firstLine="720"/>
        <w:rPr>
          <w:del w:id="700" w:author="Lewis.Barnett" w:date="2020-06-25T19:02:00Z"/>
          <w:lang w:val="en-US"/>
        </w:rPr>
        <w:pPrChange w:id="701" w:author="Lewis.Barnett" w:date="2020-06-25T18:59:00Z">
          <w:pPr>
            <w:spacing w:after="120" w:line="480" w:lineRule="auto"/>
          </w:pPr>
        </w:pPrChange>
      </w:pPr>
    </w:p>
    <w:p w14:paraId="2A4C1D37" w14:textId="77777777" w:rsidR="002D09CF" w:rsidRPr="00C2183A" w:rsidRDefault="002D09CF" w:rsidP="00D26510">
      <w:pPr>
        <w:spacing w:after="120" w:line="480" w:lineRule="auto"/>
        <w:rPr>
          <w:lang w:val="en-US"/>
        </w:rPr>
      </w:pPr>
    </w:p>
    <w:p w14:paraId="2F7A74A8" w14:textId="03006E98" w:rsidR="00D42716" w:rsidRPr="00C2183A" w:rsidRDefault="002D09CF" w:rsidP="00D26510">
      <w:pPr>
        <w:spacing w:after="120" w:line="480" w:lineRule="auto"/>
        <w:rPr>
          <w:i/>
          <w:lang w:val="en-US"/>
        </w:rPr>
      </w:pPr>
      <w:r w:rsidRPr="00C2183A">
        <w:rPr>
          <w:i/>
          <w:lang w:val="en-US"/>
        </w:rPr>
        <w:t xml:space="preserve">Testing the ability to recover </w:t>
      </w:r>
      <w:del w:id="702" w:author="Lewis.Barnett" w:date="2020-06-23T14:59:00Z">
        <w:r w:rsidRPr="00C2183A" w:rsidDel="00087449">
          <w:rPr>
            <w:i/>
            <w:lang w:val="en-US"/>
          </w:rPr>
          <w:delText>spatial trend</w:delText>
        </w:r>
      </w:del>
      <w:ins w:id="703" w:author="Lewis.Barnett" w:date="2020-06-23T14:59:00Z">
        <w:r w:rsidR="00087449" w:rsidRPr="00C2183A">
          <w:rPr>
            <w:i/>
            <w:lang w:val="en-US"/>
          </w:rPr>
          <w:t>local trend</w:t>
        </w:r>
      </w:ins>
      <w:r w:rsidRPr="00C2183A">
        <w:rPr>
          <w:i/>
          <w:lang w:val="en-US"/>
        </w:rPr>
        <w:t>s</w:t>
      </w:r>
    </w:p>
    <w:p w14:paraId="4032B487" w14:textId="52E9F85C" w:rsidR="001F7F7D" w:rsidRPr="00C2183A" w:rsidRDefault="00047600" w:rsidP="00D26510">
      <w:pPr>
        <w:spacing w:after="120" w:line="480" w:lineRule="auto"/>
        <w:rPr>
          <w:lang w:val="en-US"/>
        </w:rPr>
      </w:pPr>
      <w:r w:rsidRPr="00C2183A">
        <w:rPr>
          <w:lang w:val="en-US"/>
        </w:rPr>
        <w:t xml:space="preserve">We </w:t>
      </w:r>
      <w:r w:rsidR="00D42716" w:rsidRPr="00C2183A">
        <w:rPr>
          <w:lang w:val="en-US"/>
        </w:rPr>
        <w:t>conducted a simulation analysis</w:t>
      </w:r>
      <w:r w:rsidRPr="00C2183A">
        <w:rPr>
          <w:lang w:val="en-US"/>
        </w:rPr>
        <w:t xml:space="preserve"> to evaluate our ability to recover an added spatial field representing the </w:t>
      </w:r>
      <w:r w:rsidR="008A2168" w:rsidRPr="00C2183A">
        <w:rPr>
          <w:lang w:val="en-US"/>
        </w:rPr>
        <w:t xml:space="preserve">true </w:t>
      </w:r>
      <w:del w:id="704" w:author="Lewis.Barnett" w:date="2020-06-23T14:59:00Z">
        <w:r w:rsidR="008A2168" w:rsidRPr="00C2183A" w:rsidDel="00087449">
          <w:rPr>
            <w:lang w:val="en-US"/>
          </w:rPr>
          <w:delText>spatial trend</w:delText>
        </w:r>
      </w:del>
      <w:ins w:id="705" w:author="Lewis.Barnett" w:date="2020-06-23T14:59:00Z">
        <w:r w:rsidR="00087449" w:rsidRPr="00C2183A">
          <w:rPr>
            <w:lang w:val="en-US"/>
          </w:rPr>
          <w:t>local trend</w:t>
        </w:r>
      </w:ins>
      <w:r w:rsidR="00D42716" w:rsidRPr="00C2183A">
        <w:rPr>
          <w:lang w:val="en-US"/>
        </w:rPr>
        <w:t xml:space="preserve">. Given results from previous work </w:t>
      </w:r>
      <w:ins w:id="706" w:author="Lewis.Barnett" w:date="2020-06-25T18:28:00Z">
        <w:r w:rsidR="00EF6405" w:rsidRPr="00C2183A">
          <w:rPr>
            <w:lang w:val="en-US"/>
          </w:rPr>
          <w:t xml:space="preserve">on similar classes </w:t>
        </w:r>
        <w:r w:rsidR="00EF6405" w:rsidRPr="00C2183A">
          <w:rPr>
            <w:lang w:val="en-US"/>
          </w:rPr>
          <w:lastRenderedPageBreak/>
          <w:t>of models</w:t>
        </w:r>
      </w:ins>
      <w:ins w:id="707" w:author="Lewis.Barnett" w:date="2020-06-25T18:25:00Z">
        <w:r w:rsidR="00EF6405" w:rsidRPr="00C2183A">
          <w:rPr>
            <w:lang w:val="en-US"/>
          </w:rPr>
          <w:t xml:space="preserve"> </w:t>
        </w:r>
      </w:ins>
      <w:del w:id="708" w:author="Lewis.Barnett" w:date="2020-06-25T18:25:00Z">
        <w:r w:rsidR="00D42716" w:rsidRPr="00C2183A" w:rsidDel="00EF6405">
          <w:rPr>
            <w:lang w:val="en-US"/>
          </w:rPr>
          <w:delText>with state space models</w:delText>
        </w:r>
        <w:r w:rsidR="004A4795" w:rsidRPr="00C2183A" w:rsidDel="00EF6405">
          <w:rPr>
            <w:lang w:val="en-US"/>
          </w:rPr>
          <w:delText xml:space="preserve"> </w:delText>
        </w:r>
      </w:del>
      <w:r w:rsidR="004A4795" w:rsidRPr="00C2183A">
        <w:rPr>
          <w:lang w:val="en-US"/>
        </w:rPr>
        <w:fldChar w:fldCharType="begin"/>
      </w:r>
      <w:ins w:id="709" w:author="Lewis.Barnett" w:date="2020-07-02T14:56:00Z">
        <w:r w:rsidR="004F7407">
          <w:rPr>
            <w:lang w:val="en-US"/>
          </w:rPr>
          <w:instrText xml:space="preserve"> ADDIN ZOTERO_ITEM CSL_CITATION {"citationID":"3yMhsLwp","properties":{"formattedCitation":"(Auger-M\\uc0\\u233{}th\\uc0\\u233{} et al. 2016)","plainCitation":"(Auger-Méthé et al. 2016)","noteIndex":0},"citationItems":[{"id":15894,"uris":["http://zotero.org/users/6342351/items/LQXNHVTG"],"uri":["http://zotero.org/users/6342351/items/LQXNHVTG"],"itemData":{"id":15894,"type":"article-journal","container-title":"Scientific Reports","DOI":"10.1038/srep26677","ISSN":"2045-2322","issue":"1","journalAbbreviation":"Sci Rep","language":"en","page":"26677","source":"DOI.org (Crossref)","title":"State-space models’ dirty little secrets: even simple linear Gaussian models can have estimation problems","title-short":"State-space models’ dirty little secrets","URL":"http://www.nature.com/articles/srep26677","volume":"6","author":[{"family":"Auger-Méthé","given":"Marie"},{"family":"Field","given":"Chris"},{"family":"Albertsen","given":"Christoffer M."},{"family":"Derocher","given":"Andrew E."},{"family":"Lewis","given":"Mark A."},{"family":"Jonsen","given":"Ian D."},{"family":"Mills Flemming","given":"Joanna"}],"accessed":{"date-parts":[["2019",12,30]]},"issued":{"date-parts":[["2016",7]]}}}],"schema":"https://github.com/citation-style-language/schema/raw/master/csl-citation.json"} </w:instrText>
        </w:r>
      </w:ins>
      <w:del w:id="710" w:author="Lewis.Barnett" w:date="2020-07-02T14:56:00Z">
        <w:r w:rsidR="003C0549" w:rsidRPr="00C2183A" w:rsidDel="004F7407">
          <w:rPr>
            <w:lang w:val="en-US"/>
          </w:rPr>
          <w:delInstrText xml:space="preserve"> ADDIN ZOTERO_ITEM CSL_CITATION {"citationID":"3yMhsLwp","properties":{"formattedCitation":"(Auger-M\\uc0\\u233{}th\\uc0\\u233{} et al. 2016)","plainCitation":"(Auger-Méthé et al. 2016)","noteIndex":0},"citationItems":[{"id":15894,"uris":["http://zotero.org/users/6342351/items/LQXNHVTG"],"uri":["http://zotero.org/users/6342351/items/LQXNHVTG"],"itemData":{"id":15894,"type":"article-journal","container-title":"Scientific Reports","DOI":"10.1038/srep26677","ISSN":"2045-2322","issue":"1","journalAbbreviation":"Sci Rep","language":"en","page":"26677","source":"DOI.org (Crossref)","title":"State-space models’ dirty little secrets: even simple linear Gaussian models can have estimation problems","title-short":"State-space models’ dirty little secrets","volume":"6","author":[{"family":"Auger-Méthé","given":"Marie"},{"family":"Field","given":"Chris"},{"family":"Albertsen","given":"Christoffer M."},{"family":"Derocher","given":"Andrew E."},{"family":"Lewis","given":"Mark A."},{"family":"Jonsen","given":"Ian D."},{"family":"Mills Flemming","given":"Joanna"}],"issued":{"date-parts":[["2016",7]]}}}],"schema":"https://github.com/citation-style-language/schema/raw/master/csl-citation.json"} </w:delInstrText>
        </w:r>
      </w:del>
      <w:r w:rsidR="004A4795" w:rsidRPr="00C2183A">
        <w:rPr>
          <w:lang w:val="en-US"/>
        </w:rPr>
        <w:fldChar w:fldCharType="separate"/>
      </w:r>
      <w:r w:rsidR="00A01347" w:rsidRPr="00A01347">
        <w:t>(Auger-</w:t>
      </w:r>
      <w:proofErr w:type="spellStart"/>
      <w:r w:rsidR="00A01347" w:rsidRPr="00A01347">
        <w:t>Méthé</w:t>
      </w:r>
      <w:proofErr w:type="spellEnd"/>
      <w:r w:rsidR="00A01347" w:rsidRPr="00A01347">
        <w:t xml:space="preserve"> et al. 2016)</w:t>
      </w:r>
      <w:r w:rsidR="004A4795" w:rsidRPr="00C2183A">
        <w:rPr>
          <w:lang w:val="en-US"/>
        </w:rPr>
        <w:fldChar w:fldCharType="end"/>
      </w:r>
      <w:r w:rsidR="00D42716" w:rsidRPr="00C2183A">
        <w:rPr>
          <w:lang w:val="en-US"/>
        </w:rPr>
        <w:t xml:space="preserve">, we focused our simulations on understanding how the magnitude of spatiotemporal variation </w:t>
      </w:r>
      <w:del w:id="711" w:author="Lewis.Barnett" w:date="2020-06-25T18:29:00Z">
        <w:r w:rsidR="00D42716" w:rsidRPr="00C2183A" w:rsidDel="00EF6405">
          <w:rPr>
            <w:lang w:val="en-US"/>
          </w:rPr>
          <w:delText xml:space="preserve">or </w:delText>
        </w:r>
      </w:del>
      <w:ins w:id="712" w:author="Lewis.Barnett" w:date="2020-06-25T18:29:00Z">
        <w:r w:rsidR="00EF6405" w:rsidRPr="00C2183A">
          <w:rPr>
            <w:lang w:val="en-US"/>
          </w:rPr>
          <w:t xml:space="preserve">and </w:t>
        </w:r>
      </w:ins>
      <w:r w:rsidR="00D42716" w:rsidRPr="00C2183A">
        <w:rPr>
          <w:lang w:val="en-US"/>
        </w:rPr>
        <w:t xml:space="preserve">observation error variation affect our ability to recover the </w:t>
      </w:r>
      <w:del w:id="713" w:author="Lewis.Barnett" w:date="2020-06-23T14:59:00Z">
        <w:r w:rsidR="00D42716" w:rsidRPr="00C2183A" w:rsidDel="00087449">
          <w:rPr>
            <w:lang w:val="en-US"/>
          </w:rPr>
          <w:delText>spatial trend</w:delText>
        </w:r>
      </w:del>
      <w:ins w:id="714" w:author="Lewis.Barnett" w:date="2020-06-23T14:59:00Z">
        <w:r w:rsidR="00087449" w:rsidRPr="00C2183A">
          <w:rPr>
            <w:lang w:val="en-US"/>
          </w:rPr>
          <w:t>local trend</w:t>
        </w:r>
      </w:ins>
      <w:r w:rsidR="00574E5B" w:rsidRPr="00C2183A">
        <w:rPr>
          <w:lang w:val="en-US"/>
        </w:rPr>
        <w:t xml:space="preserve"> (details in </w:t>
      </w:r>
      <w:ins w:id="715" w:author="Lewis.Barnett" w:date="2020-06-25T18:30:00Z">
        <w:r w:rsidR="00EF6405" w:rsidRPr="00077178">
          <w:rPr>
            <w:lang w:val="en-US"/>
          </w:rPr>
          <w:t>Supplementary material Appendix 1</w:t>
        </w:r>
      </w:ins>
      <w:ins w:id="716" w:author="Lewis.Barnett" w:date="2020-06-25T18:38:00Z">
        <w:r w:rsidR="00655D91" w:rsidRPr="00E57C20">
          <w:rPr>
            <w:lang w:val="en-US"/>
          </w:rPr>
          <w:t xml:space="preserve"> methods and</w:t>
        </w:r>
      </w:ins>
      <w:ins w:id="717" w:author="Lewis.Barnett" w:date="2020-06-25T18:31:00Z">
        <w:r w:rsidR="00EF6405" w:rsidRPr="006B595A">
          <w:rPr>
            <w:lang w:val="en-US"/>
          </w:rPr>
          <w:t xml:space="preserve"> </w:t>
        </w:r>
      </w:ins>
      <w:r w:rsidR="00574E5B" w:rsidRPr="00C2183A">
        <w:rPr>
          <w:lang w:val="en-US"/>
        </w:rPr>
        <w:t>Table S1)</w:t>
      </w:r>
      <w:r w:rsidR="00D42716" w:rsidRPr="00C2183A">
        <w:rPr>
          <w:lang w:val="en-US"/>
        </w:rPr>
        <w:t xml:space="preserve">. </w:t>
      </w:r>
      <w:ins w:id="718" w:author="Lewis.Barnett" w:date="2020-06-25T18:44:00Z">
        <w:r w:rsidR="00655D91" w:rsidRPr="00C2183A">
          <w:rPr>
            <w:lang w:val="en-US"/>
          </w:rPr>
          <w:t xml:space="preserve">We also performed similar sensitivity analyses to </w:t>
        </w:r>
      </w:ins>
      <w:ins w:id="719" w:author="Lewis.Barnett" w:date="2020-06-25T18:48:00Z">
        <w:r w:rsidR="00F91385" w:rsidRPr="00C2183A">
          <w:rPr>
            <w:lang w:val="en-US"/>
          </w:rPr>
          <w:t>verify</w:t>
        </w:r>
      </w:ins>
      <w:ins w:id="720" w:author="Lewis.Barnett" w:date="2020-06-25T18:44:00Z">
        <w:r w:rsidR="00655D91" w:rsidRPr="00C2183A">
          <w:rPr>
            <w:lang w:val="en-US"/>
          </w:rPr>
          <w:t xml:space="preserve"> that </w:t>
        </w:r>
      </w:ins>
      <w:ins w:id="721" w:author="Lewis.Barnett" w:date="2020-06-25T18:45:00Z">
        <w:r w:rsidR="00655D91" w:rsidRPr="00C2183A">
          <w:rPr>
            <w:lang w:val="en-US"/>
          </w:rPr>
          <w:t xml:space="preserve">the magnitude of spatial </w:t>
        </w:r>
        <w:r w:rsidR="00F91385" w:rsidRPr="00C2183A">
          <w:rPr>
            <w:lang w:val="en-US"/>
          </w:rPr>
          <w:t xml:space="preserve">variance </w:t>
        </w:r>
      </w:ins>
      <w:ins w:id="722" w:author="Lewis.Barnett" w:date="2020-06-25T18:49:00Z">
        <w:r w:rsidR="00F91385" w:rsidRPr="00C2183A">
          <w:rPr>
            <w:lang w:val="en-US"/>
          </w:rPr>
          <w:t xml:space="preserve">and local trend </w:t>
        </w:r>
      </w:ins>
      <w:ins w:id="723" w:author="Lewis.Barnett" w:date="2020-06-25T18:45:00Z">
        <w:r w:rsidR="00F91385" w:rsidRPr="00C2183A">
          <w:rPr>
            <w:lang w:val="en-US"/>
          </w:rPr>
          <w:t>would affect our ability to recover the local trend</w:t>
        </w:r>
      </w:ins>
      <w:ins w:id="724" w:author="Lewis.Barnett" w:date="2020-06-25T18:51:00Z">
        <w:r w:rsidR="00F91385" w:rsidRPr="00C2183A">
          <w:rPr>
            <w:lang w:val="en-US"/>
          </w:rPr>
          <w:t xml:space="preserve"> in predictable ways</w:t>
        </w:r>
      </w:ins>
      <w:ins w:id="725" w:author="Lewis.Barnett" w:date="2020-06-25T18:45:00Z">
        <w:r w:rsidR="00F91385" w:rsidRPr="00C2183A">
          <w:rPr>
            <w:lang w:val="en-US"/>
          </w:rPr>
          <w:t xml:space="preserve">. </w:t>
        </w:r>
      </w:ins>
      <w:del w:id="726" w:author="Lewis.Barnett" w:date="2020-06-25T18:53:00Z">
        <w:r w:rsidR="00D42716" w:rsidRPr="00C2183A" w:rsidDel="00F91385">
          <w:rPr>
            <w:lang w:val="en-US"/>
          </w:rPr>
          <w:delText xml:space="preserve">The </w:delText>
        </w:r>
      </w:del>
      <w:ins w:id="727" w:author="Lewis.Barnett" w:date="2020-06-25T18:53:00Z">
        <w:r w:rsidR="00F91385" w:rsidRPr="00C2183A">
          <w:rPr>
            <w:lang w:val="en-US"/>
          </w:rPr>
          <w:t xml:space="preserve">All </w:t>
        </w:r>
      </w:ins>
      <w:r w:rsidR="00D42716" w:rsidRPr="00C2183A">
        <w:rPr>
          <w:lang w:val="en-US"/>
        </w:rPr>
        <w:t xml:space="preserve">simulations were conducted </w:t>
      </w:r>
      <w:del w:id="728" w:author="Lewis.Barnett" w:date="2020-06-25T18:53:00Z">
        <w:r w:rsidR="00D42716" w:rsidRPr="00C2183A" w:rsidDel="00F91385">
          <w:rPr>
            <w:lang w:val="en-US"/>
          </w:rPr>
          <w:delText>as follows</w:delText>
        </w:r>
      </w:del>
      <w:ins w:id="729" w:author="Lewis.Barnett" w:date="2020-06-25T18:53:00Z">
        <w:r w:rsidR="00F91385" w:rsidRPr="00C2183A">
          <w:rPr>
            <w:lang w:val="en-US"/>
          </w:rPr>
          <w:t>following this general outline</w:t>
        </w:r>
      </w:ins>
      <w:r w:rsidR="00D42716" w:rsidRPr="00C2183A">
        <w:rPr>
          <w:lang w:val="en-US"/>
        </w:rPr>
        <w:t xml:space="preserve">: for each </w:t>
      </w:r>
      <w:r w:rsidR="00871A49" w:rsidRPr="00C2183A">
        <w:rPr>
          <w:lang w:val="en-US"/>
        </w:rPr>
        <w:t xml:space="preserve">evaluated (time-invariant) </w:t>
      </w:r>
      <w:r w:rsidR="00D42716" w:rsidRPr="00C2183A">
        <w:rPr>
          <w:lang w:val="en-US"/>
        </w:rPr>
        <w:t xml:space="preserve">value of spatiotemporal variation and observation error, we simulated a random spatial field. We then simulated </w:t>
      </w:r>
      <w:r w:rsidR="001F7F7D" w:rsidRPr="00C2183A">
        <w:rPr>
          <w:lang w:val="en-US"/>
        </w:rPr>
        <w:t xml:space="preserve">a latent </w:t>
      </w:r>
      <w:r w:rsidR="00D42716" w:rsidRPr="00C2183A">
        <w:rPr>
          <w:lang w:val="en-US"/>
        </w:rPr>
        <w:t xml:space="preserve">spatiotemporal </w:t>
      </w:r>
      <w:r w:rsidR="001F7F7D" w:rsidRPr="00C2183A">
        <w:rPr>
          <w:lang w:val="en-US"/>
        </w:rPr>
        <w:t>process</w:t>
      </w:r>
      <w:r w:rsidR="00D42716" w:rsidRPr="00C2183A">
        <w:rPr>
          <w:lang w:val="en-US"/>
        </w:rPr>
        <w:t xml:space="preserve"> over 10 time steps, using spatial and spatiotemporal components (modeled as </w:t>
      </w:r>
      <w:del w:id="730" w:author="Sean Anderson" w:date="2020-06-30T15:05:00Z">
        <w:r w:rsidR="00D42716" w:rsidRPr="00C2183A" w:rsidDel="00206E9E">
          <w:rPr>
            <w:lang w:val="en-US"/>
          </w:rPr>
          <w:delText>independ</w:delText>
        </w:r>
      </w:del>
      <w:del w:id="731" w:author="Sean Anderson" w:date="2020-06-30T14:58:00Z">
        <w:r w:rsidR="00D42716" w:rsidRPr="00C2183A" w:rsidDel="005F4BD5">
          <w:rPr>
            <w:lang w:val="en-US"/>
          </w:rPr>
          <w:delText>ent</w:delText>
        </w:r>
        <w:r w:rsidR="0089470C" w:rsidRPr="00C2183A" w:rsidDel="005F4BD5">
          <w:rPr>
            <w:lang w:val="en-US"/>
          </w:rPr>
          <w:delText>ly</w:delText>
        </w:r>
      </w:del>
      <w:ins w:id="732" w:author="Sean Anderson" w:date="2020-06-30T15:05:00Z">
        <w:r w:rsidR="00206E9E">
          <w:rPr>
            <w:lang w:val="en-US"/>
          </w:rPr>
          <w:t>independent</w:t>
        </w:r>
      </w:ins>
      <w:r w:rsidR="0089470C" w:rsidRPr="00C2183A">
        <w:rPr>
          <w:lang w:val="en-US"/>
        </w:rPr>
        <w:t xml:space="preserve"> </w:t>
      </w:r>
      <w:r w:rsidR="00BD2E04" w:rsidRPr="00C2183A">
        <w:rPr>
          <w:lang w:val="en-US"/>
        </w:rPr>
        <w:t xml:space="preserve">from </w:t>
      </w:r>
      <w:r w:rsidR="0089470C" w:rsidRPr="00C2183A">
        <w:rPr>
          <w:lang w:val="en-US"/>
        </w:rPr>
        <w:t>year to year</w:t>
      </w:r>
      <w:r w:rsidR="00D42716" w:rsidRPr="00C2183A">
        <w:rPr>
          <w:lang w:val="en-US"/>
        </w:rPr>
        <w:t xml:space="preserve">) along with </w:t>
      </w:r>
      <w:r w:rsidR="008A2168" w:rsidRPr="00C2183A">
        <w:rPr>
          <w:lang w:val="en-US"/>
        </w:rPr>
        <w:t xml:space="preserve">the </w:t>
      </w:r>
      <w:del w:id="733" w:author="Lewis.Barnett" w:date="2020-06-23T14:59:00Z">
        <w:r w:rsidR="008A2168" w:rsidRPr="00C2183A" w:rsidDel="00087449">
          <w:rPr>
            <w:lang w:val="en-US"/>
          </w:rPr>
          <w:delText>spatial trend</w:delText>
        </w:r>
      </w:del>
      <w:ins w:id="734" w:author="Lewis.Barnett" w:date="2020-06-23T14:59:00Z">
        <w:r w:rsidR="00087449" w:rsidRPr="00C2183A">
          <w:rPr>
            <w:lang w:val="en-US"/>
          </w:rPr>
          <w:t>local trend</w:t>
        </w:r>
      </w:ins>
      <w:r w:rsidR="008A2168" w:rsidRPr="00C2183A">
        <w:rPr>
          <w:lang w:val="en-US"/>
        </w:rPr>
        <w:t xml:space="preserve"> field</w:t>
      </w:r>
      <w:r w:rsidR="00D42716" w:rsidRPr="00C2183A">
        <w:rPr>
          <w:lang w:val="en-US"/>
        </w:rPr>
        <w:t xml:space="preserve">. </w:t>
      </w:r>
      <w:r w:rsidR="001F7F7D" w:rsidRPr="00C2183A">
        <w:rPr>
          <w:lang w:val="en-US"/>
        </w:rPr>
        <w:t xml:space="preserve">To include measurement or observation error, we simulated normally distributed </w:t>
      </w:r>
      <w:r w:rsidR="00BD2E04" w:rsidRPr="00C2183A">
        <w:rPr>
          <w:lang w:val="en-US"/>
        </w:rPr>
        <w:t xml:space="preserve">observations </w:t>
      </w:r>
      <w:r w:rsidR="001F7F7D" w:rsidRPr="00C2183A">
        <w:rPr>
          <w:lang w:val="en-US"/>
        </w:rPr>
        <w:t xml:space="preserve">from this spatiotemporal process. We then fit a spatial GLMM to the simulated data and assumed the model structure to be known. </w:t>
      </w:r>
      <w:r w:rsidR="00BD2E04" w:rsidRPr="00C2183A">
        <w:rPr>
          <w:lang w:val="en-US"/>
        </w:rPr>
        <w:t>We then compared e</w:t>
      </w:r>
      <w:r w:rsidR="001F7F7D" w:rsidRPr="00C2183A">
        <w:rPr>
          <w:lang w:val="en-US"/>
        </w:rPr>
        <w:t xml:space="preserve">stimated values of the </w:t>
      </w:r>
      <w:del w:id="735" w:author="Lewis.Barnett" w:date="2020-06-23T15:00:00Z">
        <w:r w:rsidR="001F7F7D" w:rsidRPr="00C2183A" w:rsidDel="00087449">
          <w:rPr>
            <w:lang w:val="en-US"/>
          </w:rPr>
          <w:delText>spatial trend</w:delText>
        </w:r>
      </w:del>
      <w:ins w:id="736" w:author="Lewis.Barnett" w:date="2020-06-23T15:00:00Z">
        <w:r w:rsidR="00087449" w:rsidRPr="00C2183A">
          <w:rPr>
            <w:lang w:val="en-US"/>
          </w:rPr>
          <w:t>local trend</w:t>
        </w:r>
      </w:ins>
      <w:r w:rsidR="001F7F7D" w:rsidRPr="00C2183A">
        <w:rPr>
          <w:lang w:val="en-US"/>
        </w:rPr>
        <w:t xml:space="preserve"> at the locations of the data </w:t>
      </w:r>
      <w:r w:rsidR="00BD2E04" w:rsidRPr="00C2183A">
        <w:rPr>
          <w:lang w:val="en-US"/>
        </w:rPr>
        <w:t>with</w:t>
      </w:r>
      <w:r w:rsidR="001F7F7D" w:rsidRPr="00C2183A">
        <w:rPr>
          <w:lang w:val="en-US"/>
        </w:rPr>
        <w:t xml:space="preserve"> </w:t>
      </w:r>
      <w:r w:rsidR="0089470C" w:rsidRPr="00C2183A">
        <w:rPr>
          <w:lang w:val="en-US"/>
        </w:rPr>
        <w:t>known values</w:t>
      </w:r>
      <w:r w:rsidR="001F7F7D" w:rsidRPr="00C2183A">
        <w:rPr>
          <w:lang w:val="en-US"/>
        </w:rPr>
        <w:t xml:space="preserve"> to generate statistical summaries (bias</w:t>
      </w:r>
      <w:r w:rsidR="00CA464B" w:rsidRPr="00C2183A">
        <w:rPr>
          <w:lang w:val="en-US"/>
        </w:rPr>
        <w:t xml:space="preserve"> [expectation of difference]</w:t>
      </w:r>
      <w:r w:rsidR="001F7F7D" w:rsidRPr="00C2183A">
        <w:rPr>
          <w:lang w:val="en-US"/>
        </w:rPr>
        <w:t>, variance</w:t>
      </w:r>
      <w:r w:rsidR="00CA464B" w:rsidRPr="00C2183A">
        <w:rPr>
          <w:lang w:val="en-US"/>
        </w:rPr>
        <w:t xml:space="preserve"> [sample variance of difference]</w:t>
      </w:r>
      <w:r w:rsidR="001F7F7D" w:rsidRPr="00C2183A">
        <w:rPr>
          <w:lang w:val="en-US"/>
        </w:rPr>
        <w:t xml:space="preserve">, </w:t>
      </w:r>
      <w:r w:rsidR="00F10C90" w:rsidRPr="00C2183A">
        <w:rPr>
          <w:lang w:val="en-US"/>
        </w:rPr>
        <w:t xml:space="preserve">and </w:t>
      </w:r>
      <w:r w:rsidR="00260692" w:rsidRPr="00C2183A">
        <w:rPr>
          <w:lang w:val="en-US"/>
        </w:rPr>
        <w:t xml:space="preserve">Pearson </w:t>
      </w:r>
      <w:r w:rsidR="001F7F7D" w:rsidRPr="00C2183A">
        <w:rPr>
          <w:lang w:val="en-US"/>
        </w:rPr>
        <w:t xml:space="preserve">correlations between predicted and observed values). For each combination of parameter values, we simulated 100 random datasets. </w:t>
      </w:r>
      <w:del w:id="737" w:author="Lewis.Barnett" w:date="2020-06-25T18:55:00Z">
        <w:r w:rsidR="001F7F7D" w:rsidRPr="00C2183A" w:rsidDel="00F91385">
          <w:rPr>
            <w:lang w:val="en-US"/>
          </w:rPr>
          <w:delText xml:space="preserve">Code </w:delText>
        </w:r>
        <w:r w:rsidR="007416CC" w:rsidRPr="00C2183A" w:rsidDel="00F91385">
          <w:rPr>
            <w:lang w:val="en-US"/>
          </w:rPr>
          <w:delText xml:space="preserve">and data necessary </w:delText>
        </w:r>
        <w:r w:rsidR="001F7F7D" w:rsidRPr="00C2183A" w:rsidDel="00F91385">
          <w:rPr>
            <w:lang w:val="en-US"/>
          </w:rPr>
          <w:delText xml:space="preserve">to replicate </w:delText>
        </w:r>
      </w:del>
      <w:del w:id="738" w:author="Lewis.Barnett" w:date="2020-06-25T18:54:00Z">
        <w:r w:rsidR="001F7F7D" w:rsidRPr="00C2183A" w:rsidDel="00F91385">
          <w:rPr>
            <w:lang w:val="en-US"/>
          </w:rPr>
          <w:delText xml:space="preserve">this </w:delText>
        </w:r>
      </w:del>
      <w:del w:id="739" w:author="Lewis.Barnett" w:date="2020-06-25T18:55:00Z">
        <w:r w:rsidR="001F7F7D" w:rsidRPr="00C2183A" w:rsidDel="00F91385">
          <w:rPr>
            <w:lang w:val="en-US"/>
          </w:rPr>
          <w:delText>analys</w:delText>
        </w:r>
      </w:del>
      <w:del w:id="740" w:author="Lewis.Barnett" w:date="2020-06-25T18:54:00Z">
        <w:r w:rsidR="001F7F7D" w:rsidRPr="00C2183A" w:rsidDel="00F91385">
          <w:rPr>
            <w:lang w:val="en-US"/>
          </w:rPr>
          <w:delText>i</w:delText>
        </w:r>
      </w:del>
      <w:del w:id="741" w:author="Lewis.Barnett" w:date="2020-06-25T18:55:00Z">
        <w:r w:rsidR="001F7F7D" w:rsidRPr="00C2183A" w:rsidDel="00F91385">
          <w:rPr>
            <w:lang w:val="en-US"/>
          </w:rPr>
          <w:delText xml:space="preserve">s </w:delText>
        </w:r>
        <w:r w:rsidR="007416CC" w:rsidRPr="00C2183A" w:rsidDel="00F91385">
          <w:rPr>
            <w:lang w:val="en-US"/>
          </w:rPr>
          <w:delText>are</w:delText>
        </w:r>
        <w:r w:rsidR="001F7F7D" w:rsidRPr="00C2183A" w:rsidDel="00F91385">
          <w:rPr>
            <w:lang w:val="en-US"/>
          </w:rPr>
          <w:delText xml:space="preserve"> included in the repository for this project</w:delText>
        </w:r>
        <w:r w:rsidR="004A4795" w:rsidRPr="00C2183A" w:rsidDel="00F91385">
          <w:rPr>
            <w:lang w:val="en-US"/>
          </w:rPr>
          <w:delText xml:space="preserve"> (</w:delText>
        </w:r>
        <w:r w:rsidR="0083649F" w:rsidRPr="00C2183A" w:rsidDel="00F91385">
          <w:fldChar w:fldCharType="begin"/>
        </w:r>
        <w:r w:rsidR="0083649F" w:rsidRPr="00C2183A" w:rsidDel="00F91385">
          <w:rPr>
            <w:lang w:val="en-US"/>
          </w:rPr>
          <w:delInstrText xml:space="preserve"> HYPERLINK "https://github.com/fate-spatialindicators/spatial-trend" </w:delInstrText>
        </w:r>
        <w:r w:rsidR="0083649F" w:rsidRPr="00C2183A" w:rsidDel="00F91385">
          <w:fldChar w:fldCharType="separate"/>
        </w:r>
        <w:r w:rsidR="004A4795" w:rsidRPr="00C2183A" w:rsidDel="00F91385">
          <w:rPr>
            <w:rStyle w:val="Hyperlink"/>
            <w:lang w:val="en-US"/>
          </w:rPr>
          <w:delText>https://github.com/fate-spatialindicators/spatial-trend</w:delText>
        </w:r>
        <w:r w:rsidR="0083649F" w:rsidRPr="00C2183A" w:rsidDel="00F91385">
          <w:rPr>
            <w:rStyle w:val="Hyperlink"/>
            <w:lang w:val="en-US"/>
          </w:rPr>
          <w:fldChar w:fldCharType="end"/>
        </w:r>
        <w:r w:rsidR="004A4795" w:rsidRPr="00C2183A" w:rsidDel="00F91385">
          <w:rPr>
            <w:lang w:val="en-US"/>
          </w:rPr>
          <w:delText>)</w:delText>
        </w:r>
        <w:r w:rsidR="001F7F7D" w:rsidRPr="00C2183A" w:rsidDel="00F91385">
          <w:rPr>
            <w:lang w:val="en-US"/>
          </w:rPr>
          <w:delText xml:space="preserve">. </w:delText>
        </w:r>
      </w:del>
    </w:p>
    <w:p w14:paraId="0452EF3F" w14:textId="77777777" w:rsidR="009F6418" w:rsidRPr="00C2183A" w:rsidRDefault="009F6418" w:rsidP="00D26510">
      <w:pPr>
        <w:spacing w:after="120" w:line="480" w:lineRule="auto"/>
        <w:ind w:firstLine="720"/>
        <w:rPr>
          <w:lang w:val="en-US"/>
        </w:rPr>
      </w:pPr>
    </w:p>
    <w:p w14:paraId="7EAB5927" w14:textId="0A07667C" w:rsidR="00CB4A97" w:rsidRPr="00C2183A" w:rsidRDefault="00CB4A97" w:rsidP="00D26510">
      <w:pPr>
        <w:spacing w:after="120" w:line="480" w:lineRule="auto"/>
        <w:rPr>
          <w:i/>
          <w:lang w:val="en-US"/>
        </w:rPr>
      </w:pPr>
      <w:r w:rsidRPr="00C2183A">
        <w:rPr>
          <w:i/>
          <w:lang w:val="en-US"/>
        </w:rPr>
        <w:t xml:space="preserve">West coast </w:t>
      </w:r>
      <w:proofErr w:type="spellStart"/>
      <w:r w:rsidRPr="00C2183A">
        <w:rPr>
          <w:i/>
          <w:lang w:val="en-US"/>
        </w:rPr>
        <w:t>groundfish</w:t>
      </w:r>
      <w:proofErr w:type="spellEnd"/>
      <w:r w:rsidRPr="00C2183A">
        <w:rPr>
          <w:i/>
          <w:lang w:val="en-US"/>
        </w:rPr>
        <w:t xml:space="preserve"> </w:t>
      </w:r>
      <w:r w:rsidR="0089470C" w:rsidRPr="00C2183A">
        <w:rPr>
          <w:i/>
          <w:lang w:val="en-US"/>
        </w:rPr>
        <w:t>application</w:t>
      </w:r>
    </w:p>
    <w:p w14:paraId="617ACE96" w14:textId="05EC7E42" w:rsidR="009C4CF6" w:rsidRPr="00C2183A" w:rsidRDefault="006F0F50" w:rsidP="00D26510">
      <w:pPr>
        <w:spacing w:after="120" w:line="480" w:lineRule="auto"/>
        <w:rPr>
          <w:lang w:val="en-US"/>
        </w:rPr>
      </w:pPr>
      <w:r w:rsidRPr="00C2183A">
        <w:rPr>
          <w:lang w:val="en-US"/>
        </w:rPr>
        <w:t>As an example</w:t>
      </w:r>
      <w:r w:rsidR="00F10C90" w:rsidRPr="00C2183A">
        <w:rPr>
          <w:lang w:val="en-US"/>
        </w:rPr>
        <w:t xml:space="preserve"> of how the </w:t>
      </w:r>
      <w:del w:id="742" w:author="Lewis.Barnett" w:date="2020-06-23T15:00:00Z">
        <w:r w:rsidR="00F10C90" w:rsidRPr="00C2183A" w:rsidDel="00087449">
          <w:rPr>
            <w:lang w:val="en-US"/>
          </w:rPr>
          <w:delText>spatial trend</w:delText>
        </w:r>
      </w:del>
      <w:ins w:id="743" w:author="Lewis.Barnett" w:date="2020-06-23T15:00:00Z">
        <w:r w:rsidR="00087449" w:rsidRPr="00C2183A">
          <w:rPr>
            <w:lang w:val="en-US"/>
          </w:rPr>
          <w:t>local trend</w:t>
        </w:r>
      </w:ins>
      <w:r w:rsidR="00F10C90" w:rsidRPr="00C2183A">
        <w:rPr>
          <w:lang w:val="en-US"/>
        </w:rPr>
        <w:t xml:space="preserve"> model can be applied to improve the interpretation of changes in spatial distribution</w:t>
      </w:r>
      <w:r w:rsidRPr="00C2183A">
        <w:rPr>
          <w:lang w:val="en-US"/>
        </w:rPr>
        <w:t xml:space="preserve">, we fit the </w:t>
      </w:r>
      <w:del w:id="744" w:author="Lewis.Barnett" w:date="2020-06-27T16:53:00Z">
        <w:r w:rsidR="00306407" w:rsidRPr="00C2183A" w:rsidDel="00C25EE2">
          <w:rPr>
            <w:lang w:val="en-US"/>
          </w:rPr>
          <w:delText>spatial-trend</w:delText>
        </w:r>
      </w:del>
      <w:ins w:id="745" w:author="Lewis.Barnett" w:date="2020-06-27T16:53:00Z">
        <w:r w:rsidR="00C25EE2" w:rsidRPr="00C2183A">
          <w:rPr>
            <w:lang w:val="en-US"/>
          </w:rPr>
          <w:t>local trend</w:t>
        </w:r>
      </w:ins>
      <w:r w:rsidR="00306407" w:rsidRPr="00C2183A">
        <w:rPr>
          <w:lang w:val="en-US"/>
        </w:rPr>
        <w:t xml:space="preserve"> model</w:t>
      </w:r>
      <w:r w:rsidRPr="00C2183A">
        <w:rPr>
          <w:lang w:val="en-US"/>
        </w:rPr>
        <w:t xml:space="preserve"> to</w:t>
      </w:r>
      <w:r w:rsidR="00751649" w:rsidRPr="00C2183A">
        <w:rPr>
          <w:lang w:val="en-US"/>
        </w:rPr>
        <w:t xml:space="preserve"> </w:t>
      </w:r>
      <w:proofErr w:type="spellStart"/>
      <w:r w:rsidR="00751649" w:rsidRPr="00C2183A">
        <w:rPr>
          <w:lang w:val="en-US"/>
        </w:rPr>
        <w:t>groundfish</w:t>
      </w:r>
      <w:proofErr w:type="spellEnd"/>
      <w:r w:rsidR="00751649" w:rsidRPr="00C2183A">
        <w:rPr>
          <w:lang w:val="en-US"/>
        </w:rPr>
        <w:t xml:space="preserve"> </w:t>
      </w:r>
      <w:r w:rsidR="0089470C" w:rsidRPr="00C2183A">
        <w:rPr>
          <w:lang w:val="en-US"/>
        </w:rPr>
        <w:t xml:space="preserve">data collected </w:t>
      </w:r>
      <w:r w:rsidRPr="00C2183A">
        <w:rPr>
          <w:lang w:val="en-US"/>
        </w:rPr>
        <w:t xml:space="preserve">from a fishery-independent survey along the US </w:t>
      </w:r>
      <w:del w:id="746" w:author="Lewis.Barnett" w:date="2020-07-02T14:33:00Z">
        <w:r w:rsidR="00860B19" w:rsidRPr="00C2183A" w:rsidDel="003C4531">
          <w:rPr>
            <w:lang w:val="en-US"/>
          </w:rPr>
          <w:delText>W</w:delText>
        </w:r>
        <w:r w:rsidRPr="00C2183A" w:rsidDel="003C4531">
          <w:rPr>
            <w:lang w:val="en-US"/>
          </w:rPr>
          <w:delText xml:space="preserve">est </w:delText>
        </w:r>
        <w:r w:rsidR="00860B19" w:rsidRPr="00C2183A" w:rsidDel="003C4531">
          <w:rPr>
            <w:lang w:val="en-US"/>
          </w:rPr>
          <w:delText>C</w:delText>
        </w:r>
        <w:r w:rsidRPr="00C2183A" w:rsidDel="003C4531">
          <w:rPr>
            <w:lang w:val="en-US"/>
          </w:rPr>
          <w:delText>oast</w:delText>
        </w:r>
      </w:del>
      <w:ins w:id="747" w:author="Lewis.Barnett" w:date="2020-07-02T14:34:00Z">
        <w:r w:rsidR="003C4531">
          <w:rPr>
            <w:lang w:val="en-US"/>
          </w:rPr>
          <w:t>w</w:t>
        </w:r>
      </w:ins>
      <w:ins w:id="748" w:author="Lewis.Barnett" w:date="2020-07-02T14:33:00Z">
        <w:r w:rsidR="003C4531">
          <w:rPr>
            <w:lang w:val="en-US"/>
          </w:rPr>
          <w:t>est coast</w:t>
        </w:r>
      </w:ins>
      <w:r w:rsidR="008F53D3" w:rsidRPr="00C2183A">
        <w:rPr>
          <w:lang w:val="en-US"/>
        </w:rPr>
        <w:t xml:space="preserve">: </w:t>
      </w:r>
      <w:r w:rsidR="008F53D3" w:rsidRPr="00C2183A">
        <w:rPr>
          <w:lang w:val="en-US"/>
        </w:rPr>
        <w:lastRenderedPageBreak/>
        <w:t xml:space="preserve">the NOAA Fisheries, Northwest Fisheries Science Center, US </w:t>
      </w:r>
      <w:del w:id="749" w:author="Lewis.Barnett" w:date="2020-07-02T14:33:00Z">
        <w:r w:rsidR="008F53D3" w:rsidRPr="00C2183A" w:rsidDel="003C4531">
          <w:rPr>
            <w:lang w:val="en-US"/>
          </w:rPr>
          <w:delText>West Coast</w:delText>
        </w:r>
      </w:del>
      <w:ins w:id="750" w:author="Lewis.Barnett" w:date="2020-07-02T14:34:00Z">
        <w:r w:rsidR="003C4531">
          <w:rPr>
            <w:lang w:val="en-US"/>
          </w:rPr>
          <w:t>W</w:t>
        </w:r>
      </w:ins>
      <w:ins w:id="751" w:author="Lewis.Barnett" w:date="2020-07-02T14:33:00Z">
        <w:r w:rsidR="003C4531">
          <w:rPr>
            <w:lang w:val="en-US"/>
          </w:rPr>
          <w:t xml:space="preserve">est </w:t>
        </w:r>
      </w:ins>
      <w:ins w:id="752" w:author="Lewis.Barnett" w:date="2020-07-02T14:34:00Z">
        <w:r w:rsidR="003C4531">
          <w:rPr>
            <w:lang w:val="en-US"/>
          </w:rPr>
          <w:t>C</w:t>
        </w:r>
      </w:ins>
      <w:ins w:id="753" w:author="Lewis.Barnett" w:date="2020-07-02T14:33:00Z">
        <w:r w:rsidR="003C4531">
          <w:rPr>
            <w:lang w:val="en-US"/>
          </w:rPr>
          <w:t>oast</w:t>
        </w:r>
      </w:ins>
      <w:r w:rsidR="008F53D3" w:rsidRPr="00C2183A">
        <w:rPr>
          <w:lang w:val="en-US"/>
        </w:rPr>
        <w:t xml:space="preserve"> </w:t>
      </w:r>
      <w:proofErr w:type="spellStart"/>
      <w:r w:rsidR="008F53D3" w:rsidRPr="00C2183A">
        <w:rPr>
          <w:lang w:val="en-US"/>
        </w:rPr>
        <w:t>Groundfish</w:t>
      </w:r>
      <w:proofErr w:type="spellEnd"/>
      <w:r w:rsidR="008F53D3" w:rsidRPr="00C2183A">
        <w:rPr>
          <w:lang w:val="en-US"/>
        </w:rPr>
        <w:t xml:space="preserve"> Bottom Trawl Survey</w:t>
      </w:r>
      <w:r w:rsidR="00192C69" w:rsidRPr="00C2183A">
        <w:rPr>
          <w:lang w:val="en-US"/>
        </w:rPr>
        <w:t xml:space="preserve"> </w:t>
      </w:r>
      <w:r w:rsidR="00192C69" w:rsidRPr="00C2183A">
        <w:rPr>
          <w:lang w:val="en-US"/>
        </w:rPr>
        <w:fldChar w:fldCharType="begin"/>
      </w:r>
      <w:ins w:id="754" w:author="Lewis Barnett" w:date="2020-06-16T14:27:00Z">
        <w:r w:rsidR="003C0549" w:rsidRPr="00C2183A">
          <w:rPr>
            <w:lang w:val="en-US"/>
          </w:rPr>
          <w:instrText xml:space="preserve"> ADDIN ZOTERO_ITEM CSL_CITATION {"citationID":"Hhhdksfa","properties":{"formattedCitation":"(Keller et al. 2017)","plainCitation":"(Keller et al. 2017)","noteIndex":0},"citationItems":[{"id":163,"uris":["http://zotero.org/users/6342351/items/VEFZKWZL"],"uri":["http://zotero.org/users/6342351/items/VEFZKWZL"],"itemData":{"id":163,"type":"report","event-place":"Seattle, WA","genre":"NOAA Technical Memorandum","number":"NMFS-NWFSC-136","publisher":"Northwest Fisheries Science Center","publisher-place":"Seattle, WA","title":"The Northwest Fisheries Science Center’s West Coast Groundfish Bottom Trawl Survey: History, Design, and Description","author":[{"family":"Keller","given":"Aimee A."},{"family":"Wallace","given":"John R."},{"family":"Methot","given":"Richard D."}],"issued":{"date-parts":[["2017"]]}}}],"schema":"https://github.com/citation-style-language/schema/raw/master/csl-citation.json"} </w:instrText>
        </w:r>
      </w:ins>
      <w:del w:id="755" w:author="Lewis Barnett" w:date="2020-06-16T14:27:00Z">
        <w:r w:rsidR="00192C69" w:rsidRPr="00C2183A" w:rsidDel="003C0549">
          <w:rPr>
            <w:lang w:val="en-US"/>
          </w:rPr>
          <w:delInstrText xml:space="preserve"> ADDIN ZOTERO_ITEM CSL_CITATION {"citationID":"Hhhdksfa","properties":{"formattedCitation":"(Keller et al. 2017)","plainCitation":"(Keller et al. 2017)","noteIndex":0},"citationItems":[{"id":163,"uris":["http://zotero.org/users/local/BQs8dIsK/items/VEFZKWZL"],"uri":["http://zotero.org/users/local/BQs8dIsK/items/VEFZKWZL"],"itemData":{"id":163,"type":"report","title":"The Northwest Fisheries Science Center’s West Coast Groundfish Bottom Trawl Survey: History, Design, and Description","publisher":"Northwest Fisheries Science Center","publisher-place":"Seattle, WA","genre":"NOAA Technical Memorandum","event-place":"Seattle, WA","number":"NMFS-NWFSC-136","author":[{"family":"Keller","given":"Aimee A."},{"family":"Wallace","given":"John R."},{"family":"Methot","given":"Richard D."}],"issued":{"date-parts":[["2017"]]}}}],"schema":"https://github.com/citation-style-language/schema/raw/master/csl-citation.json"} </w:delInstrText>
        </w:r>
      </w:del>
      <w:r w:rsidR="00192C69" w:rsidRPr="00C2183A">
        <w:rPr>
          <w:lang w:val="en-US"/>
        </w:rPr>
        <w:fldChar w:fldCharType="separate"/>
      </w:r>
      <w:r w:rsidR="00A01347" w:rsidRPr="00A01347">
        <w:t>(Keller et al. 2017)</w:t>
      </w:r>
      <w:r w:rsidR="00192C69" w:rsidRPr="00C2183A">
        <w:rPr>
          <w:lang w:val="en-US"/>
        </w:rPr>
        <w:fldChar w:fldCharType="end"/>
      </w:r>
      <w:r w:rsidR="005E1879" w:rsidRPr="00C2183A">
        <w:rPr>
          <w:lang w:val="en-US"/>
        </w:rPr>
        <w:t xml:space="preserve"> from 2003 to 2018</w:t>
      </w:r>
      <w:r w:rsidR="008F53D3" w:rsidRPr="00C2183A">
        <w:rPr>
          <w:lang w:val="en-US"/>
        </w:rPr>
        <w:t xml:space="preserve">. </w:t>
      </w:r>
      <w:ins w:id="756" w:author="Lewis.Barnett" w:date="2020-06-23T15:20:00Z">
        <w:r w:rsidR="0083649F" w:rsidRPr="00C2183A">
          <w:rPr>
            <w:lang w:val="en-US"/>
          </w:rPr>
          <w:t xml:space="preserve">The </w:t>
        </w:r>
      </w:ins>
      <w:ins w:id="757" w:author="Lewis.Barnett" w:date="2020-06-23T15:28:00Z">
        <w:r w:rsidR="0083649F" w:rsidRPr="00C2183A">
          <w:rPr>
            <w:lang w:val="en-US"/>
          </w:rPr>
          <w:t xml:space="preserve">annual </w:t>
        </w:r>
      </w:ins>
      <w:ins w:id="758" w:author="Lewis.Barnett" w:date="2020-06-23T15:20:00Z">
        <w:r w:rsidR="0083649F" w:rsidRPr="00C2183A">
          <w:rPr>
            <w:lang w:val="en-US"/>
          </w:rPr>
          <w:t xml:space="preserve">survey </w:t>
        </w:r>
      </w:ins>
      <w:ins w:id="759" w:author="Lewis.Barnett" w:date="2020-06-23T15:26:00Z">
        <w:r w:rsidR="0083649F" w:rsidRPr="00C2183A">
          <w:rPr>
            <w:lang w:val="en-US"/>
          </w:rPr>
          <w:t>uses a stratified random sampling design, with strata defined by depth and latitude</w:t>
        </w:r>
      </w:ins>
      <w:ins w:id="760" w:author="Lewis.Barnett" w:date="2020-06-23T15:27:00Z">
        <w:r w:rsidR="0083649F" w:rsidRPr="00C2183A">
          <w:rPr>
            <w:lang w:val="en-US"/>
          </w:rPr>
          <w:t>,</w:t>
        </w:r>
      </w:ins>
      <w:ins w:id="761" w:author="Lewis.Barnett" w:date="2020-06-23T15:26:00Z">
        <w:r w:rsidR="0083649F" w:rsidRPr="00C2183A">
          <w:rPr>
            <w:lang w:val="en-US"/>
          </w:rPr>
          <w:t xml:space="preserve"> </w:t>
        </w:r>
      </w:ins>
      <w:ins w:id="762" w:author="Lewis.Barnett" w:date="2020-06-23T15:27:00Z">
        <w:r w:rsidR="0083649F" w:rsidRPr="00C2183A">
          <w:rPr>
            <w:lang w:val="en-US"/>
          </w:rPr>
          <w:t xml:space="preserve">to estimate population density </w:t>
        </w:r>
      </w:ins>
      <w:ins w:id="763" w:author="Lewis.Barnett" w:date="2020-06-23T15:29:00Z">
        <w:r w:rsidR="0083649F" w:rsidRPr="00C2183A">
          <w:rPr>
            <w:lang w:val="en-US"/>
          </w:rPr>
          <w:t xml:space="preserve">(in terms of catch </w:t>
        </w:r>
        <w:r w:rsidR="00A26076" w:rsidRPr="00C2183A">
          <w:rPr>
            <w:lang w:val="en-US"/>
          </w:rPr>
          <w:t>per area swept by the net</w:t>
        </w:r>
        <w:r w:rsidR="0083649F" w:rsidRPr="00C2183A">
          <w:rPr>
            <w:lang w:val="en-US"/>
          </w:rPr>
          <w:t xml:space="preserve">) </w:t>
        </w:r>
      </w:ins>
      <w:ins w:id="764" w:author="Lewis.Barnett" w:date="2020-06-23T15:27:00Z">
        <w:r w:rsidR="0083649F" w:rsidRPr="00C2183A">
          <w:rPr>
            <w:lang w:val="en-US"/>
          </w:rPr>
          <w:t>along</w:t>
        </w:r>
      </w:ins>
      <w:ins w:id="765" w:author="Lewis.Barnett" w:date="2020-06-23T15:20:00Z">
        <w:r w:rsidR="0083649F" w:rsidRPr="00C2183A">
          <w:rPr>
            <w:lang w:val="en-US"/>
          </w:rPr>
          <w:t xml:space="preserve"> the continental shelf and upper slope </w:t>
        </w:r>
      </w:ins>
      <w:ins w:id="766" w:author="Lewis.Barnett" w:date="2020-06-23T15:26:00Z">
        <w:r w:rsidR="0083649F" w:rsidRPr="00C2183A">
          <w:rPr>
            <w:lang w:val="en-US"/>
          </w:rPr>
          <w:t>(from 55</w:t>
        </w:r>
      </w:ins>
      <w:ins w:id="767" w:author="Sean Anderson" w:date="2020-06-30T14:59:00Z">
        <w:r w:rsidR="00C84954">
          <w:rPr>
            <w:lang w:val="en-US"/>
          </w:rPr>
          <w:t>–</w:t>
        </w:r>
      </w:ins>
      <w:ins w:id="768" w:author="Lewis.Barnett" w:date="2020-06-23T15:26:00Z">
        <w:del w:id="769" w:author="Sean Anderson" w:date="2020-06-30T14:59:00Z">
          <w:r w:rsidR="0083649F" w:rsidRPr="00C2183A" w:rsidDel="00C84954">
            <w:rPr>
              <w:lang w:val="en-US"/>
            </w:rPr>
            <w:delText>-</w:delText>
          </w:r>
        </w:del>
        <w:r w:rsidR="0083649F" w:rsidRPr="00C2183A">
          <w:rPr>
            <w:lang w:val="en-US"/>
          </w:rPr>
          <w:t xml:space="preserve">1280 m depth) </w:t>
        </w:r>
      </w:ins>
      <w:ins w:id="770" w:author="Lewis.Barnett" w:date="2020-06-23T15:24:00Z">
        <w:r w:rsidR="0083649F" w:rsidRPr="00C2183A">
          <w:rPr>
            <w:lang w:val="en-US"/>
          </w:rPr>
          <w:t>of California, Oregon, and Washington</w:t>
        </w:r>
      </w:ins>
      <w:ins w:id="771" w:author="Lewis.Barnett" w:date="2020-06-23T15:25:00Z">
        <w:r w:rsidR="0083649F" w:rsidRPr="00C2183A">
          <w:rPr>
            <w:lang w:val="en-US"/>
          </w:rPr>
          <w:t xml:space="preserve"> state</w:t>
        </w:r>
      </w:ins>
      <w:ins w:id="772" w:author="Lewis.Barnett" w:date="2020-06-23T15:28:00Z">
        <w:r w:rsidR="0083649F" w:rsidRPr="00C2183A">
          <w:rPr>
            <w:lang w:val="en-US"/>
          </w:rPr>
          <w:t>.</w:t>
        </w:r>
      </w:ins>
      <w:ins w:id="773" w:author="Lewis.Barnett" w:date="2020-06-23T15:24:00Z">
        <w:r w:rsidR="0083649F" w:rsidRPr="00C2183A">
          <w:rPr>
            <w:lang w:val="en-US"/>
          </w:rPr>
          <w:t xml:space="preserve"> </w:t>
        </w:r>
      </w:ins>
      <w:ins w:id="774" w:author="Lewis.Barnett" w:date="2020-06-23T15:30:00Z">
        <w:r w:rsidR="00A26076" w:rsidRPr="00C2183A">
          <w:rPr>
            <w:lang w:val="en-US"/>
          </w:rPr>
          <w:t>Roughly 650 tows (</w:t>
        </w:r>
      </w:ins>
      <w:ins w:id="775" w:author="Lewis.Barnett" w:date="2020-06-23T15:31:00Z">
        <w:r w:rsidR="00A26076" w:rsidRPr="00C2183A">
          <w:rPr>
            <w:lang w:val="en-US"/>
          </w:rPr>
          <w:t>the unit of observation</w:t>
        </w:r>
      </w:ins>
      <w:ins w:id="776" w:author="Lewis.Barnett" w:date="2020-06-23T15:30:00Z">
        <w:r w:rsidR="00A26076" w:rsidRPr="00C2183A">
          <w:rPr>
            <w:lang w:val="en-US"/>
          </w:rPr>
          <w:t xml:space="preserve">) </w:t>
        </w:r>
      </w:ins>
      <w:ins w:id="777" w:author="Lewis.Barnett" w:date="2020-06-23T15:31:00Z">
        <w:r w:rsidR="00A26076" w:rsidRPr="00C2183A">
          <w:rPr>
            <w:lang w:val="en-US"/>
          </w:rPr>
          <w:t xml:space="preserve">are performed </w:t>
        </w:r>
      </w:ins>
      <w:ins w:id="778" w:author="Lewis.Barnett" w:date="2020-06-23T15:23:00Z">
        <w:r w:rsidR="0083649F" w:rsidRPr="00C2183A">
          <w:rPr>
            <w:lang w:val="en-US"/>
          </w:rPr>
          <w:t xml:space="preserve">during two passes from north to south, typically </w:t>
        </w:r>
      </w:ins>
      <w:ins w:id="779" w:author="Lewis.Barnett" w:date="2020-06-23T15:32:00Z">
        <w:r w:rsidR="00A26076" w:rsidRPr="00C2183A">
          <w:rPr>
            <w:lang w:val="en-US"/>
          </w:rPr>
          <w:t xml:space="preserve">occurring </w:t>
        </w:r>
      </w:ins>
      <w:ins w:id="780" w:author="Lewis.Barnett" w:date="2020-06-23T15:23:00Z">
        <w:r w:rsidR="0083649F" w:rsidRPr="00C2183A">
          <w:rPr>
            <w:lang w:val="en-US"/>
          </w:rPr>
          <w:t xml:space="preserve">between </w:t>
        </w:r>
        <w:r w:rsidR="00A26076" w:rsidRPr="00C2183A">
          <w:rPr>
            <w:lang w:val="en-US"/>
          </w:rPr>
          <w:t>late May and the end of October</w:t>
        </w:r>
      </w:ins>
      <w:ins w:id="781" w:author="Lewis.Barnett" w:date="2020-06-23T15:22:00Z">
        <w:r w:rsidR="0083649F" w:rsidRPr="00C2183A">
          <w:rPr>
            <w:lang w:val="en-US"/>
          </w:rPr>
          <w:t xml:space="preserve">. </w:t>
        </w:r>
      </w:ins>
      <w:r w:rsidR="009A44C9" w:rsidRPr="00C2183A">
        <w:rPr>
          <w:lang w:val="en-US"/>
        </w:rPr>
        <w:t xml:space="preserve">This survey </w:t>
      </w:r>
      <w:r w:rsidR="00704795" w:rsidRPr="00C2183A">
        <w:rPr>
          <w:lang w:val="en-US"/>
        </w:rPr>
        <w:t>represents an ideal case study because it has been used extensively in testing new index standardization methods</w:t>
      </w:r>
      <w:r w:rsidR="009C4CF6" w:rsidRPr="00C2183A">
        <w:rPr>
          <w:lang w:val="en-US"/>
        </w:rPr>
        <w:t xml:space="preserve"> for stock assessments</w:t>
      </w:r>
      <w:r w:rsidR="000C6F4A" w:rsidRPr="00C2183A">
        <w:rPr>
          <w:lang w:val="en-US"/>
        </w:rPr>
        <w:t xml:space="preserve"> </w:t>
      </w:r>
      <w:r w:rsidR="000C6F4A" w:rsidRPr="00C2183A">
        <w:rPr>
          <w:lang w:val="en-US"/>
        </w:rPr>
        <w:fldChar w:fldCharType="begin"/>
      </w:r>
      <w:r w:rsidR="00A01347">
        <w:rPr>
          <w:lang w:val="en-US"/>
        </w:rPr>
        <w:instrText xml:space="preserve"> ADDIN ZOTERO_ITEM CSL_CITATION {"citationID":"G5T7z80m","properties":{"formattedCitation":"(Thorson et al. 2015)","plainCitation":"(Thorson et al. 2015)","noteIndex":0},"citationItems":[{"id":"lB8OmsKd/5a2cTRfy","uris":["http://zotero.org/users/2529419/items/PCF4QQP6"],"uri":["http://zotero.org/users/2529419/items/PCF4QQP6"],"itemData":{"id":2703,"type":"article-journal","title":"Geostatistical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r w:rsidR="000C6F4A" w:rsidRPr="00C2183A">
        <w:rPr>
          <w:lang w:val="en-US"/>
        </w:rPr>
        <w:fldChar w:fldCharType="separate"/>
      </w:r>
      <w:r w:rsidR="00A01347" w:rsidRPr="00A01347">
        <w:t>(Thorson et al. 2015)</w:t>
      </w:r>
      <w:r w:rsidR="000C6F4A" w:rsidRPr="00C2183A">
        <w:rPr>
          <w:lang w:val="en-US"/>
        </w:rPr>
        <w:fldChar w:fldCharType="end"/>
      </w:r>
      <w:r w:rsidR="00704795" w:rsidRPr="00C2183A">
        <w:rPr>
          <w:lang w:val="en-US"/>
        </w:rPr>
        <w:t>, is publicly available (</w:t>
      </w:r>
      <w:hyperlink r:id="rId8" w:history="1">
        <w:r w:rsidR="00704795" w:rsidRPr="00C2183A">
          <w:rPr>
            <w:rStyle w:val="Hyperlink"/>
            <w:lang w:val="en-US"/>
          </w:rPr>
          <w:t>https://www.nwfsc.noaa.gov/data/map</w:t>
        </w:r>
      </w:hyperlink>
      <w:r w:rsidR="00704795" w:rsidRPr="00C2183A">
        <w:rPr>
          <w:lang w:val="en-US"/>
        </w:rPr>
        <w:t xml:space="preserve">), and </w:t>
      </w:r>
      <w:r w:rsidR="009C4CF6" w:rsidRPr="00C2183A">
        <w:rPr>
          <w:lang w:val="en-US"/>
        </w:rPr>
        <w:t>has been used to develop coast</w:t>
      </w:r>
      <w:r w:rsidR="00B676A7" w:rsidRPr="00C2183A">
        <w:rPr>
          <w:lang w:val="en-US"/>
        </w:rPr>
        <w:t>-</w:t>
      </w:r>
      <w:r w:rsidR="009C4CF6" w:rsidRPr="00C2183A">
        <w:rPr>
          <w:lang w:val="en-US"/>
        </w:rPr>
        <w:t>wide indicators, including shifts in center of gravity</w:t>
      </w:r>
      <w:r w:rsidR="00BF2CBC" w:rsidRPr="00C2183A">
        <w:rPr>
          <w:lang w:val="en-US"/>
        </w:rPr>
        <w:t xml:space="preserve"> </w:t>
      </w:r>
      <w:r w:rsidR="00BF2CBC" w:rsidRPr="00C2183A">
        <w:rPr>
          <w:lang w:val="en-US"/>
        </w:rPr>
        <w:fldChar w:fldCharType="begin"/>
      </w:r>
      <w:r w:rsidR="00A01347">
        <w:rPr>
          <w:lang w:val="en-US"/>
        </w:rPr>
        <w:instrText xml:space="preserve"> ADDIN ZOTERO_ITEM CSL_CITATION {"citationID":"m4jFRMHo","properties":{"formattedCitation":"(Thorson et al. 2016a)","plainCitation":"(Thorson et al. 2016a)","noteIndex":0},"citationItems":[{"id":"lB8OmsKd/MfEnHbUP","uris":["http://zotero.org/users/2529419/items/K2DVEVVA"],"uri":["http://zotero.org/users/2529419/items/K2DVEVVA"],"itemData":{"id":2710,"type":"article-journal","title":"Model-based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r w:rsidR="00BF2CBC" w:rsidRPr="00C2183A">
        <w:rPr>
          <w:lang w:val="en-US"/>
        </w:rPr>
        <w:fldChar w:fldCharType="separate"/>
      </w:r>
      <w:r w:rsidR="00A01347" w:rsidRPr="00A01347">
        <w:t>(Thorson et al. 2016a)</w:t>
      </w:r>
      <w:r w:rsidR="00BF2CBC" w:rsidRPr="00C2183A">
        <w:rPr>
          <w:lang w:val="en-US"/>
        </w:rPr>
        <w:fldChar w:fldCharType="end"/>
      </w:r>
      <w:r w:rsidR="009C4CF6" w:rsidRPr="00C2183A">
        <w:rPr>
          <w:lang w:val="en-US"/>
        </w:rPr>
        <w:t xml:space="preserve">. </w:t>
      </w:r>
      <w:r w:rsidR="00F03024" w:rsidRPr="00C2183A">
        <w:rPr>
          <w:lang w:val="en-US"/>
        </w:rPr>
        <w:t xml:space="preserve">We </w:t>
      </w:r>
      <w:r w:rsidR="003D219B" w:rsidRPr="00C2183A">
        <w:rPr>
          <w:lang w:val="en-US"/>
        </w:rPr>
        <w:t xml:space="preserve">selected </w:t>
      </w:r>
      <w:r w:rsidR="006F0B46" w:rsidRPr="00C2183A">
        <w:rPr>
          <w:lang w:val="en-US"/>
        </w:rPr>
        <w:t>19</w:t>
      </w:r>
      <w:r w:rsidR="003D219B" w:rsidRPr="00C2183A">
        <w:rPr>
          <w:lang w:val="en-US"/>
        </w:rPr>
        <w:t xml:space="preserve"> </w:t>
      </w:r>
      <w:proofErr w:type="spellStart"/>
      <w:r w:rsidR="0089470C" w:rsidRPr="00C2183A">
        <w:rPr>
          <w:lang w:val="en-US"/>
        </w:rPr>
        <w:t>groundfish</w:t>
      </w:r>
      <w:proofErr w:type="spellEnd"/>
      <w:r w:rsidR="0089470C" w:rsidRPr="00C2183A">
        <w:rPr>
          <w:lang w:val="en-US"/>
        </w:rPr>
        <w:t xml:space="preserve"> </w:t>
      </w:r>
      <w:r w:rsidR="003D219B" w:rsidRPr="00C2183A">
        <w:rPr>
          <w:lang w:val="en-US"/>
        </w:rPr>
        <w:t>species to model</w:t>
      </w:r>
      <w:r w:rsidR="009C4CF6" w:rsidRPr="00C2183A">
        <w:rPr>
          <w:lang w:val="en-US"/>
        </w:rPr>
        <w:t xml:space="preserve"> in this analysis</w:t>
      </w:r>
      <w:r w:rsidR="003D219B" w:rsidRPr="00C2183A">
        <w:rPr>
          <w:lang w:val="en-US"/>
        </w:rPr>
        <w:t xml:space="preserve"> based on a combination of high commercial landings, market value, conservation concern, and prevalence in the survey data</w:t>
      </w:r>
      <w:r w:rsidR="002D6DFC" w:rsidRPr="00C2183A">
        <w:rPr>
          <w:lang w:val="en-US"/>
        </w:rPr>
        <w:t xml:space="preserve"> (Table </w:t>
      </w:r>
      <w:r w:rsidR="0046021E" w:rsidRPr="00C2183A">
        <w:rPr>
          <w:lang w:val="en-US"/>
        </w:rPr>
        <w:t>S2</w:t>
      </w:r>
      <w:r w:rsidR="002D6DFC" w:rsidRPr="00C2183A">
        <w:rPr>
          <w:lang w:val="en-US"/>
        </w:rPr>
        <w:t>)</w:t>
      </w:r>
      <w:r w:rsidR="003D219B" w:rsidRPr="00C2183A">
        <w:rPr>
          <w:lang w:val="en-US"/>
        </w:rPr>
        <w:t>.</w:t>
      </w:r>
      <w:r w:rsidR="00DC32E2" w:rsidRPr="00C2183A">
        <w:rPr>
          <w:lang w:val="en-US"/>
        </w:rPr>
        <w:t xml:space="preserve"> </w:t>
      </w:r>
      <w:r w:rsidR="00B676A7" w:rsidRPr="00C2183A">
        <w:rPr>
          <w:lang w:val="en-US"/>
        </w:rPr>
        <w:t>It is important to note that the distributions of many of these species extend farther to the north and south. Therefore</w:t>
      </w:r>
      <w:ins w:id="782" w:author="Sean Anderson" w:date="2020-06-30T15:00:00Z">
        <w:r w:rsidR="00A12CB5">
          <w:rPr>
            <w:lang w:val="en-US"/>
          </w:rPr>
          <w:t>,</w:t>
        </w:r>
      </w:ins>
      <w:r w:rsidR="00B676A7" w:rsidRPr="00C2183A">
        <w:rPr>
          <w:lang w:val="en-US"/>
        </w:rPr>
        <w:t xml:space="preserve"> conclusions </w:t>
      </w:r>
      <w:r w:rsidR="00AD28B6" w:rsidRPr="00C2183A">
        <w:rPr>
          <w:lang w:val="en-US"/>
        </w:rPr>
        <w:t>from</w:t>
      </w:r>
      <w:r w:rsidR="00B676A7" w:rsidRPr="00C2183A">
        <w:rPr>
          <w:lang w:val="en-US"/>
        </w:rPr>
        <w:t xml:space="preserve"> these analyses only describe the dynamics of their </w:t>
      </w:r>
      <w:r w:rsidR="00AD28B6" w:rsidRPr="00C2183A">
        <w:rPr>
          <w:lang w:val="en-US"/>
        </w:rPr>
        <w:t>density</w:t>
      </w:r>
      <w:r w:rsidR="00B676A7" w:rsidRPr="00C2183A">
        <w:rPr>
          <w:lang w:val="en-US"/>
        </w:rPr>
        <w:t xml:space="preserve"> distribution within the survey area, and not their entire range.</w:t>
      </w:r>
    </w:p>
    <w:p w14:paraId="0C25BE72" w14:textId="6DD1D5C6" w:rsidR="00465A85" w:rsidRPr="00C2183A" w:rsidRDefault="00047600" w:rsidP="00770736">
      <w:pPr>
        <w:spacing w:after="120" w:line="480" w:lineRule="auto"/>
        <w:ind w:firstLine="720"/>
        <w:rPr>
          <w:ins w:id="783" w:author="Lewis.Barnett" w:date="2020-06-25T19:07:00Z"/>
          <w:lang w:val="en-US"/>
        </w:rPr>
      </w:pPr>
      <w:r w:rsidRPr="00C2183A">
        <w:rPr>
          <w:lang w:val="en-US"/>
        </w:rPr>
        <w:t xml:space="preserve">We </w:t>
      </w:r>
      <w:r w:rsidR="009B4FC6" w:rsidRPr="00C2183A">
        <w:rPr>
          <w:lang w:val="en-US"/>
        </w:rPr>
        <w:t>fit spatial GLMM</w:t>
      </w:r>
      <w:r w:rsidR="00584268" w:rsidRPr="00C2183A">
        <w:rPr>
          <w:lang w:val="en-US"/>
        </w:rPr>
        <w:t>s</w:t>
      </w:r>
      <w:r w:rsidR="009B4FC6" w:rsidRPr="00C2183A">
        <w:rPr>
          <w:lang w:val="en-US"/>
        </w:rPr>
        <w:t xml:space="preserve"> </w:t>
      </w:r>
      <w:r w:rsidR="00584268" w:rsidRPr="00C2183A">
        <w:rPr>
          <w:lang w:val="en-US"/>
        </w:rPr>
        <w:t xml:space="preserve">with and </w:t>
      </w:r>
      <w:r w:rsidR="009B4FC6" w:rsidRPr="00C2183A">
        <w:rPr>
          <w:lang w:val="en-US"/>
        </w:rPr>
        <w:t xml:space="preserve">without a </w:t>
      </w:r>
      <w:del w:id="784" w:author="Lewis.Barnett" w:date="2020-06-23T15:00:00Z">
        <w:r w:rsidR="00584268" w:rsidRPr="00C2183A" w:rsidDel="00087449">
          <w:rPr>
            <w:lang w:val="en-US"/>
          </w:rPr>
          <w:delText xml:space="preserve">spatial </w:delText>
        </w:r>
        <w:r w:rsidR="009B4FC6" w:rsidRPr="00C2183A" w:rsidDel="00087449">
          <w:rPr>
            <w:lang w:val="en-US"/>
          </w:rPr>
          <w:delText>trend</w:delText>
        </w:r>
      </w:del>
      <w:ins w:id="785" w:author="Lewis.Barnett" w:date="2020-06-23T15:00:00Z">
        <w:r w:rsidR="00087449" w:rsidRPr="00C2183A">
          <w:rPr>
            <w:lang w:val="en-US"/>
          </w:rPr>
          <w:t>local trend</w:t>
        </w:r>
      </w:ins>
      <w:r w:rsidR="009B4FC6" w:rsidRPr="00C2183A">
        <w:rPr>
          <w:lang w:val="en-US"/>
        </w:rPr>
        <w:t xml:space="preserve"> to each species</w:t>
      </w:r>
      <w:r w:rsidRPr="00C2183A">
        <w:rPr>
          <w:lang w:val="en-US"/>
        </w:rPr>
        <w:t xml:space="preserve"> to evaluate whether the </w:t>
      </w:r>
      <w:del w:id="786" w:author="Lewis.Barnett" w:date="2020-06-23T15:00:00Z">
        <w:r w:rsidRPr="00C2183A" w:rsidDel="00087449">
          <w:rPr>
            <w:lang w:val="en-US"/>
          </w:rPr>
          <w:delText>spatial trend</w:delText>
        </w:r>
      </w:del>
      <w:ins w:id="787" w:author="Lewis.Barnett" w:date="2020-06-23T15:00:00Z">
        <w:r w:rsidR="00087449" w:rsidRPr="00C2183A">
          <w:rPr>
            <w:lang w:val="en-US"/>
          </w:rPr>
          <w:t>local trend</w:t>
        </w:r>
      </w:ins>
      <w:r w:rsidRPr="00C2183A">
        <w:rPr>
          <w:lang w:val="en-US"/>
        </w:rPr>
        <w:t xml:space="preserve"> may be appropriate for modeling how these 19 species change over time</w:t>
      </w:r>
      <w:r w:rsidR="009B4FC6" w:rsidRPr="00C2183A">
        <w:rPr>
          <w:lang w:val="en-US"/>
        </w:rPr>
        <w:t xml:space="preserve">. We allowed </w:t>
      </w:r>
      <w:r w:rsidR="00584268" w:rsidRPr="00C2183A">
        <w:rPr>
          <w:lang w:val="en-US"/>
        </w:rPr>
        <w:t>both</w:t>
      </w:r>
      <w:r w:rsidR="009B4FC6" w:rsidRPr="00C2183A">
        <w:rPr>
          <w:lang w:val="en-US"/>
        </w:rPr>
        <w:t xml:space="preserve"> model</w:t>
      </w:r>
      <w:r w:rsidR="00584268" w:rsidRPr="00C2183A">
        <w:rPr>
          <w:lang w:val="en-US"/>
        </w:rPr>
        <w:t>s</w:t>
      </w:r>
      <w:r w:rsidR="009B4FC6" w:rsidRPr="00C2183A">
        <w:rPr>
          <w:lang w:val="en-US"/>
        </w:rPr>
        <w:t xml:space="preserve"> to include spatial and spatiotemporal components (independent </w:t>
      </w:r>
      <w:r w:rsidR="0089470C" w:rsidRPr="00C2183A">
        <w:rPr>
          <w:lang w:val="en-US"/>
        </w:rPr>
        <w:t>by year</w:t>
      </w:r>
      <w:r w:rsidR="008A2168" w:rsidRPr="00C2183A">
        <w:rPr>
          <w:lang w:val="en-US"/>
        </w:rPr>
        <w:t xml:space="preserve">, </w:t>
      </w:r>
      <w:r w:rsidR="00373951" w:rsidRPr="00C2183A">
        <w:rPr>
          <w:lang w:val="en-US"/>
        </w:rPr>
        <w:t>because</w:t>
      </w:r>
      <w:r w:rsidR="008A2168" w:rsidRPr="00C2183A">
        <w:rPr>
          <w:lang w:val="en-US"/>
        </w:rPr>
        <w:t xml:space="preserve"> preliminary testing indicated that including </w:t>
      </w:r>
      <w:r w:rsidR="00373951" w:rsidRPr="00C2183A">
        <w:rPr>
          <w:lang w:val="en-US"/>
        </w:rPr>
        <w:t xml:space="preserve">temporal structure was not typically supported, as the 95% confidence interval </w:t>
      </w:r>
      <w:r w:rsidR="00797443" w:rsidRPr="00C2183A">
        <w:rPr>
          <w:lang w:val="en-US"/>
        </w:rPr>
        <w:t>around</w:t>
      </w:r>
      <w:r w:rsidR="00373951" w:rsidRPr="00C2183A">
        <w:rPr>
          <w:lang w:val="en-US"/>
        </w:rPr>
        <w:t xml:space="preserve"> the</w:t>
      </w:r>
      <w:r w:rsidR="00797443" w:rsidRPr="00C2183A">
        <w:rPr>
          <w:lang w:val="en-US"/>
        </w:rPr>
        <w:t xml:space="preserve"> estimate of the</w:t>
      </w:r>
      <w:r w:rsidR="00373951" w:rsidRPr="00C2183A">
        <w:rPr>
          <w:lang w:val="en-US"/>
        </w:rPr>
        <w:t xml:space="preserve"> </w:t>
      </w:r>
      <w:r w:rsidR="008A2168" w:rsidRPr="00C2183A">
        <w:rPr>
          <w:lang w:val="en-US"/>
        </w:rPr>
        <w:t>first-order autoregressive</w:t>
      </w:r>
      <w:r w:rsidR="00373951" w:rsidRPr="00C2183A">
        <w:rPr>
          <w:lang w:val="en-US"/>
        </w:rPr>
        <w:t xml:space="preserve"> </w:t>
      </w:r>
      <w:r w:rsidR="00797443" w:rsidRPr="00C2183A">
        <w:rPr>
          <w:lang w:val="en-US"/>
        </w:rPr>
        <w:t xml:space="preserve">correlation </w:t>
      </w:r>
      <w:r w:rsidR="00373951" w:rsidRPr="00C2183A">
        <w:rPr>
          <w:lang w:val="en-US"/>
        </w:rPr>
        <w:t>parameter included 0</w:t>
      </w:r>
      <w:r w:rsidR="009B4FC6" w:rsidRPr="00C2183A">
        <w:rPr>
          <w:lang w:val="en-US"/>
        </w:rPr>
        <w:t xml:space="preserve">), depth </w:t>
      </w:r>
      <w:r w:rsidR="00584268" w:rsidRPr="00C2183A">
        <w:rPr>
          <w:lang w:val="en-US"/>
        </w:rPr>
        <w:t xml:space="preserve">modeled </w:t>
      </w:r>
      <w:r w:rsidR="009B4FC6" w:rsidRPr="00C2183A">
        <w:rPr>
          <w:lang w:val="en-US"/>
        </w:rPr>
        <w:t>as a quadratic effect</w:t>
      </w:r>
      <w:r w:rsidR="00BF2CBC" w:rsidRPr="00C2183A">
        <w:rPr>
          <w:lang w:val="en-US"/>
        </w:rPr>
        <w:t xml:space="preserve"> </w:t>
      </w:r>
      <w:r w:rsidR="00BF2CBC" w:rsidRPr="00C2183A">
        <w:rPr>
          <w:lang w:val="en-US"/>
        </w:rPr>
        <w:fldChar w:fldCharType="begin"/>
      </w:r>
      <w:r w:rsidR="00A01347">
        <w:rPr>
          <w:lang w:val="en-US"/>
        </w:rPr>
        <w:instrText xml:space="preserve"> ADDIN ZOTERO_ITEM CSL_CITATION {"citationID":"K6mYXjQI","properties":{"formattedCitation":"(Thorson et al. 2015)","plainCitation":"(Thorson et al. 2015)","noteIndex":0},"citationItems":[{"id":"lB8OmsKd/5a2cTRfy","uris":["http://zotero.org/users/2529419/items/PCF4QQP6"],"uri":["http://zotero.org/users/2529419/items/PCF4QQP6"],"itemData":{"id":2703,"type":"article-journal","title":"Geostatistical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r w:rsidR="00BF2CBC" w:rsidRPr="00C2183A">
        <w:rPr>
          <w:lang w:val="en-US"/>
        </w:rPr>
        <w:fldChar w:fldCharType="separate"/>
      </w:r>
      <w:r w:rsidR="00A01347" w:rsidRPr="00A01347">
        <w:t>(Thorson et al. 2015)</w:t>
      </w:r>
      <w:r w:rsidR="00BF2CBC" w:rsidRPr="00C2183A">
        <w:rPr>
          <w:lang w:val="en-US"/>
        </w:rPr>
        <w:fldChar w:fldCharType="end"/>
      </w:r>
      <w:r w:rsidR="00184203" w:rsidRPr="00C2183A">
        <w:rPr>
          <w:lang w:val="en-US"/>
        </w:rPr>
        <w:t xml:space="preserve">, and year as a </w:t>
      </w:r>
      <w:r w:rsidR="00672372" w:rsidRPr="00C2183A">
        <w:rPr>
          <w:lang w:val="en-US"/>
        </w:rPr>
        <w:t>factor</w:t>
      </w:r>
      <w:r w:rsidR="00184203" w:rsidRPr="00C2183A">
        <w:rPr>
          <w:lang w:val="en-US"/>
        </w:rPr>
        <w:t xml:space="preserve">. </w:t>
      </w:r>
      <w:ins w:id="788" w:author="Lewis.Barnett" w:date="2020-06-25T19:29:00Z">
        <w:r w:rsidR="00046B6F" w:rsidRPr="00C2183A">
          <w:rPr>
            <w:lang w:val="en-US"/>
          </w:rPr>
          <w:t>Below w</w:t>
        </w:r>
      </w:ins>
      <w:ins w:id="789" w:author="Lewis.Barnett" w:date="2020-06-25T19:26:00Z">
        <w:r w:rsidR="00046B6F" w:rsidRPr="00C2183A">
          <w:rPr>
            <w:lang w:val="en-US"/>
          </w:rPr>
          <w:t xml:space="preserve">e describe </w:t>
        </w:r>
      </w:ins>
      <w:ins w:id="790" w:author="Lewis.Barnett" w:date="2020-06-25T19:29:00Z">
        <w:r w:rsidR="00046B6F" w:rsidRPr="00C2183A">
          <w:rPr>
            <w:lang w:val="en-US"/>
          </w:rPr>
          <w:t xml:space="preserve">in detail </w:t>
        </w:r>
      </w:ins>
      <w:ins w:id="791" w:author="Lewis.Barnett" w:date="2020-06-25T19:26:00Z">
        <w:r w:rsidR="00046B6F" w:rsidRPr="00C2183A">
          <w:rPr>
            <w:lang w:val="en-US"/>
          </w:rPr>
          <w:t>the full model including the local trend</w:t>
        </w:r>
      </w:ins>
      <w:ins w:id="792" w:author="Lewis.Barnett" w:date="2020-06-25T19:27:00Z">
        <w:r w:rsidR="00046B6F" w:rsidRPr="00C2183A">
          <w:rPr>
            <w:lang w:val="en-US"/>
          </w:rPr>
          <w:t>.</w:t>
        </w:r>
      </w:ins>
    </w:p>
    <w:p w14:paraId="5436BD8F" w14:textId="597598A3" w:rsidR="00465A85" w:rsidRPr="00C2183A" w:rsidRDefault="005E1879" w:rsidP="00D26510">
      <w:pPr>
        <w:spacing w:after="120" w:line="480" w:lineRule="auto"/>
        <w:ind w:firstLine="720"/>
        <w:rPr>
          <w:ins w:id="793" w:author="Lewis.Barnett" w:date="2020-06-25T19:09:00Z"/>
          <w:lang w:val="en-US"/>
        </w:rPr>
      </w:pPr>
      <w:del w:id="794" w:author="Lewis.Barnett" w:date="2020-06-25T19:21:00Z">
        <w:r w:rsidRPr="00C2183A" w:rsidDel="00046B6F">
          <w:rPr>
            <w:lang w:val="en-US"/>
          </w:rPr>
          <w:lastRenderedPageBreak/>
          <w:delText>We modeled s</w:delText>
        </w:r>
        <w:r w:rsidR="000B1287" w:rsidRPr="00C2183A" w:rsidDel="00046B6F">
          <w:rPr>
            <w:lang w:val="en-US"/>
          </w:rPr>
          <w:delText>patial components</w:delText>
        </w:r>
        <w:r w:rsidR="00647FFB" w:rsidRPr="00C2183A" w:rsidDel="00046B6F">
          <w:rPr>
            <w:lang w:val="en-US"/>
          </w:rPr>
          <w:delText xml:space="preserve"> </w:delText>
        </w:r>
        <w:r w:rsidR="000B1287" w:rsidRPr="00C2183A" w:rsidDel="00046B6F">
          <w:rPr>
            <w:lang w:val="en-US"/>
          </w:rPr>
          <w:delText>as</w:delText>
        </w:r>
        <w:r w:rsidR="00647FFB" w:rsidRPr="00C2183A" w:rsidDel="00046B6F">
          <w:rPr>
            <w:lang w:val="en-US"/>
          </w:rPr>
          <w:delText xml:space="preserve"> random field</w:delText>
        </w:r>
        <w:r w:rsidR="000B1287" w:rsidRPr="00C2183A" w:rsidDel="00046B6F">
          <w:rPr>
            <w:lang w:val="en-US"/>
          </w:rPr>
          <w:delText>s</w:delText>
        </w:r>
        <w:r w:rsidR="00647FFB" w:rsidRPr="00C2183A" w:rsidDel="00046B6F">
          <w:rPr>
            <w:lang w:val="en-US"/>
          </w:rPr>
          <w:delText xml:space="preserve">, using a </w:delText>
        </w:r>
        <w:r w:rsidR="000B1287" w:rsidRPr="00C2183A" w:rsidDel="00046B6F">
          <w:rPr>
            <w:lang w:val="en-US"/>
          </w:rPr>
          <w:delText xml:space="preserve">triangulated </w:delText>
        </w:r>
        <w:r w:rsidR="00647FFB" w:rsidRPr="00C2183A" w:rsidDel="00046B6F">
          <w:rPr>
            <w:lang w:val="en-US"/>
          </w:rPr>
          <w:delText xml:space="preserve">mesh </w:delText>
        </w:r>
        <w:r w:rsidR="000B1287" w:rsidRPr="00C2183A" w:rsidDel="00046B6F">
          <w:rPr>
            <w:lang w:val="en-US"/>
          </w:rPr>
          <w:delText>with vertices at 350 knots to approximate a continuous spatial field</w:delText>
        </w:r>
        <w:r w:rsidRPr="00C2183A" w:rsidDel="00046B6F">
          <w:rPr>
            <w:lang w:val="en-US"/>
          </w:rPr>
          <w:delText xml:space="preserve"> </w:delText>
        </w:r>
        <w:r w:rsidR="0065727C" w:rsidRPr="00C2183A" w:rsidDel="00046B6F">
          <w:rPr>
            <w:lang w:val="en-US"/>
          </w:rPr>
          <w:fldChar w:fldCharType="begin"/>
        </w:r>
      </w:del>
      <w:ins w:id="795" w:author="Lewis Barnett" w:date="2020-06-16T14:27:00Z">
        <w:del w:id="796" w:author="Lewis.Barnett" w:date="2020-06-25T19:21:00Z">
          <w:r w:rsidR="003C0549" w:rsidRPr="00C2183A" w:rsidDel="00046B6F">
            <w:rPr>
              <w:lang w:val="en-US"/>
            </w:rPr>
            <w:delInstrText xml:space="preserve"> ADDIN ZOTERO_ITEM CSL_CITATION {"citationID":"gsD1r0XP","properties":{"formattedCitation":"(Rue et al. 2009, Lindgren et al. 2011)","plainCitation":"(Rue et al. 2009, Lindgren et al. 2011)","noteIndex":0},"citationItems":[{"id":"fxBrDx2O/ZGSDlNDb","uris":["http://zotero.org/users/2529419/items/JEVMTMK3"],"uri":["http://zotero.org/users/2529419/items/JEVMTMK3"],"itemData":{"id":"zS1tXkZa/AeWKhPCj","type":"article-journal","title":"Approximate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id":5804,"uris":["http://zotero.org/users/6342351/items/H4LLX2FI"],"uri":["http://zotero.org/users/6342351/items/H4LLX2FI"],"itemData":{"id":5804,"type":"article-journal","abstract":"Summary.  Continuously indexed Gaussian fields (GFs) are the most important ingredient in spatial statistical modelling and geostatistics. The specification through the covariance function gives an intuitive interpretation of the field properties. On the computational side, GFs are hampered with the big n problem, since the cost of factorizing dense matrices is cubic in the dimension. Although computational power today is at an all time high, this fact seems still to be a computational bottleneck in many applications. Along with GFs, there is the class of Gaussian Markov random fields (GMRFs) which are discretely indexed. The Markov property makes the precision matrix involved sparse, which enables the use of numerical algorithms for sparse matrices, that for fields in only use the square root of the time required by general algorithms. The specification of a GMRF is through its full conditional distributions but its marginal properties are not transparent in such a parameterization. We show that, using an approximate stochastic weak solution to (linear) stochastic partial differential equations, we can, for some GFs in the Matérn class, provide an explicit link, for any triangulation of , between GFs and GMRFs, formulated as a basis function representation. The consequence is that we can take the best from the two worlds and do the modelling by using GFs but do the computations by using GMRFs. Perhaps more importantly, our approach generalizes to other covariance functions generated by SPDEs, including oscillating and non-stationary GFs, as well as GFs on manifolds. We illustrate our approach by analysing global temperature data with a non-stationary model defined on a sphere.","container-title":"Journal of the Royal Statistical Society: Series B (Statistical Methodology)","DOI":"10.1111/j.1467-9868.2011.00777.x","ISSN":"1467-9868","issue":"4","language":"en","page":"423-498","source":"Wiley Online Library","title":"An explicit link between Gaussian fields and Gaussian Markov random fields: the stochastic partial differential equation approach","title-short":"An explicit link between Gaussian fields and Gaussian Markov random fields","volume":"73","author":[{"family":"Lindgren","given":"Finn"},{"family":"Rue","given":"Håvard"},{"family":"Lindström","given":"Johan"}],"issued":{"date-parts":[["2011",9,1]]}}}],"schema":"https://github.com/citation-style-language/schema/raw/master/csl-citation.json"} </w:delInstrText>
          </w:r>
        </w:del>
      </w:ins>
      <w:del w:id="797" w:author="Lewis.Barnett" w:date="2020-06-25T19:21:00Z">
        <w:r w:rsidR="00D15182" w:rsidRPr="00C2183A" w:rsidDel="00046B6F">
          <w:rPr>
            <w:lang w:val="en-US"/>
          </w:rPr>
          <w:delInstrText xml:space="preserve"> ADDIN ZOTERO_ITEM CSL_CITATION {"citationID":"gsD1r0XP","properties":{"formattedCitation":"(Rue et al. 2009, Lindgren et al. 2011)","plainCitation":"(Rue et al. 2009, Lindgren et al. 2011)","noteIndex":0},"citationItems":[{"id":"ZZmZn1OF/JH1Q9nQd","uris":["http://zotero.org/users/2529419/items/JEVMTMK3"],"uri":["http://zotero.org/users/2529419/items/JEVMTMK3"],"itemData":{"id":"zS1tXkZa/AeWKhPCj","type":"article-journal","title":"Approximate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id":5804,"uris":["http://zotero.org/users/local/BQs8dIsK/items/H4LLX2FI"],"uri":["http://zotero.org/users/local/BQs8dIsK/items/H4LLX2FI"],"itemData":{"id":5804,"type":"article-journal","title":"An explicit link between Gaussian fields and Gaussian Markov random fields: the stochastic partial differential equation approach","container-title":"Journal of the Royal Statistical Society: Series B (Statistical Methodology)","page":"423-498","volume":"73","issue":"4","source":"Wiley Online Library","abstract":"Summary.  Continuously indexed Gaussian fields (GFs) are the most important ingredient in spatial statistical modelling and geostatistics. The specification through the covariance function gives an intuitive interpretation of the field properties. On the computational side, GFs are hampered with the big n problem, since the cost of factorizing dense matrices is cubic in the dimension. Although computational power today is at an all time high, this fact seems still to be a computational bottleneck in many applications. Along with GFs, there is the class of Gaussian Markov random fields (GMRFs) which are discretely indexed. The Markov property makes the precision matrix involved sparse, which enables the use of numerical algorithms for sparse matrices, that for fields in only use the square root of the time required by general algorithms. The specification of a GMRF is through its full conditional distributions but its marginal properties are not transparent in such a parameterization. We show that, using an approximate stochastic weak solution to (linear) stochastic partial differential equations, we can, for some GFs in the Matérn class, provide an explicit link, for any triangulation of , between GFs and GMRFs, formulated as a basis function representation. The consequence is that we can take the best from the two worlds and do the modelling by using GFs but do the computations by using GMRFs. Perhaps more importantly, our approach generalizes to other covariance functions generated by SPDEs, including oscillating and non-stationary GFs, as well as GFs on manifolds. We illustrate our approach by analysing global temperature data with a non-stationary model defined on a sphere.","DOI":"10.1111/j.1467-9868.2011.00777.x","ISSN":"1467-9868","title-short":"An explicit link between Gaussian fields and Gaussian Markov random fields","language":"en","author":[{"family":"Lindgren","given":"Finn"},{"family":"Rue","given":"Håvard"},{"family":"Lindström","given":"Johan"}],"issued":{"date-parts":[["2011",9,1]]}}}],"schema":"https://github.com/citation-style-language/schema/raw/master/csl-citation.json"} </w:delInstrText>
        </w:r>
        <w:r w:rsidR="0065727C" w:rsidRPr="00C2183A" w:rsidDel="00046B6F">
          <w:rPr>
            <w:lang w:val="en-US"/>
          </w:rPr>
          <w:fldChar w:fldCharType="separate"/>
        </w:r>
        <w:r w:rsidR="0065727C" w:rsidRPr="00C2183A" w:rsidDel="00046B6F">
          <w:rPr>
            <w:lang w:val="en-US"/>
          </w:rPr>
          <w:delText>(Rue et al. 2009, Lindgren et al. 2011)</w:delText>
        </w:r>
        <w:r w:rsidR="0065727C" w:rsidRPr="00C2183A" w:rsidDel="00046B6F">
          <w:rPr>
            <w:lang w:val="en-US"/>
          </w:rPr>
          <w:fldChar w:fldCharType="end"/>
        </w:r>
        <w:r w:rsidR="006454FE" w:rsidRPr="00C2183A" w:rsidDel="00046B6F">
          <w:rPr>
            <w:lang w:val="en-US"/>
          </w:rPr>
          <w:delText xml:space="preserve">. </w:delText>
        </w:r>
        <w:r w:rsidR="00184203" w:rsidRPr="00C2183A" w:rsidDel="00046B6F">
          <w:rPr>
            <w:lang w:val="en-US"/>
          </w:rPr>
          <w:delText xml:space="preserve">The inclusion of year as a </w:delText>
        </w:r>
        <w:r w:rsidR="00672372" w:rsidRPr="00C2183A" w:rsidDel="00046B6F">
          <w:rPr>
            <w:lang w:val="en-US"/>
          </w:rPr>
          <w:delText>factor</w:delText>
        </w:r>
        <w:r w:rsidR="00184203" w:rsidRPr="00C2183A" w:rsidDel="00046B6F">
          <w:rPr>
            <w:lang w:val="en-US"/>
          </w:rPr>
          <w:delText xml:space="preserve"> centered each of the estimated spatiotemporal fields to have mean zero.</w:delText>
        </w:r>
        <w:r w:rsidR="00217FEE" w:rsidRPr="00C2183A" w:rsidDel="00046B6F">
          <w:rPr>
            <w:lang w:val="en-US"/>
          </w:rPr>
          <w:delText xml:space="preserve"> </w:delText>
        </w:r>
      </w:del>
      <w:r w:rsidR="00217FEE" w:rsidRPr="00C2183A">
        <w:rPr>
          <w:lang w:val="en-US"/>
        </w:rPr>
        <w:t xml:space="preserve">Because of the </w:t>
      </w:r>
      <w:r w:rsidR="005B0DAC" w:rsidRPr="00C2183A">
        <w:rPr>
          <w:lang w:val="en-US"/>
        </w:rPr>
        <w:t>positive continuous nature of the recorded fish densities combined with some zeros</w:t>
      </w:r>
      <w:r w:rsidR="00217FEE" w:rsidRPr="00C2183A">
        <w:rPr>
          <w:lang w:val="en-US"/>
        </w:rPr>
        <w:t xml:space="preserve">, we </w:t>
      </w:r>
      <w:r w:rsidR="00343F2D" w:rsidRPr="00C2183A">
        <w:rPr>
          <w:lang w:val="en-US"/>
        </w:rPr>
        <w:t xml:space="preserve">modeled the response </w:t>
      </w:r>
      <m:oMath>
        <m:sSub>
          <m:sSubPr>
            <m:ctrlPr>
              <w:ins w:id="798" w:author="Lewis.Barnett" w:date="2020-06-25T19:08:00Z">
                <w:rPr>
                  <w:rFonts w:ascii="Cambria Math" w:hAnsi="Cambria Math"/>
                  <w:lang w:val="en-US"/>
                </w:rPr>
              </w:ins>
            </m:ctrlPr>
          </m:sSubPr>
          <m:e>
            <m:r>
              <w:ins w:id="799" w:author="Lewis.Barnett" w:date="2020-06-25T19:08:00Z">
                <w:rPr>
                  <w:rFonts w:ascii="Cambria Math" w:hAnsi="Cambria Math"/>
                  <w:lang w:val="en-US"/>
                </w:rPr>
                <m:t>y</m:t>
              </w:ins>
            </m:r>
          </m:e>
          <m:sub>
            <m:r>
              <w:ins w:id="800" w:author="Lewis.Barnett" w:date="2020-06-25T19:08:00Z">
                <w:rPr>
                  <w:rFonts w:ascii="Cambria Math" w:hAnsi="Cambria Math"/>
                  <w:lang w:val="en-US"/>
                </w:rPr>
                <m:t>s,t</m:t>
              </w:ins>
            </m:r>
          </m:sub>
        </m:sSub>
      </m:oMath>
      <w:ins w:id="801" w:author="Lewis.Barnett" w:date="2020-06-25T19:08:00Z">
        <w:r w:rsidR="00465A85" w:rsidRPr="00077178">
          <w:rPr>
            <w:lang w:val="en-US"/>
          </w:rPr>
          <w:t xml:space="preserve"> (catch per unit effort [CPUE] at point in spac</w:t>
        </w:r>
        <w:r w:rsidR="00465A85" w:rsidRPr="00E57C20">
          <w:rPr>
            <w:lang w:val="en-US"/>
          </w:rPr>
          <w:t xml:space="preserve">e </w:t>
        </w:r>
        <m:oMath>
          <m:r>
            <w:rPr>
              <w:rFonts w:ascii="Cambria Math" w:hAnsi="Cambria Math"/>
              <w:lang w:val="en-US"/>
            </w:rPr>
            <m:t>s</m:t>
          </m:r>
        </m:oMath>
        <w:r w:rsidR="00465A85" w:rsidRPr="007C710C">
          <w:rPr>
            <w:lang w:val="en-US"/>
          </w:rPr>
          <w:t xml:space="preserve"> a</w:t>
        </w:r>
        <w:proofErr w:type="spellStart"/>
        <w:r w:rsidR="00465A85" w:rsidRPr="007C710C">
          <w:rPr>
            <w:lang w:val="en-US"/>
          </w:rPr>
          <w:t>nd</w:t>
        </w:r>
        <w:proofErr w:type="spellEnd"/>
        <w:r w:rsidR="00465A85" w:rsidRPr="007C710C">
          <w:rPr>
            <w:lang w:val="en-US"/>
          </w:rPr>
          <w:t xml:space="preserve"> time </w:t>
        </w:r>
        <m:oMath>
          <m:r>
            <w:rPr>
              <w:rFonts w:ascii="Cambria Math" w:hAnsi="Cambria Math"/>
              <w:lang w:val="en-US"/>
            </w:rPr>
            <m:t>t</m:t>
          </m:r>
        </m:oMath>
        <w:r w:rsidR="00465A85" w:rsidRPr="00AF6A51">
          <w:rPr>
            <w:lang w:val="en-US"/>
          </w:rPr>
          <w:t xml:space="preserve">) </w:t>
        </w:r>
      </w:ins>
      <w:r w:rsidR="00343F2D" w:rsidRPr="00C2183A">
        <w:rPr>
          <w:lang w:val="en-US"/>
        </w:rPr>
        <w:t xml:space="preserve">with a Tweedie distribution </w:t>
      </w:r>
      <w:r w:rsidR="005B0DAC" w:rsidRPr="00C2183A">
        <w:rPr>
          <w:lang w:val="en-US"/>
        </w:rPr>
        <w:t xml:space="preserve">and a </w:t>
      </w:r>
      <w:r w:rsidR="00343F2D" w:rsidRPr="00C2183A">
        <w:rPr>
          <w:lang w:val="en-US"/>
        </w:rPr>
        <w:t>log link</w:t>
      </w:r>
      <w:r w:rsidR="00BF2CBC" w:rsidRPr="00C2183A">
        <w:rPr>
          <w:lang w:val="en-US"/>
        </w:rPr>
        <w:t xml:space="preserve"> </w:t>
      </w:r>
      <w:r w:rsidR="00BF2CBC" w:rsidRPr="00C2183A">
        <w:rPr>
          <w:lang w:val="en-US"/>
        </w:rPr>
        <w:fldChar w:fldCharType="begin"/>
      </w:r>
      <w:ins w:id="802" w:author="Lewis.Barnett" w:date="2020-07-02T14:56:00Z">
        <w:r w:rsidR="004F7407">
          <w:rPr>
            <w:lang w:val="en-US"/>
          </w:rPr>
          <w:instrText xml:space="preserve"> ADDIN ZOTERO_ITEM CSL_CITATION {"citationID":"WVgsxqC7","properties":{"formattedCitation":"(Tweedie 1984, Dunn and Smyth 2005, Anderson et al. 2019)","plainCitation":"(Tweedie 1984, Dunn and Smyth 2005, Anderson et al. 2019)","noteIndex":0},"citationItems":[{"id":15918,"uris":["http://zotero.org/users/6342351/items/GECXTHF7"],"uri":["http://zotero.org/users/6342351/items/GECXTHF7"],"itemData":{"id":15918,"type":"paper-conference","container-title":"Statistics: Applications and New Directions. Proceedings of the Indian Statistical Institute Golden Jubilee International Conference (Eds. J. K. Ghosh and J. Roy)","page":"579-604","publisher":"Calcutta: Indian Statistical Institute","title":"An index which distinguishes between some important exponential families","volume":"579","author":[{"family":"Tweedie","given":"Maurice CK"}],"issued":{"date-parts":[["1984"]]}}},{"id":12336,"uris":["http://zotero.org/users/6342351/items/DHUKMCEJ"],"uri":["http://zotero.org/users/6342351/items/DHUKMCEJ"],"itemData":{"id":12336,"type":"article-journal","container-title":"Statistics and Computing","issue":"4","page":"267-280","source":"Google Scholar","title":"Series evaluation of Tweedie exponential dispersion model densities","URL":"http://link.springer.com/article/10.1007/s11222-005-4070-y","volume":"15","author":[{"family":"Dunn","given":"Peter K."},{"family":"Smyth","given":"Gordon K."}],"accessed":{"date-parts":[["2016",8,24]]},"issued":{"date-parts":[["2005"]]}}},{"id":16173,"uris":["http://zotero.org/users/6342351/items/K9UB9E6T"],"uri":["http://zotero.org/users/6342351/items/K9UB9E6T"],"itemData":{"id":16173,"type":"article-journal","container-title":"DFO Can. Sci. Advis. Sec. Res. Doc.","title":"A reproducible data synopsis for over 100 species of British Columbia groundfish","volume":"2019/041 http://www.dfo-mpo.gc.ca/csas-sccs/Publications/ResDocs-DocRech/2019/2019_041-eng.html","author":[{"family":"Anderson","given":"S. C."},{"family":"Keppel","given":"E. A."},{"family":"Edwards","given":"A. M."}],"issued":{"date-parts":[["2019"]]}}}],"schema":"https://github.com/citation-style-language/schema/raw/master/csl-citation.json"} </w:instrText>
        </w:r>
      </w:ins>
      <w:ins w:id="803" w:author="Lewis Barnett" w:date="2020-06-16T14:27:00Z">
        <w:del w:id="804" w:author="Lewis.Barnett" w:date="2020-06-26T18:45:00Z">
          <w:r w:rsidR="003C0549" w:rsidRPr="00C2183A" w:rsidDel="004D4D57">
            <w:rPr>
              <w:lang w:val="en-US"/>
            </w:rPr>
            <w:delInstrText xml:space="preserve"> ADDIN ZOTERO_ITEM CSL_CITATION {"citationID":"pTGQrS5g","properties":{"formattedCitation":"(Anderson et al. In press, Tweedie 1984, Dunn and Smyth 2005)","plainCitation":"(Anderson et al. In press, Tweedie 1984, Dunn and Smyth 2005)","noteIndex":0},"citationItems":[{"id":15899,"uris":["http://zotero.org/users/6342351/items/KUL34HRV"],"uri":["http://zotero.org/users/6342351/items/KUL34HRV"],"itemData":{"id":15899,"type":"report","collection-title":"DFO Can. Sci. Advis. Sec. Res. Doc.","number":"2019/041","title":"A reproducible data synopsis for over 100 species of British Columbia groundfish","URL":"Pre-print available at https://github.com/pbs-assess/gfsynopsis","author":[{"family":"Anderson","given":"S.C."},{"family":"Keppel","given":"E.A."},{"family":"Edwards, A.M.","given":""}],"issued":{"literal":"In press"}}},{"id":15918,"uris":["http://zotero.org/users/6342351/items/GECXTHF7"],"uri":["http://zotero.org/users/6342351/items/GECXTHF7"],"itemData":{"id":15918,"type":"paper-conference","container-title":"Statistics: Applications and New Directions. Proceedings of the Indian Statistical Institute Golden Jubilee International Conference (Eds. J. K. Ghosh and J. Roy)","page":"579-604","publisher":"Calcutta: Indian Statistical Institute","title":"An index which distinguishes between some important exponential families","volume":"579","author":[{"family":"Tweedie","given":"Maurice CK"}],"issued":{"date-parts":[["1984"]]}}},{"id":12336,"uris":["http://zotero.org/users/6342351/items/DHUKMCEJ"],"uri":["http://zotero.org/users/6342351/items/DHUKMCEJ"],"itemData":{"id":12336,"type":"article-journal","container-title":"Statistics and Computing","issue":"4","page":"267-280","source":"Google Scholar","title":"Series evaluation of Tweedie exponential dispersion model densities","volume":"15","author":[{"family":"Dunn","given":"Peter K."},{"family":"Smyth","given":"Gordon K."}],"issued":{"date-parts":[["2005"]]}}}],"schema":"https://github.com/citation-style-language/schema/raw/master/csl-citation.json"} </w:delInstrText>
          </w:r>
        </w:del>
      </w:ins>
      <w:del w:id="805" w:author="Lewis.Barnett" w:date="2020-06-26T18:45:00Z">
        <w:r w:rsidR="00E96AC2" w:rsidRPr="00C2183A" w:rsidDel="004D4D57">
          <w:rPr>
            <w:lang w:val="en-US"/>
          </w:rPr>
          <w:delInstrText xml:space="preserve"> ADDIN ZOTERO_ITEM CSL_CITATION {"citationID":"pTGQrS5g","properties":{"formattedCitation":"(Anderson et al. In press, Tweedie 1984, Dunn and Smyth 2005)","plainCitation":"(Anderson et al. In press, Tweedie 1984, Dunn and Smyth 2005)","noteIndex":0},"citationItems":[{"id":15899,"uris":["http://zotero.org/users/local/BQs8dIsK/items/KUL34HRV"],"uri":["http://zotero.org/users/local/BQs8dIsK/items/KUL34HRV"],"itemData":{"id":15899,"type":"report","title":"A reproducible data synopsis for over 100 species of British Columbia groundfish","collection-title":"DFO Can. Sci. Advis. Sec. Res. Doc.","URL":"Pre-print available at https://github.com/pbs-assess/gfsynopsis","number":"2019/041","author":[{"family":"Anderson","given":"S.C."},{"family":"Keppel","given":"E.A."},{"family":"Edwards, A.M.","given":""}],"issued":{"literal":"In press"}}},{"id":15918,"uris":["http://zotero.org/users/local/BQs8dIsK/items/GECXTHF7"],"uri":["http://zotero.org/users/local/BQs8dIsK/items/GECXTHF7"],"itemData":{"id":15918,"type":"paper-conference","title":"An index which distinguishes between some important exponential families","container-title":"Statistics: Applications and New Directions. Proceedings of the Indian Statistical Institute Golden Jubilee International Conference (Eds. J. K. Ghosh and J. Roy)","publisher":"Calcutta: Indian Statistical Institute","page":"579-604","volume":"579","author":[{"family":"Tweedie","given":"Maurice CK"}],"issued":{"date-parts":[["1984"]]}}},{"id":12336,"uris":["http://zotero.org/users/local/BQs8dIsK/items/DHUKMCEJ"],"uri":["http://zotero.org/users/local/BQs8dIsK/items/DHUKMCEJ"],"itemData":{"id":12336,"type":"article-journal","title":"Series evaluation of Tweedie exponential dispersion model densities","container-title":"Statistics and Computing","page":"267-280","volume":"15","issue":"4","source":"Google Scholar","author":[{"family":"Dunn","given":"Peter K."},{"family":"Smyth","given":"Gordon K."}],"issued":{"date-parts":[["2005"]]}}}],"schema":"https://github.com/citation-style-language/schema/raw/master/csl-citation.json"} </w:delInstrText>
        </w:r>
      </w:del>
      <w:r w:rsidR="00BF2CBC" w:rsidRPr="00C2183A">
        <w:rPr>
          <w:lang w:val="en-US"/>
        </w:rPr>
        <w:fldChar w:fldCharType="separate"/>
      </w:r>
      <w:r w:rsidR="00A01347" w:rsidRPr="00A01347">
        <w:t>(Tweedie 1984, Dunn and Smyth 2005, Anderson et al. 2019)</w:t>
      </w:r>
      <w:r w:rsidR="00BF2CBC" w:rsidRPr="00C2183A">
        <w:rPr>
          <w:lang w:val="en-US"/>
        </w:rPr>
        <w:fldChar w:fldCharType="end"/>
      </w:r>
      <w:ins w:id="806" w:author="Lewis.Barnett" w:date="2020-06-25T19:09:00Z">
        <w:r w:rsidR="00465A85" w:rsidRPr="00C2183A">
          <w:rPr>
            <w:lang w:val="en-US"/>
          </w:rPr>
          <w:t>:</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807" w:author="Lewis.Barnett" w:date="2020-07-02T14:31:00Z">
          <w:tblPr>
            <w:tblStyle w:val="TableGrid"/>
            <w:tblW w:w="0" w:type="auto"/>
            <w:tblLook w:val="04A0" w:firstRow="1" w:lastRow="0" w:firstColumn="1" w:lastColumn="0" w:noHBand="0" w:noVBand="1"/>
          </w:tblPr>
        </w:tblPrChange>
      </w:tblPr>
      <w:tblGrid>
        <w:gridCol w:w="895"/>
        <w:gridCol w:w="7650"/>
        <w:gridCol w:w="805"/>
        <w:tblGridChange w:id="808">
          <w:tblGrid>
            <w:gridCol w:w="3116"/>
            <w:gridCol w:w="3117"/>
            <w:gridCol w:w="3117"/>
          </w:tblGrid>
        </w:tblGridChange>
      </w:tblGrid>
      <w:tr w:rsidR="00314810" w14:paraId="2447F7FE" w14:textId="77777777" w:rsidTr="00314810">
        <w:trPr>
          <w:ins w:id="809" w:author="Lewis.Barnett" w:date="2020-07-02T14:29:00Z"/>
        </w:trPr>
        <w:tc>
          <w:tcPr>
            <w:tcW w:w="895" w:type="dxa"/>
            <w:tcPrChange w:id="810" w:author="Lewis.Barnett" w:date="2020-07-02T14:31:00Z">
              <w:tcPr>
                <w:tcW w:w="3116" w:type="dxa"/>
              </w:tcPr>
            </w:tcPrChange>
          </w:tcPr>
          <w:p w14:paraId="3298DEFA" w14:textId="77777777" w:rsidR="00314810" w:rsidRDefault="00314810">
            <w:pPr>
              <w:spacing w:after="120" w:line="480" w:lineRule="auto"/>
              <w:jc w:val="center"/>
              <w:rPr>
                <w:ins w:id="811" w:author="Lewis.Barnett" w:date="2020-07-02T14:29:00Z"/>
                <w:rFonts w:eastAsiaTheme="minorEastAsia"/>
                <w:lang w:val="en-US"/>
              </w:rPr>
              <w:pPrChange w:id="812" w:author="Lewis.Barnett" w:date="2020-07-02T14:23:00Z">
                <w:pPr>
                  <w:spacing w:after="120" w:line="480" w:lineRule="auto"/>
                </w:pPr>
              </w:pPrChange>
            </w:pPr>
          </w:p>
        </w:tc>
        <w:tc>
          <w:tcPr>
            <w:tcW w:w="7650" w:type="dxa"/>
            <w:vAlign w:val="center"/>
            <w:tcPrChange w:id="813" w:author="Lewis.Barnett" w:date="2020-07-02T14:31:00Z">
              <w:tcPr>
                <w:tcW w:w="3117" w:type="dxa"/>
              </w:tcPr>
            </w:tcPrChange>
          </w:tcPr>
          <w:p w14:paraId="2DAEDE62" w14:textId="0A01BD55" w:rsidR="00314810" w:rsidRDefault="00955DA9">
            <w:pPr>
              <w:spacing w:after="120" w:line="480" w:lineRule="auto"/>
              <w:jc w:val="center"/>
              <w:rPr>
                <w:ins w:id="814" w:author="Lewis.Barnett" w:date="2020-07-02T14:29:00Z"/>
                <w:rFonts w:eastAsiaTheme="minorEastAsia"/>
                <w:lang w:val="en-US"/>
              </w:rPr>
              <w:pPrChange w:id="815" w:author="Lewis.Barnett" w:date="2020-07-02T14:31:00Z">
                <w:pPr>
                  <w:spacing w:after="120" w:line="480" w:lineRule="auto"/>
                </w:pPr>
              </w:pPrChange>
            </w:pPr>
            <m:oMathPara>
              <m:oMath>
                <m:m>
                  <m:mPr>
                    <m:plcHide m:val="1"/>
                    <m:mcs>
                      <m:mc>
                        <m:mcPr>
                          <m:count m:val="1"/>
                          <m:mcJc m:val="right"/>
                        </m:mcPr>
                      </m:mc>
                      <m:mc>
                        <m:mcPr>
                          <m:count m:val="1"/>
                          <m:mcJc m:val="left"/>
                        </m:mcPr>
                      </m:mc>
                    </m:mcs>
                    <m:ctrlPr>
                      <w:ins w:id="816" w:author="Lewis.Barnett" w:date="2020-07-02T14:29:00Z">
                        <w:rPr>
                          <w:rFonts w:ascii="Cambria Math" w:hAnsi="Cambria Math"/>
                          <w:lang w:val="en-US"/>
                        </w:rPr>
                      </w:ins>
                    </m:ctrlPr>
                  </m:mPr>
                  <m:mr>
                    <m:e>
                      <m:sSub>
                        <m:sSubPr>
                          <m:ctrlPr>
                            <w:ins w:id="817" w:author="Lewis.Barnett" w:date="2020-07-02T14:29:00Z">
                              <w:rPr>
                                <w:rFonts w:ascii="Cambria Math" w:hAnsi="Cambria Math"/>
                                <w:lang w:val="en-US"/>
                              </w:rPr>
                            </w:ins>
                          </m:ctrlPr>
                        </m:sSubPr>
                        <m:e>
                          <m:r>
                            <w:ins w:id="818" w:author="Lewis.Barnett" w:date="2020-07-02T14:29:00Z">
                              <w:rPr>
                                <w:rFonts w:ascii="Cambria Math" w:hAnsi="Cambria Math"/>
                                <w:lang w:val="en-US"/>
                              </w:rPr>
                              <m:t>y</m:t>
                            </w:ins>
                          </m:r>
                        </m:e>
                        <m:sub>
                          <m:r>
                            <w:ins w:id="819" w:author="Lewis.Barnett" w:date="2020-07-02T14:29:00Z">
                              <w:rPr>
                                <w:rFonts w:ascii="Cambria Math" w:hAnsi="Cambria Math"/>
                                <w:lang w:val="en-US"/>
                              </w:rPr>
                              <m:t>s,t</m:t>
                            </w:ins>
                          </m:r>
                        </m:sub>
                      </m:sSub>
                    </m:e>
                    <m:e>
                      <m:r>
                        <w:ins w:id="820" w:author="Lewis.Barnett" w:date="2020-07-02T14:29:00Z">
                          <w:rPr>
                            <w:rFonts w:ascii="Cambria Math" w:hAnsi="Cambria Math"/>
                            <w:lang w:val="en-US"/>
                          </w:rPr>
                          <m:t>∼</m:t>
                        </w:ins>
                      </m:r>
                      <m:r>
                        <w:ins w:id="821" w:author="Lewis.Barnett" w:date="2020-07-02T14:29:00Z">
                          <m:rPr>
                            <m:nor/>
                          </m:rPr>
                          <w:rPr>
                            <w:lang w:val="en-US"/>
                          </w:rPr>
                          <m:t>Tweedie</m:t>
                        </w:ins>
                      </m:r>
                      <m:d>
                        <m:dPr>
                          <m:ctrlPr>
                            <w:ins w:id="822" w:author="Lewis.Barnett" w:date="2020-07-02T14:29:00Z">
                              <w:rPr>
                                <w:rFonts w:ascii="Cambria Math" w:hAnsi="Cambria Math"/>
                                <w:lang w:val="en-US"/>
                              </w:rPr>
                            </w:ins>
                          </m:ctrlPr>
                        </m:dPr>
                        <m:e>
                          <m:sSub>
                            <m:sSubPr>
                              <m:ctrlPr>
                                <w:ins w:id="823" w:author="Lewis.Barnett" w:date="2020-07-02T14:29:00Z">
                                  <w:rPr>
                                    <w:rFonts w:ascii="Cambria Math" w:hAnsi="Cambria Math"/>
                                    <w:lang w:val="en-US"/>
                                  </w:rPr>
                                </w:ins>
                              </m:ctrlPr>
                            </m:sSubPr>
                            <m:e>
                              <m:r>
                                <w:ins w:id="824" w:author="Lewis.Barnett" w:date="2020-07-02T14:29:00Z">
                                  <w:rPr>
                                    <w:rFonts w:ascii="Cambria Math" w:hAnsi="Cambria Math"/>
                                    <w:lang w:val="en-US"/>
                                  </w:rPr>
                                  <m:t>μ</m:t>
                                </w:ins>
                              </m:r>
                            </m:e>
                            <m:sub>
                              <m:r>
                                <w:ins w:id="825" w:author="Lewis.Barnett" w:date="2020-07-02T14:29:00Z">
                                  <w:rPr>
                                    <w:rFonts w:ascii="Cambria Math" w:hAnsi="Cambria Math"/>
                                    <w:lang w:val="en-US"/>
                                  </w:rPr>
                                  <m:t>s,t</m:t>
                                </w:ins>
                              </m:r>
                            </m:sub>
                          </m:sSub>
                          <m:r>
                            <w:ins w:id="826" w:author="Lewis.Barnett" w:date="2020-07-02T14:29:00Z">
                              <w:rPr>
                                <w:rFonts w:ascii="Cambria Math" w:hAnsi="Cambria Math"/>
                                <w:lang w:val="en-US"/>
                              </w:rPr>
                              <m:t>,p,ϕ</m:t>
                            </w:ins>
                          </m:r>
                        </m:e>
                      </m:d>
                      <m:r>
                        <w:ins w:id="827" w:author="Lewis.Barnett" w:date="2020-07-02T14:29:00Z">
                          <w:rPr>
                            <w:rFonts w:ascii="Cambria Math" w:hAnsi="Cambria Math"/>
                            <w:lang w:val="en-US"/>
                          </w:rPr>
                          <m:t>, 1&lt;p&lt;2 ,</m:t>
                        </w:ins>
                      </m:r>
                    </m:e>
                  </m:mr>
                  <m:mr>
                    <m:e>
                      <m:sSub>
                        <m:sSubPr>
                          <m:ctrlPr>
                            <w:ins w:id="828" w:author="Lewis.Barnett" w:date="2020-07-02T14:29:00Z">
                              <w:rPr>
                                <w:rFonts w:ascii="Cambria Math" w:hAnsi="Cambria Math"/>
                                <w:lang w:val="en-US"/>
                              </w:rPr>
                            </w:ins>
                          </m:ctrlPr>
                        </m:sSubPr>
                        <m:e>
                          <m:r>
                            <w:ins w:id="829" w:author="Lewis.Barnett" w:date="2020-07-02T14:29:00Z">
                              <w:rPr>
                                <w:rFonts w:ascii="Cambria Math" w:hAnsi="Cambria Math"/>
                                <w:lang w:val="en-US"/>
                              </w:rPr>
                              <m:t>μ</m:t>
                            </w:ins>
                          </m:r>
                        </m:e>
                        <m:sub>
                          <m:r>
                            <w:ins w:id="830" w:author="Lewis.Barnett" w:date="2020-07-02T14:29:00Z">
                              <w:rPr>
                                <w:rFonts w:ascii="Cambria Math" w:hAnsi="Cambria Math"/>
                                <w:lang w:val="en-US"/>
                              </w:rPr>
                              <m:t>s,t</m:t>
                            </w:ins>
                          </m:r>
                        </m:sub>
                      </m:sSub>
                    </m:e>
                    <m:e>
                      <m:r>
                        <w:ins w:id="831" w:author="Lewis.Barnett" w:date="2020-07-02T14:29:00Z">
                          <w:rPr>
                            <w:rFonts w:ascii="Cambria Math" w:hAnsi="Cambria Math"/>
                            <w:lang w:val="en-US"/>
                          </w:rPr>
                          <m:t>=</m:t>
                        </w:ins>
                      </m:r>
                      <m:r>
                        <w:ins w:id="832" w:author="Lewis.Barnett" w:date="2020-07-02T14:29:00Z">
                          <m:rPr>
                            <m:nor/>
                          </m:rPr>
                          <w:rPr>
                            <w:lang w:val="en-US"/>
                          </w:rPr>
                          <m:t>exp</m:t>
                        </w:ins>
                      </m:r>
                      <m:d>
                        <m:dPr>
                          <m:ctrlPr>
                            <w:ins w:id="833" w:author="Lewis.Barnett" w:date="2020-07-02T14:29:00Z">
                              <w:rPr>
                                <w:rFonts w:ascii="Cambria Math" w:hAnsi="Cambria Math"/>
                                <w:lang w:val="en-US"/>
                              </w:rPr>
                            </w:ins>
                          </m:ctrlPr>
                        </m:dPr>
                        <m:e>
                          <m:sSub>
                            <m:sSubPr>
                              <m:ctrlPr>
                                <w:ins w:id="834" w:author="Lewis.Barnett" w:date="2020-07-02T14:29:00Z">
                                  <w:rPr>
                                    <w:rFonts w:ascii="Cambria Math" w:hAnsi="Cambria Math"/>
                                    <w:lang w:val="en-US"/>
                                  </w:rPr>
                                </w:ins>
                              </m:ctrlPr>
                            </m:sSubPr>
                            <m:e>
                              <m:r>
                                <w:ins w:id="835" w:author="Lewis.Barnett" w:date="2020-07-02T14:29:00Z">
                                  <w:rPr>
                                    <w:rFonts w:ascii="Cambria Math" w:hAnsi="Cambria Math"/>
                                    <w:lang w:val="en-US"/>
                                  </w:rPr>
                                  <m:t>α</m:t>
                                </w:ins>
                              </m:r>
                            </m:e>
                            <m:sub>
                              <m:r>
                                <w:ins w:id="836" w:author="Lewis.Barnett" w:date="2020-07-02T14:29:00Z">
                                  <w:rPr>
                                    <w:rFonts w:ascii="Cambria Math" w:hAnsi="Cambria Math"/>
                                    <w:lang w:val="en-US"/>
                                  </w:rPr>
                                  <m:t>t</m:t>
                                </w:ins>
                              </m:r>
                            </m:sub>
                          </m:sSub>
                          <m:r>
                            <w:ins w:id="837" w:author="Lewis.Barnett" w:date="2020-07-02T14:29:00Z">
                              <w:rPr>
                                <w:rFonts w:ascii="Cambria Math" w:hAnsi="Cambria Math"/>
                                <w:lang w:val="en-US"/>
                              </w:rPr>
                              <m:t>+</m:t>
                            </w:ins>
                          </m:r>
                          <m:sSub>
                            <m:sSubPr>
                              <m:ctrlPr>
                                <w:ins w:id="838" w:author="Lewis.Barnett" w:date="2020-07-02T14:29:00Z">
                                  <w:rPr>
                                    <w:rFonts w:ascii="Cambria Math" w:hAnsi="Cambria Math"/>
                                    <w:lang w:val="en-US"/>
                                  </w:rPr>
                                </w:ins>
                              </m:ctrlPr>
                            </m:sSubPr>
                            <m:e>
                              <m:r>
                                <w:ins w:id="839" w:author="Lewis.Barnett" w:date="2020-07-02T14:29:00Z">
                                  <w:rPr>
                                    <w:rFonts w:ascii="Cambria Math" w:hAnsi="Cambria Math"/>
                                    <w:lang w:val="en-US"/>
                                  </w:rPr>
                                  <m:t>β</m:t>
                                </w:ins>
                              </m:r>
                            </m:e>
                            <m:sub>
                              <m:r>
                                <w:ins w:id="840" w:author="Lewis.Barnett" w:date="2020-07-02T14:29:00Z">
                                  <w:rPr>
                                    <w:rFonts w:ascii="Cambria Math" w:hAnsi="Cambria Math"/>
                                    <w:lang w:val="en-US"/>
                                  </w:rPr>
                                  <m:t>1</m:t>
                                </w:ins>
                              </m:r>
                            </m:sub>
                          </m:sSub>
                          <m:sSub>
                            <m:sSubPr>
                              <m:ctrlPr>
                                <w:ins w:id="841" w:author="Lewis.Barnett" w:date="2020-07-02T14:29:00Z">
                                  <w:rPr>
                                    <w:rFonts w:ascii="Cambria Math" w:hAnsi="Cambria Math"/>
                                    <w:lang w:val="en-US"/>
                                  </w:rPr>
                                </w:ins>
                              </m:ctrlPr>
                            </m:sSubPr>
                            <m:e>
                              <m:r>
                                <w:ins w:id="842" w:author="Lewis.Barnett" w:date="2020-07-02T14:29:00Z">
                                  <w:rPr>
                                    <w:rFonts w:ascii="Cambria Math" w:hAnsi="Cambria Math"/>
                                    <w:lang w:val="en-US"/>
                                  </w:rPr>
                                  <m:t>D</m:t>
                                </w:ins>
                              </m:r>
                            </m:e>
                            <m:sub>
                              <m:r>
                                <w:ins w:id="843" w:author="Lewis.Barnett" w:date="2020-07-02T14:29:00Z">
                                  <w:rPr>
                                    <w:rFonts w:ascii="Cambria Math" w:hAnsi="Cambria Math"/>
                                    <w:lang w:val="en-US"/>
                                  </w:rPr>
                                  <m:t>s,t</m:t>
                                </w:ins>
                              </m:r>
                            </m:sub>
                          </m:sSub>
                          <m:r>
                            <w:ins w:id="844" w:author="Lewis.Barnett" w:date="2020-07-02T14:29:00Z">
                              <w:rPr>
                                <w:rFonts w:ascii="Cambria Math" w:hAnsi="Cambria Math"/>
                                <w:lang w:val="en-US"/>
                              </w:rPr>
                              <m:t>+</m:t>
                            </w:ins>
                          </m:r>
                          <m:sSub>
                            <m:sSubPr>
                              <m:ctrlPr>
                                <w:ins w:id="845" w:author="Lewis.Barnett" w:date="2020-07-02T14:29:00Z">
                                  <w:rPr>
                                    <w:rFonts w:ascii="Cambria Math" w:hAnsi="Cambria Math"/>
                                    <w:lang w:val="en-US"/>
                                  </w:rPr>
                                </w:ins>
                              </m:ctrlPr>
                            </m:sSubPr>
                            <m:e>
                              <m:r>
                                <w:ins w:id="846" w:author="Lewis.Barnett" w:date="2020-07-02T14:29:00Z">
                                  <w:rPr>
                                    <w:rFonts w:ascii="Cambria Math" w:hAnsi="Cambria Math"/>
                                    <w:lang w:val="en-US"/>
                                  </w:rPr>
                                  <m:t>β</m:t>
                                </w:ins>
                              </m:r>
                            </m:e>
                            <m:sub>
                              <m:r>
                                <w:ins w:id="847" w:author="Lewis.Barnett" w:date="2020-07-02T14:29:00Z">
                                  <w:rPr>
                                    <w:rFonts w:ascii="Cambria Math" w:hAnsi="Cambria Math"/>
                                    <w:lang w:val="en-US"/>
                                  </w:rPr>
                                  <m:t>2</m:t>
                                </w:ins>
                              </m:r>
                            </m:sub>
                          </m:sSub>
                          <m:sSubSup>
                            <m:sSubSupPr>
                              <m:ctrlPr>
                                <w:ins w:id="848" w:author="Lewis.Barnett" w:date="2020-07-02T14:29:00Z">
                                  <w:rPr>
                                    <w:rFonts w:ascii="Cambria Math" w:hAnsi="Cambria Math"/>
                                    <w:lang w:val="en-US"/>
                                  </w:rPr>
                                </w:ins>
                              </m:ctrlPr>
                            </m:sSubSupPr>
                            <m:e>
                              <m:r>
                                <w:ins w:id="849" w:author="Lewis.Barnett" w:date="2020-07-02T14:29:00Z">
                                  <w:rPr>
                                    <w:rFonts w:ascii="Cambria Math" w:hAnsi="Cambria Math"/>
                                    <w:lang w:val="en-US"/>
                                  </w:rPr>
                                  <m:t>D</m:t>
                                </w:ins>
                              </m:r>
                            </m:e>
                            <m:sub>
                              <m:r>
                                <w:ins w:id="850" w:author="Lewis.Barnett" w:date="2020-07-02T14:29:00Z">
                                  <w:rPr>
                                    <w:rFonts w:ascii="Cambria Math" w:hAnsi="Cambria Math"/>
                                    <w:lang w:val="en-US"/>
                                  </w:rPr>
                                  <m:t>s,t</m:t>
                                </w:ins>
                              </m:r>
                            </m:sub>
                            <m:sup>
                              <m:r>
                                <w:ins w:id="851" w:author="Lewis.Barnett" w:date="2020-07-02T14:29:00Z">
                                  <w:rPr>
                                    <w:rFonts w:ascii="Cambria Math" w:hAnsi="Cambria Math"/>
                                    <w:lang w:val="en-US"/>
                                  </w:rPr>
                                  <m:t>2</m:t>
                                </w:ins>
                              </m:r>
                            </m:sup>
                          </m:sSubSup>
                          <m:r>
                            <w:ins w:id="852" w:author="Lewis.Barnett" w:date="2020-07-02T14:29:00Z">
                              <w:rPr>
                                <w:rFonts w:ascii="Cambria Math" w:hAnsi="Cambria Math"/>
                                <w:lang w:val="en-US"/>
                              </w:rPr>
                              <m:t>+</m:t>
                            </w:ins>
                          </m:r>
                          <m:sSub>
                            <m:sSubPr>
                              <m:ctrlPr>
                                <w:ins w:id="853" w:author="Lewis.Barnett" w:date="2020-07-02T14:29:00Z">
                                  <w:rPr>
                                    <w:rFonts w:ascii="Cambria Math" w:hAnsi="Cambria Math"/>
                                    <w:lang w:val="en-US"/>
                                  </w:rPr>
                                </w:ins>
                              </m:ctrlPr>
                            </m:sSubPr>
                            <m:e>
                              <m:r>
                                <w:ins w:id="854" w:author="Lewis.Barnett" w:date="2020-07-02T14:29:00Z">
                                  <w:rPr>
                                    <w:rFonts w:ascii="Cambria Math" w:hAnsi="Cambria Math"/>
                                    <w:lang w:val="en-US"/>
                                  </w:rPr>
                                  <m:t>ω</m:t>
                                </w:ins>
                              </m:r>
                            </m:e>
                            <m:sub>
                              <m:r>
                                <w:ins w:id="855" w:author="Lewis.Barnett" w:date="2020-07-02T14:29:00Z">
                                  <w:rPr>
                                    <w:rFonts w:ascii="Cambria Math" w:hAnsi="Cambria Math"/>
                                    <w:lang w:val="en-US"/>
                                  </w:rPr>
                                  <m:t>s</m:t>
                                </w:ins>
                              </m:r>
                            </m:sub>
                          </m:sSub>
                          <m:r>
                            <w:ins w:id="856" w:author="Lewis.Barnett" w:date="2020-07-02T14:29:00Z">
                              <w:rPr>
                                <w:rFonts w:ascii="Cambria Math" w:hAnsi="Cambria Math"/>
                                <w:lang w:val="en-US"/>
                              </w:rPr>
                              <m:t>+</m:t>
                            </w:ins>
                          </m:r>
                          <m:sSub>
                            <m:sSubPr>
                              <m:ctrlPr>
                                <w:ins w:id="857" w:author="Lewis.Barnett" w:date="2020-07-02T14:29:00Z">
                                  <w:rPr>
                                    <w:rFonts w:ascii="Cambria Math" w:hAnsi="Cambria Math"/>
                                    <w:lang w:val="en-US"/>
                                  </w:rPr>
                                </w:ins>
                              </m:ctrlPr>
                            </m:sSubPr>
                            <m:e>
                              <m:r>
                                <w:ins w:id="858" w:author="Lewis.Barnett" w:date="2020-07-02T14:29:00Z">
                                  <w:rPr>
                                    <w:rFonts w:ascii="Cambria Math" w:hAnsi="Cambria Math"/>
                                    <w:lang w:val="en-US"/>
                                  </w:rPr>
                                  <m:t>ϵ</m:t>
                                </w:ins>
                              </m:r>
                            </m:e>
                            <m:sub>
                              <m:r>
                                <w:ins w:id="859" w:author="Lewis.Barnett" w:date="2020-07-02T14:29:00Z">
                                  <w:rPr>
                                    <w:rFonts w:ascii="Cambria Math" w:hAnsi="Cambria Math"/>
                                    <w:lang w:val="en-US"/>
                                  </w:rPr>
                                  <m:t>s,t</m:t>
                                </w:ins>
                              </m:r>
                            </m:sub>
                          </m:sSub>
                          <m:r>
                            <w:ins w:id="860" w:author="Lewis.Barnett" w:date="2020-07-02T14:29:00Z">
                              <w:rPr>
                                <w:rFonts w:ascii="Cambria Math" w:hAnsi="Cambria Math"/>
                                <w:lang w:val="en-US"/>
                              </w:rPr>
                              <m:t>+</m:t>
                            </w:ins>
                          </m:r>
                          <m:sSub>
                            <m:sSubPr>
                              <m:ctrlPr>
                                <w:ins w:id="861" w:author="Lewis.Barnett" w:date="2020-07-02T14:29:00Z">
                                  <w:rPr>
                                    <w:rFonts w:ascii="Cambria Math" w:hAnsi="Cambria Math"/>
                                    <w:lang w:val="en-US"/>
                                  </w:rPr>
                                </w:ins>
                              </m:ctrlPr>
                            </m:sSubPr>
                            <m:e>
                              <m:r>
                                <w:ins w:id="862" w:author="Lewis.Barnett" w:date="2020-07-02T14:29:00Z">
                                  <w:rPr>
                                    <w:rFonts w:ascii="Cambria Math" w:hAnsi="Cambria Math"/>
                                    <w:lang w:val="en-US"/>
                                  </w:rPr>
                                  <m:t>ζ</m:t>
                                </w:ins>
                              </m:r>
                            </m:e>
                            <m:sub>
                              <m:r>
                                <w:ins w:id="863" w:author="Lewis.Barnett" w:date="2020-07-02T14:29:00Z">
                                  <w:rPr>
                                    <w:rFonts w:ascii="Cambria Math" w:hAnsi="Cambria Math"/>
                                    <w:lang w:val="en-US"/>
                                  </w:rPr>
                                  <m:t>s</m:t>
                                </w:ins>
                              </m:r>
                            </m:sub>
                          </m:sSub>
                          <m:r>
                            <w:ins w:id="864" w:author="Lewis.Barnett" w:date="2020-07-02T14:29:00Z">
                              <w:rPr>
                                <w:rFonts w:ascii="Cambria Math" w:hAnsi="Cambria Math"/>
                                <w:lang w:val="en-US"/>
                              </w:rPr>
                              <m:t>t</m:t>
                            </w:ins>
                          </m:r>
                        </m:e>
                      </m:d>
                      <m:r>
                        <w:ins w:id="865" w:author="Lewis.Barnett" w:date="2020-07-02T14:29:00Z">
                          <w:rPr>
                            <w:rFonts w:ascii="Cambria Math" w:hAnsi="Cambria Math"/>
                            <w:lang w:val="en-US"/>
                          </w:rPr>
                          <m:t>,</m:t>
                        </w:ins>
                      </m:r>
                    </m:e>
                  </m:mr>
                  <m:mr>
                    <m:e>
                      <m:r>
                        <w:ins w:id="866" w:author="Lewis.Barnett" w:date="2020-07-02T14:29:00Z">
                          <m:rPr>
                            <m:sty m:val="b"/>
                          </m:rPr>
                          <w:rPr>
                            <w:rFonts w:ascii="Cambria Math" w:hAnsi="Cambria Math"/>
                            <w:lang w:val="en-US"/>
                          </w:rPr>
                          <m:t>ω</m:t>
                        </w:ins>
                      </m:r>
                    </m:e>
                    <m:e>
                      <m:r>
                        <w:ins w:id="867" w:author="Lewis.Barnett" w:date="2020-07-02T14:29:00Z">
                          <w:rPr>
                            <w:rFonts w:ascii="Cambria Math" w:hAnsi="Cambria Math"/>
                            <w:lang w:val="en-US"/>
                          </w:rPr>
                          <m:t>∼</m:t>
                        </w:ins>
                      </m:r>
                      <m:r>
                        <w:ins w:id="868" w:author="Lewis.Barnett" w:date="2020-07-02T14:29:00Z">
                          <m:rPr>
                            <m:nor/>
                          </m:rPr>
                          <w:rPr>
                            <w:lang w:val="en-US"/>
                          </w:rPr>
                          <m:t>MVNormal</m:t>
                        </w:ins>
                      </m:r>
                      <m:d>
                        <m:dPr>
                          <m:ctrlPr>
                            <w:ins w:id="869" w:author="Lewis.Barnett" w:date="2020-07-02T14:29:00Z">
                              <w:rPr>
                                <w:rFonts w:ascii="Cambria Math" w:hAnsi="Cambria Math"/>
                                <w:lang w:val="en-US"/>
                              </w:rPr>
                            </w:ins>
                          </m:ctrlPr>
                        </m:dPr>
                        <m:e>
                          <m:r>
                            <w:ins w:id="870" w:author="Lewis.Barnett" w:date="2020-07-02T14:29:00Z">
                              <m:rPr>
                                <m:sty m:val="b"/>
                              </m:rPr>
                              <w:rPr>
                                <w:rFonts w:ascii="Cambria Math" w:hAnsi="Cambria Math"/>
                                <w:lang w:val="en-US"/>
                              </w:rPr>
                              <m:t>0</m:t>
                            </w:ins>
                          </m:r>
                          <m:r>
                            <w:ins w:id="871" w:author="Lewis.Barnett" w:date="2020-07-02T14:29:00Z">
                              <w:rPr>
                                <w:rFonts w:ascii="Cambria Math" w:hAnsi="Cambria Math"/>
                                <w:lang w:val="en-US"/>
                              </w:rPr>
                              <m:t>,</m:t>
                            </w:ins>
                          </m:r>
                          <m:sSub>
                            <m:sSubPr>
                              <m:ctrlPr>
                                <w:ins w:id="872" w:author="Lewis.Barnett" w:date="2020-07-02T14:29:00Z">
                                  <w:rPr>
                                    <w:rFonts w:ascii="Cambria Math" w:hAnsi="Cambria Math"/>
                                    <w:lang w:val="en-US"/>
                                  </w:rPr>
                                </w:ins>
                              </m:ctrlPr>
                            </m:sSubPr>
                            <m:e>
                              <m:r>
                                <w:ins w:id="873" w:author="Lewis.Barnett" w:date="2020-07-02T14:29:00Z">
                                  <m:rPr>
                                    <m:sty m:val="b"/>
                                  </m:rPr>
                                  <w:rPr>
                                    <w:rFonts w:ascii="Cambria Math" w:hAnsi="Cambria Math"/>
                                    <w:lang w:val="en-US"/>
                                  </w:rPr>
                                  <m:t>Σ</m:t>
                                </w:ins>
                              </m:r>
                            </m:e>
                            <m:sub>
                              <m:r>
                                <w:ins w:id="874" w:author="Lewis.Barnett" w:date="2020-07-02T14:29:00Z">
                                  <w:rPr>
                                    <w:rFonts w:ascii="Cambria Math" w:hAnsi="Cambria Math"/>
                                    <w:lang w:val="en-US"/>
                                  </w:rPr>
                                  <m:t>ω</m:t>
                                </w:ins>
                              </m:r>
                            </m:sub>
                          </m:sSub>
                        </m:e>
                      </m:d>
                      <m:r>
                        <w:ins w:id="875" w:author="Lewis.Barnett" w:date="2020-07-02T14:29:00Z">
                          <w:rPr>
                            <w:rFonts w:ascii="Cambria Math" w:hAnsi="Cambria Math"/>
                            <w:lang w:val="en-US"/>
                          </w:rPr>
                          <m:t>,</m:t>
                        </w:ins>
                      </m:r>
                    </m:e>
                  </m:mr>
                  <m:mr>
                    <m:e>
                      <m:sSub>
                        <m:sSubPr>
                          <m:ctrlPr>
                            <w:ins w:id="876" w:author="Lewis.Barnett" w:date="2020-07-02T14:29:00Z">
                              <w:rPr>
                                <w:rFonts w:ascii="Cambria Math" w:hAnsi="Cambria Math"/>
                                <w:lang w:val="en-US"/>
                              </w:rPr>
                            </w:ins>
                          </m:ctrlPr>
                        </m:sSubPr>
                        <m:e>
                          <m:r>
                            <w:ins w:id="877" w:author="Lewis.Barnett" w:date="2020-07-02T14:29:00Z">
                              <m:rPr>
                                <m:sty m:val="b"/>
                              </m:rPr>
                              <w:rPr>
                                <w:rFonts w:ascii="Cambria Math" w:hAnsi="Cambria Math"/>
                                <w:lang w:val="en-US"/>
                              </w:rPr>
                              <m:t>ϵ</m:t>
                            </w:ins>
                          </m:r>
                        </m:e>
                        <m:sub>
                          <m:r>
                            <w:ins w:id="878" w:author="Lewis.Barnett" w:date="2020-07-02T14:29:00Z">
                              <w:rPr>
                                <w:rFonts w:ascii="Cambria Math" w:hAnsi="Cambria Math"/>
                                <w:lang w:val="en-US"/>
                              </w:rPr>
                              <m:t>t</m:t>
                            </w:ins>
                          </m:r>
                        </m:sub>
                      </m:sSub>
                    </m:e>
                    <m:e>
                      <m:r>
                        <w:ins w:id="879" w:author="Lewis.Barnett" w:date="2020-07-02T14:29:00Z">
                          <w:rPr>
                            <w:rFonts w:ascii="Cambria Math" w:hAnsi="Cambria Math"/>
                            <w:lang w:val="en-US"/>
                          </w:rPr>
                          <m:t>∼</m:t>
                        </w:ins>
                      </m:r>
                      <m:r>
                        <w:ins w:id="880" w:author="Lewis.Barnett" w:date="2020-07-02T14:29:00Z">
                          <m:rPr>
                            <m:nor/>
                          </m:rPr>
                          <w:rPr>
                            <w:lang w:val="en-US"/>
                          </w:rPr>
                          <m:t>MVNormal</m:t>
                        </w:ins>
                      </m:r>
                      <m:d>
                        <m:dPr>
                          <m:ctrlPr>
                            <w:ins w:id="881" w:author="Lewis.Barnett" w:date="2020-07-02T14:29:00Z">
                              <w:rPr>
                                <w:rFonts w:ascii="Cambria Math" w:hAnsi="Cambria Math"/>
                                <w:lang w:val="en-US"/>
                              </w:rPr>
                            </w:ins>
                          </m:ctrlPr>
                        </m:dPr>
                        <m:e>
                          <m:r>
                            <w:ins w:id="882" w:author="Lewis.Barnett" w:date="2020-07-02T14:29:00Z">
                              <m:rPr>
                                <m:sty m:val="b"/>
                              </m:rPr>
                              <w:rPr>
                                <w:rFonts w:ascii="Cambria Math" w:hAnsi="Cambria Math"/>
                                <w:lang w:val="en-US"/>
                              </w:rPr>
                              <m:t>0</m:t>
                            </w:ins>
                          </m:r>
                          <m:r>
                            <w:ins w:id="883" w:author="Lewis.Barnett" w:date="2020-07-02T14:29:00Z">
                              <w:rPr>
                                <w:rFonts w:ascii="Cambria Math" w:hAnsi="Cambria Math"/>
                                <w:lang w:val="en-US"/>
                              </w:rPr>
                              <m:t>,</m:t>
                            </w:ins>
                          </m:r>
                          <m:sSub>
                            <m:sSubPr>
                              <m:ctrlPr>
                                <w:ins w:id="884" w:author="Lewis.Barnett" w:date="2020-07-02T14:29:00Z">
                                  <w:rPr>
                                    <w:rFonts w:ascii="Cambria Math" w:hAnsi="Cambria Math"/>
                                    <w:lang w:val="en-US"/>
                                  </w:rPr>
                                </w:ins>
                              </m:ctrlPr>
                            </m:sSubPr>
                            <m:e>
                              <m:r>
                                <w:ins w:id="885" w:author="Lewis.Barnett" w:date="2020-07-02T14:29:00Z">
                                  <m:rPr>
                                    <m:sty m:val="b"/>
                                  </m:rPr>
                                  <w:rPr>
                                    <w:rFonts w:ascii="Cambria Math" w:hAnsi="Cambria Math"/>
                                    <w:lang w:val="en-US"/>
                                  </w:rPr>
                                  <m:t>Σ</m:t>
                                </w:ins>
                              </m:r>
                            </m:e>
                            <m:sub>
                              <m:r>
                                <w:ins w:id="886" w:author="Lewis.Barnett" w:date="2020-07-02T14:29:00Z">
                                  <w:rPr>
                                    <w:rFonts w:ascii="Cambria Math" w:hAnsi="Cambria Math"/>
                                    <w:lang w:val="en-US"/>
                                  </w:rPr>
                                  <m:t>ϵ</m:t>
                                </w:ins>
                              </m:r>
                            </m:sub>
                          </m:sSub>
                        </m:e>
                      </m:d>
                      <m:r>
                        <w:ins w:id="887" w:author="Lewis.Barnett" w:date="2020-07-02T14:29:00Z">
                          <w:rPr>
                            <w:rFonts w:ascii="Cambria Math" w:hAnsi="Cambria Math"/>
                            <w:lang w:val="en-US"/>
                          </w:rPr>
                          <m:t>,</m:t>
                        </w:ins>
                      </m:r>
                    </m:e>
                  </m:mr>
                  <m:mr>
                    <m:e>
                      <m:r>
                        <w:ins w:id="888" w:author="Lewis.Barnett" w:date="2020-07-02T14:29:00Z">
                          <m:rPr>
                            <m:sty m:val="b"/>
                          </m:rPr>
                          <w:rPr>
                            <w:rFonts w:ascii="Cambria Math" w:hAnsi="Cambria Math"/>
                            <w:lang w:val="en-US"/>
                          </w:rPr>
                          <m:t>ζ</m:t>
                        </w:ins>
                      </m:r>
                    </m:e>
                    <m:e>
                      <m:r>
                        <w:ins w:id="889" w:author="Lewis.Barnett" w:date="2020-07-02T14:29:00Z">
                          <w:rPr>
                            <w:rFonts w:ascii="Cambria Math" w:hAnsi="Cambria Math"/>
                            <w:lang w:val="en-US"/>
                          </w:rPr>
                          <m:t>∼</m:t>
                        </w:ins>
                      </m:r>
                      <m:r>
                        <w:ins w:id="890" w:author="Lewis.Barnett" w:date="2020-07-02T14:29:00Z">
                          <m:rPr>
                            <m:nor/>
                          </m:rPr>
                          <w:rPr>
                            <w:lang w:val="en-US"/>
                          </w:rPr>
                          <m:t>MVNormal</m:t>
                        </w:ins>
                      </m:r>
                      <m:d>
                        <m:dPr>
                          <m:ctrlPr>
                            <w:ins w:id="891" w:author="Lewis.Barnett" w:date="2020-07-02T14:29:00Z">
                              <w:rPr>
                                <w:rFonts w:ascii="Cambria Math" w:hAnsi="Cambria Math"/>
                                <w:lang w:val="en-US"/>
                              </w:rPr>
                            </w:ins>
                          </m:ctrlPr>
                        </m:dPr>
                        <m:e>
                          <m:r>
                            <w:ins w:id="892" w:author="Lewis.Barnett" w:date="2020-07-02T14:29:00Z">
                              <m:rPr>
                                <m:sty m:val="b"/>
                              </m:rPr>
                              <w:rPr>
                                <w:rFonts w:ascii="Cambria Math" w:hAnsi="Cambria Math"/>
                                <w:lang w:val="en-US"/>
                              </w:rPr>
                              <m:t>0</m:t>
                            </w:ins>
                          </m:r>
                          <m:r>
                            <w:ins w:id="893" w:author="Lewis.Barnett" w:date="2020-07-02T14:29:00Z">
                              <w:rPr>
                                <w:rFonts w:ascii="Cambria Math" w:hAnsi="Cambria Math"/>
                                <w:lang w:val="en-US"/>
                              </w:rPr>
                              <m:t>,</m:t>
                            </w:ins>
                          </m:r>
                          <m:sSub>
                            <m:sSubPr>
                              <m:ctrlPr>
                                <w:ins w:id="894" w:author="Lewis.Barnett" w:date="2020-07-02T14:29:00Z">
                                  <w:rPr>
                                    <w:rFonts w:ascii="Cambria Math" w:hAnsi="Cambria Math"/>
                                    <w:lang w:val="en-US"/>
                                  </w:rPr>
                                </w:ins>
                              </m:ctrlPr>
                            </m:sSubPr>
                            <m:e>
                              <m:r>
                                <w:ins w:id="895" w:author="Lewis.Barnett" w:date="2020-07-02T14:29:00Z">
                                  <m:rPr>
                                    <m:sty m:val="b"/>
                                  </m:rPr>
                                  <w:rPr>
                                    <w:rFonts w:ascii="Cambria Math" w:hAnsi="Cambria Math"/>
                                    <w:lang w:val="en-US"/>
                                  </w:rPr>
                                  <m:t>Σ</m:t>
                                </w:ins>
                              </m:r>
                            </m:e>
                            <m:sub>
                              <m:r>
                                <w:ins w:id="896" w:author="Lewis.Barnett" w:date="2020-07-02T14:29:00Z">
                                  <w:rPr>
                                    <w:rFonts w:ascii="Cambria Math" w:hAnsi="Cambria Math"/>
                                    <w:lang w:val="en-US"/>
                                  </w:rPr>
                                  <m:t>ζ</m:t>
                                </w:ins>
                              </m:r>
                            </m:sub>
                          </m:sSub>
                        </m:e>
                      </m:d>
                      <m:r>
                        <w:ins w:id="897" w:author="Lewis.Barnett" w:date="2020-07-02T14:29:00Z">
                          <w:rPr>
                            <w:rFonts w:ascii="Cambria Math" w:hAnsi="Cambria Math"/>
                            <w:lang w:val="en-US"/>
                          </w:rPr>
                          <m:t>,</m:t>
                        </w:ins>
                      </m:r>
                    </m:e>
                  </m:mr>
                </m:m>
              </m:oMath>
            </m:oMathPara>
          </w:p>
        </w:tc>
        <w:tc>
          <w:tcPr>
            <w:tcW w:w="805" w:type="dxa"/>
            <w:vAlign w:val="center"/>
            <w:tcPrChange w:id="898" w:author="Lewis.Barnett" w:date="2020-07-02T14:31:00Z">
              <w:tcPr>
                <w:tcW w:w="3117" w:type="dxa"/>
              </w:tcPr>
            </w:tcPrChange>
          </w:tcPr>
          <w:p w14:paraId="28962CF8" w14:textId="19B6EE4F" w:rsidR="00314810" w:rsidRDefault="00314810">
            <w:pPr>
              <w:spacing w:after="120" w:line="480" w:lineRule="auto"/>
              <w:jc w:val="center"/>
              <w:rPr>
                <w:ins w:id="899" w:author="Lewis.Barnett" w:date="2020-07-02T14:29:00Z"/>
                <w:rFonts w:eastAsiaTheme="minorEastAsia"/>
                <w:lang w:val="en-US"/>
              </w:rPr>
              <w:pPrChange w:id="900" w:author="Lewis.Barnett" w:date="2020-07-02T14:31:00Z">
                <w:pPr>
                  <w:spacing w:after="120" w:line="480" w:lineRule="auto"/>
                </w:pPr>
              </w:pPrChange>
            </w:pPr>
            <w:ins w:id="901" w:author="Lewis.Barnett" w:date="2020-07-02T14:29:00Z">
              <w:r>
                <w:rPr>
                  <w:rFonts w:eastAsiaTheme="minorEastAsia"/>
                  <w:lang w:val="en-US"/>
                </w:rPr>
                <w:t>(3)</w:t>
              </w:r>
            </w:ins>
          </w:p>
        </w:tc>
      </w:tr>
    </w:tbl>
    <w:p w14:paraId="72420E3A" w14:textId="77777777" w:rsidR="00314810" w:rsidRPr="00077178" w:rsidRDefault="00314810">
      <w:pPr>
        <w:spacing w:after="120" w:line="480" w:lineRule="auto"/>
        <w:rPr>
          <w:ins w:id="902" w:author="Lewis.Barnett" w:date="2020-06-25T19:09:00Z"/>
          <w:lang w:val="en-US"/>
        </w:rPr>
        <w:pPrChange w:id="903" w:author="Lewis.Barnett" w:date="2020-07-02T14:29:00Z">
          <w:pPr>
            <w:spacing w:after="120" w:line="480" w:lineRule="auto"/>
            <w:ind w:firstLine="720"/>
          </w:pPr>
        </w:pPrChange>
      </w:pPr>
    </w:p>
    <w:p w14:paraId="693C7D9C" w14:textId="4A3C6AEA" w:rsidR="00465A85" w:rsidRPr="00E57C20" w:rsidRDefault="00465A85" w:rsidP="00C2183A">
      <w:pPr>
        <w:spacing w:after="120" w:line="480" w:lineRule="auto"/>
        <w:rPr>
          <w:ins w:id="904" w:author="Lewis.Barnett" w:date="2020-06-25T19:09:00Z"/>
          <w:lang w:val="en-US"/>
        </w:rPr>
      </w:pPr>
      <w:proofErr w:type="gramStart"/>
      <w:ins w:id="905" w:author="Lewis.Barnett" w:date="2020-06-25T19:09:00Z">
        <w:r w:rsidRPr="00E57C20">
          <w:rPr>
            <w:lang w:val="en-US"/>
          </w:rPr>
          <w:t>where</w:t>
        </w:r>
        <w:proofErr w:type="gramEnd"/>
        <w:r w:rsidRPr="00E57C20">
          <w:rPr>
            <w:lang w:val="en-US"/>
          </w:rPr>
          <w:t xml:space="preserve"> </w:t>
        </w:r>
        <m:oMath>
          <m:r>
            <w:rPr>
              <w:rFonts w:ascii="Cambria Math" w:hAnsi="Cambria Math"/>
              <w:lang w:val="en-US"/>
            </w:rPr>
            <m:t>μ</m:t>
          </m:r>
        </m:oMath>
        <w:r w:rsidRPr="007C710C">
          <w:rPr>
            <w:lang w:val="en-US"/>
          </w:rPr>
          <w:t xml:space="preserve"> represents the mean, </w:t>
        </w:r>
        <m:oMath>
          <m:r>
            <w:rPr>
              <w:rFonts w:ascii="Cambria Math" w:hAnsi="Cambria Math"/>
              <w:lang w:val="en-US"/>
            </w:rPr>
            <m:t>p</m:t>
          </m:r>
        </m:oMath>
        <w:r w:rsidRPr="00AF6A51">
          <w:rPr>
            <w:lang w:val="en-US"/>
          </w:rPr>
          <w:t xml:space="preserve"> represents the power parameter, and </w:t>
        </w:r>
        <m:oMath>
          <m:r>
            <w:rPr>
              <w:rFonts w:ascii="Cambria Math" w:hAnsi="Cambria Math"/>
              <w:lang w:val="en-US"/>
            </w:rPr>
            <m:t>ϕ</m:t>
          </m:r>
        </m:oMath>
        <w:r w:rsidRPr="00AF6A51">
          <w:rPr>
            <w:lang w:val="en-US"/>
          </w:rPr>
          <w:t xml:space="preserve"> represents the dispersion parameter. The </w:t>
        </w:r>
        <m:oMath>
          <m:sSub>
            <m:sSubPr>
              <m:ctrlPr>
                <w:rPr>
                  <w:rFonts w:ascii="Cambria Math" w:hAnsi="Cambria Math"/>
                  <w:lang w:val="en-US"/>
                </w:rPr>
              </m:ctrlPr>
            </m:sSubPr>
            <m:e>
              <m:r>
                <w:rPr>
                  <w:rFonts w:ascii="Cambria Math" w:hAnsi="Cambria Math"/>
                  <w:lang w:val="en-US"/>
                </w:rPr>
                <m:t>α</m:t>
              </m:r>
            </m:e>
            <m:sub>
              <m:r>
                <w:rPr>
                  <w:rFonts w:ascii="Cambria Math" w:hAnsi="Cambria Math"/>
                  <w:lang w:val="en-US"/>
                </w:rPr>
                <m:t>t</m:t>
              </m:r>
            </m:sub>
          </m:sSub>
        </m:oMath>
        <w:r w:rsidRPr="00077178">
          <w:rPr>
            <w:lang w:val="en-US"/>
          </w:rPr>
          <w:t xml:space="preserve"> parameters represent independent means estimated for each year, and </w:t>
        </w:r>
        <m:oMath>
          <m:sSub>
            <m:sSubPr>
              <m:ctrlPr>
                <w:rPr>
                  <w:rFonts w:ascii="Cambria Math" w:hAnsi="Cambria Math"/>
                  <w:lang w:val="en-US"/>
                </w:rPr>
              </m:ctrlPr>
            </m:sSubPr>
            <m:e>
              <m:r>
                <w:rPr>
                  <w:rFonts w:ascii="Cambria Math" w:hAnsi="Cambria Math"/>
                  <w:lang w:val="en-US"/>
                </w:rPr>
                <m:t>β</m:t>
              </m:r>
            </m:e>
            <m:sub>
              <m:r>
                <w:rPr>
                  <w:rFonts w:ascii="Cambria Math" w:hAnsi="Cambria Math"/>
                  <w:lang w:val="en-US"/>
                </w:rPr>
                <m:t>1</m:t>
              </m:r>
            </m:sub>
          </m:sSub>
        </m:oMath>
        <w:r w:rsidRPr="00077178">
          <w:rPr>
            <w:lang w:val="en-US"/>
          </w:rPr>
          <w:t xml:space="preserve"> and </w:t>
        </w:r>
        <m:oMath>
          <m:sSub>
            <m:sSubPr>
              <m:ctrlPr>
                <w:rPr>
                  <w:rFonts w:ascii="Cambria Math" w:hAnsi="Cambria Math"/>
                  <w:lang w:val="en-US"/>
                </w:rPr>
              </m:ctrlPr>
            </m:sSubPr>
            <m:e>
              <m:r>
                <w:rPr>
                  <w:rFonts w:ascii="Cambria Math" w:hAnsi="Cambria Math"/>
                  <w:lang w:val="en-US"/>
                </w:rPr>
                <m:t>β</m:t>
              </m:r>
            </m:e>
            <m:sub>
              <m:r>
                <w:rPr>
                  <w:rFonts w:ascii="Cambria Math" w:hAnsi="Cambria Math"/>
                  <w:lang w:val="en-US"/>
                </w:rPr>
                <m:t>2</m:t>
              </m:r>
            </m:sub>
          </m:sSub>
        </m:oMath>
        <w:r w:rsidRPr="00077178">
          <w:rPr>
            <w:lang w:val="en-US"/>
          </w:rPr>
          <w:t xml:space="preserve"> represent coefficients for log depth (</w:t>
        </w:r>
        <m:oMath>
          <m:r>
            <w:rPr>
              <w:rFonts w:ascii="Cambria Math" w:hAnsi="Cambria Math"/>
              <w:lang w:val="en-US"/>
            </w:rPr>
            <m:t>D</m:t>
          </m:r>
        </m:oMath>
        <w:r w:rsidRPr="00052F7B">
          <w:rPr>
            <w:lang w:val="en-US"/>
          </w:rPr>
          <w:t>) and log depth squared (</w:t>
        </w:r>
        <m:oMath>
          <m:sSup>
            <m:sSupPr>
              <m:ctrlPr>
                <w:rPr>
                  <w:rFonts w:ascii="Cambria Math" w:hAnsi="Cambria Math"/>
                  <w:lang w:val="en-US"/>
                </w:rPr>
              </m:ctrlPr>
            </m:sSupPr>
            <m:e>
              <m:r>
                <w:rPr>
                  <w:rFonts w:ascii="Cambria Math" w:hAnsi="Cambria Math"/>
                  <w:lang w:val="en-US"/>
                </w:rPr>
                <m:t>D</m:t>
              </m:r>
            </m:e>
            <m:sup>
              <m:r>
                <w:rPr>
                  <w:rFonts w:ascii="Cambria Math" w:hAnsi="Cambria Math"/>
                  <w:lang w:val="en-US"/>
                </w:rPr>
                <m:t>2</m:t>
              </m:r>
            </m:sup>
          </m:sSup>
        </m:oMath>
        <w:r w:rsidRPr="00077178">
          <w:rPr>
            <w:lang w:val="en-US"/>
          </w:rPr>
          <w:t>). The symb</w:t>
        </w:r>
        <w:proofErr w:type="spellStart"/>
        <w:r w:rsidRPr="00E57C20">
          <w:rPr>
            <w:lang w:val="en-US"/>
          </w:rPr>
          <w:t>ols</w:t>
        </w:r>
        <w:proofErr w:type="spellEnd"/>
        <w:r w:rsidRPr="00E57C20">
          <w:rPr>
            <w:lang w:val="en-US"/>
          </w:rPr>
          <w:t xml:space="preserve"> </w:t>
        </w:r>
        <m:oMath>
          <m:sSub>
            <m:sSubPr>
              <m:ctrlPr>
                <w:rPr>
                  <w:rFonts w:ascii="Cambria Math" w:hAnsi="Cambria Math"/>
                  <w:lang w:val="en-US"/>
                </w:rPr>
              </m:ctrlPr>
            </m:sSubPr>
            <m:e>
              <m:r>
                <w:rPr>
                  <w:rFonts w:ascii="Cambria Math" w:hAnsi="Cambria Math"/>
                  <w:lang w:val="en-US"/>
                </w:rPr>
                <m:t>ω</m:t>
              </m:r>
            </m:e>
            <m:sub>
              <m:r>
                <w:rPr>
                  <w:rFonts w:ascii="Cambria Math" w:hAnsi="Cambria Math"/>
                  <w:lang w:val="en-US"/>
                </w:rPr>
                <m:t>s</m:t>
              </m:r>
            </m:sub>
          </m:sSub>
        </m:oMath>
        <w:r w:rsidRPr="00077178">
          <w:rPr>
            <w:lang w:val="en-US"/>
          </w:rPr>
          <w:t xml:space="preserve"> and </w:t>
        </w:r>
        <m:oMath>
          <m:sSub>
            <m:sSubPr>
              <m:ctrlPr>
                <w:rPr>
                  <w:rFonts w:ascii="Cambria Math" w:hAnsi="Cambria Math"/>
                  <w:lang w:val="en-US"/>
                </w:rPr>
              </m:ctrlPr>
            </m:sSubPr>
            <m:e>
              <m:r>
                <w:rPr>
                  <w:rFonts w:ascii="Cambria Math" w:hAnsi="Cambria Math"/>
                  <w:lang w:val="en-US"/>
                </w:rPr>
                <m:t>ϵ</m:t>
              </m:r>
            </m:e>
            <m:sub>
              <m:r>
                <w:rPr>
                  <w:rFonts w:ascii="Cambria Math" w:hAnsi="Cambria Math"/>
                  <w:lang w:val="en-US"/>
                </w:rPr>
                <m:t>s,t</m:t>
              </m:r>
            </m:sub>
          </m:sSub>
        </m:oMath>
        <w:r w:rsidRPr="00077178">
          <w:rPr>
            <w:lang w:val="en-US"/>
          </w:rPr>
          <w:t xml:space="preserve"> represent spatial and spatiotemporal random effects (respectively) drawn fr</w:t>
        </w:r>
        <w:r w:rsidRPr="00AF6A51">
          <w:rPr>
            <w:lang w:val="en-US"/>
          </w:rPr>
          <w:t xml:space="preserve">om Gaussian Markov random fields </w:t>
        </w:r>
      </w:ins>
      <w:ins w:id="906" w:author="Lewis.Barnett" w:date="2020-06-26T18:20:00Z">
        <w:r w:rsidR="00770736" w:rsidRPr="00E57C20">
          <w:rPr>
            <w:lang w:val="en-US"/>
          </w:rPr>
          <w:fldChar w:fldCharType="begin"/>
        </w:r>
        <w:r w:rsidR="00770736" w:rsidRPr="00AF6A51">
          <w:rPr>
            <w:lang w:val="en-US"/>
          </w:rPr>
          <w:instrText xml:space="preserve"> ADDIN ZOTERO_ITEM CSL_CITATION {"citationID":"QE5ihScR","properties":{"formattedCitation":"(Cressie and Wikle 2011)","plainCitation":"(Cressie and Wikle 2011)","noteIndex":0},"citationItems":[{"id":6138,"uris":["http://zotero.org/users/6342351/items/9Y6SF8X6"],"uri":["http://zotero.org/users/6342351/items/9Y6SF8X6"],"itemData":{"id":6138,"type":"book","event-place":"Hoboken, New Jersey","publisher":"John Wiley &amp; Sons","publisher-place":"Hoboken, New Jersey","source":"Google Scholar","title":"Statistics for spatio-temporal data","URL":"http://books.google.com/books?hl=en&amp;lr=&amp;id=-kOC6D0DiNYC&amp;oi=fnd&amp;pg=PR15&amp;dq=wikle+cressie+spatiotemporal&amp;ots=hiPde6tJqW&amp;sig=PDh4e1XJzGRAuZvUTOdCyYuxRKM#v=onepage&amp;q=wikle%20cressie%20spatiotemporal&amp;f=false","author":[{"family":"Cressie","given":"Noel"},{"family":"Wikle","given":"Christopher K."}],"issued":{"date-parts":[["2011"]]}}}],"schema":"https://github.com/citation-style-language/schema/raw/master/csl-citation.json"} </w:instrText>
        </w:r>
      </w:ins>
      <w:r w:rsidR="00770736" w:rsidRPr="00E57C20">
        <w:rPr>
          <w:lang w:val="en-US"/>
        </w:rPr>
        <w:fldChar w:fldCharType="separate"/>
      </w:r>
      <w:r w:rsidR="00A01347" w:rsidRPr="00A01347">
        <w:t>(</w:t>
      </w:r>
      <w:proofErr w:type="spellStart"/>
      <w:r w:rsidR="00A01347" w:rsidRPr="00A01347">
        <w:t>Cressie</w:t>
      </w:r>
      <w:proofErr w:type="spellEnd"/>
      <w:r w:rsidR="00A01347" w:rsidRPr="00A01347">
        <w:t xml:space="preserve"> and </w:t>
      </w:r>
      <w:proofErr w:type="spellStart"/>
      <w:r w:rsidR="00A01347" w:rsidRPr="00A01347">
        <w:t>Wikle</w:t>
      </w:r>
      <w:proofErr w:type="spellEnd"/>
      <w:r w:rsidR="00A01347" w:rsidRPr="00A01347">
        <w:t xml:space="preserve"> 2011)</w:t>
      </w:r>
      <w:ins w:id="907" w:author="Lewis.Barnett" w:date="2020-06-26T18:20:00Z">
        <w:r w:rsidR="00770736" w:rsidRPr="00E57C20">
          <w:rPr>
            <w:lang w:val="en-US"/>
          </w:rPr>
          <w:fldChar w:fldCharType="end"/>
        </w:r>
      </w:ins>
      <w:ins w:id="908" w:author="Lewis.Barnett" w:date="2020-06-25T19:09:00Z">
        <w:r w:rsidRPr="00077178">
          <w:rPr>
            <w:lang w:val="en-US"/>
          </w:rPr>
          <w:t xml:space="preserve"> with covariance matrices </w:t>
        </w:r>
        <m:oMath>
          <m:sSub>
            <m:sSubPr>
              <m:ctrlPr>
                <w:rPr>
                  <w:rFonts w:ascii="Cambria Math" w:hAnsi="Cambria Math"/>
                  <w:lang w:val="en-US"/>
                </w:rPr>
              </m:ctrlPr>
            </m:sSubPr>
            <m:e>
              <m:r>
                <m:rPr>
                  <m:sty m:val="b"/>
                </m:rPr>
                <w:rPr>
                  <w:rFonts w:ascii="Cambria Math" w:hAnsi="Cambria Math"/>
                  <w:lang w:val="en-US"/>
                </w:rPr>
                <m:t>Σ</m:t>
              </m:r>
            </m:e>
            <m:sub>
              <m:r>
                <w:rPr>
                  <w:rFonts w:ascii="Cambria Math" w:hAnsi="Cambria Math"/>
                  <w:lang w:val="en-US"/>
                </w:rPr>
                <m:t>ϵ</m:t>
              </m:r>
            </m:sub>
          </m:sSub>
        </m:oMath>
        <w:r w:rsidRPr="00077178">
          <w:rPr>
            <w:lang w:val="en-US"/>
          </w:rPr>
          <w:t xml:space="preserve"> and </w:t>
        </w:r>
        <m:oMath>
          <m:sSub>
            <m:sSubPr>
              <m:ctrlPr>
                <w:rPr>
                  <w:rFonts w:ascii="Cambria Math" w:hAnsi="Cambria Math"/>
                  <w:lang w:val="en-US"/>
                </w:rPr>
              </m:ctrlPr>
            </m:sSubPr>
            <m:e>
              <m:r>
                <m:rPr>
                  <m:sty m:val="b"/>
                </m:rPr>
                <w:rPr>
                  <w:rFonts w:ascii="Cambria Math" w:hAnsi="Cambria Math"/>
                  <w:lang w:val="en-US"/>
                </w:rPr>
                <m:t>Σ</m:t>
              </m:r>
            </m:e>
            <m:sub>
              <m:r>
                <w:rPr>
                  <w:rFonts w:ascii="Cambria Math" w:hAnsi="Cambria Math"/>
                  <w:lang w:val="en-US"/>
                </w:rPr>
                <m:t>ω</m:t>
              </m:r>
            </m:sub>
          </m:sSub>
        </m:oMath>
        <w:r w:rsidRPr="00077178">
          <w:rPr>
            <w:lang w:val="en-US"/>
          </w:rPr>
          <w:t xml:space="preserve">. The symbol </w:t>
        </w:r>
        <w:bookmarkStart w:id="909" w:name="_Hlk43301182"/>
        <m:oMath>
          <m:sSub>
            <m:sSubPr>
              <m:ctrlPr>
                <w:rPr>
                  <w:rFonts w:ascii="Cambria Math" w:hAnsi="Cambria Math"/>
                  <w:lang w:val="en-US"/>
                </w:rPr>
              </m:ctrlPr>
            </m:sSubPr>
            <m:e>
              <m:r>
                <w:rPr>
                  <w:rFonts w:ascii="Cambria Math" w:hAnsi="Cambria Math"/>
                  <w:lang w:val="en-US"/>
                </w:rPr>
                <m:t>ζ</m:t>
              </m:r>
            </m:e>
            <m:sub>
              <m:r>
                <w:rPr>
                  <w:rFonts w:ascii="Cambria Math" w:hAnsi="Cambria Math"/>
                  <w:lang w:val="en-US"/>
                </w:rPr>
                <m:t>s</m:t>
              </m:r>
            </m:sub>
          </m:sSub>
        </m:oMath>
        <w:r w:rsidRPr="00077178">
          <w:rPr>
            <w:lang w:val="en-US"/>
          </w:rPr>
          <w:t xml:space="preserve"> </w:t>
        </w:r>
        <w:bookmarkEnd w:id="909"/>
        <w:r w:rsidRPr="00077178">
          <w:rPr>
            <w:lang w:val="en-US"/>
          </w:rPr>
          <w:t>represents the spatially varying coefficients that represent local trends through time</w:t>
        </w:r>
      </w:ins>
      <w:ins w:id="910" w:author="Lewis.Barnett" w:date="2020-06-25T19:32:00Z">
        <w:r w:rsidR="00AA3904" w:rsidRPr="00AF6A51">
          <w:rPr>
            <w:lang w:val="en-US"/>
          </w:rPr>
          <w:t>,</w:t>
        </w:r>
      </w:ins>
      <w:ins w:id="911" w:author="Lewis.Barnett" w:date="2020-06-25T19:09:00Z">
        <w:r w:rsidRPr="00AF6A51">
          <w:rPr>
            <w:lang w:val="en-US"/>
          </w:rPr>
          <w:t xml:space="preserve"> also drawn from Gaussian Markov </w:t>
        </w:r>
        <w:bookmarkStart w:id="912" w:name="_Hlk43300868"/>
        <w:r w:rsidRPr="00AF6A51">
          <w:rPr>
            <w:lang w:val="en-US"/>
          </w:rPr>
          <w:t>random fields.</w:t>
        </w:r>
        <w:bookmarkEnd w:id="912"/>
        <w:r w:rsidRPr="00AF6A51">
          <w:rPr>
            <w:lang w:val="en-US"/>
          </w:rPr>
          <w:t xml:space="preserve"> Time, </w:t>
        </w:r>
        <w:r w:rsidRPr="00AF6A51">
          <w:rPr>
            <w:i/>
            <w:lang w:val="en-US"/>
          </w:rPr>
          <w:t>t</w:t>
        </w:r>
        <w:r w:rsidRPr="00AF6A51">
          <w:rPr>
            <w:lang w:val="en-US"/>
          </w:rPr>
          <w:t xml:space="preserve">, is entered into the model for multiplication with </w:t>
        </w:r>
        <m:oMath>
          <m:sSub>
            <m:sSubPr>
              <m:ctrlPr>
                <w:rPr>
                  <w:rFonts w:ascii="Cambria Math" w:hAnsi="Cambria Math"/>
                  <w:lang w:val="en-US"/>
                </w:rPr>
              </m:ctrlPr>
            </m:sSubPr>
            <m:e>
              <m:r>
                <w:rPr>
                  <w:rFonts w:ascii="Cambria Math" w:hAnsi="Cambria Math"/>
                  <w:lang w:val="en-US"/>
                </w:rPr>
                <m:t>ζ</m:t>
              </m:r>
            </m:e>
            <m:sub>
              <m:r>
                <w:rPr>
                  <w:rFonts w:ascii="Cambria Math" w:hAnsi="Cambria Math"/>
                  <w:lang w:val="en-US"/>
                </w:rPr>
                <m:t>s</m:t>
              </m:r>
            </m:sub>
          </m:sSub>
        </m:oMath>
        <w:r w:rsidRPr="00077178">
          <w:rPr>
            <w:lang w:val="en-US"/>
          </w:rPr>
          <w:t xml:space="preserve"> after centering</w:t>
        </w:r>
        <w:r w:rsidRPr="00E57C20">
          <w:rPr>
            <w:lang w:val="en-US"/>
          </w:rPr>
          <w:t xml:space="preserve"> it by its mean value. All three random fields have covariance matrices constrained by anisotropic </w:t>
        </w:r>
        <w:proofErr w:type="spellStart"/>
        <w:r w:rsidRPr="00052F7B">
          <w:rPr>
            <w:lang w:val="en-US"/>
          </w:rPr>
          <w:t>Matérn</w:t>
        </w:r>
        <w:proofErr w:type="spellEnd"/>
        <w:r w:rsidRPr="00052F7B">
          <w:rPr>
            <w:lang w:val="en-US"/>
          </w:rPr>
          <w:t xml:space="preserve"> covariance functions</w:t>
        </w:r>
        <w:r w:rsidRPr="007C710C">
          <w:rPr>
            <w:lang w:val="en-US"/>
          </w:rPr>
          <w:t xml:space="preserve"> with independent scales but shared </w:t>
        </w:r>
        <m:oMath>
          <m:r>
            <w:rPr>
              <w:rFonts w:ascii="Cambria Math" w:hAnsi="Cambria Math"/>
              <w:lang w:val="en-US"/>
            </w:rPr>
            <m:t>κ</m:t>
          </m:r>
        </m:oMath>
        <w:r w:rsidRPr="00AF6A51">
          <w:rPr>
            <w:lang w:val="en-US"/>
          </w:rPr>
          <w:t xml:space="preserve"> parameters controlling the rate of decay of spatial correlation with distance </w:t>
        </w:r>
      </w:ins>
      <w:ins w:id="913" w:author="Lewis.Barnett" w:date="2020-06-26T18:20:00Z">
        <w:r w:rsidR="00770736" w:rsidRPr="00E57C20">
          <w:rPr>
            <w:lang w:val="en-US"/>
          </w:rPr>
          <w:fldChar w:fldCharType="begin"/>
        </w:r>
      </w:ins>
      <w:r w:rsidR="00A01347">
        <w:rPr>
          <w:lang w:val="en-US"/>
        </w:rPr>
        <w:instrText xml:space="preserve"> ADDIN ZOTERO_ITEM CSL_CITATION {"citationID":"DWMXSJd4","properties":{"formattedCitation":"(Cressie and Wikle 2011, Thorson et al. 2015)","plainCitation":"(Cressie and Wikle 2011, Thorson et al. 2015)","noteIndex":0},"citationItems":[{"id":6138,"uris":["http://zotero.org/users/6342351/items/9Y6SF8X6"],"uri":["http://zotero.org/users/6342351/items/9Y6SF8X6"],"itemData":{"id":6138,"type":"book","event-place":"Hoboken, New Jersey","publisher":"John Wiley &amp; Sons","publisher-place":"Hoboken, New Jersey","source":"Google Scholar","title":"Statistics for spatio-temporal data","URL":"http://books.google.com/books?hl=en&amp;lr=&amp;id=-kOC6D0DiNYC&amp;oi=fnd&amp;pg=PR15&amp;dq=wikle+cressie+spatiotemporal&amp;ots=hiPde6tJqW&amp;sig=PDh4e1XJzGRAuZvUTOdCyYuxRKM#v=onepage&amp;q=wikle%20cressie%20spatiotemporal&amp;f=false","author":[{"family":"Cressie","given":"Noel"},{"family":"Wikle","given":"Christopher K."}],"issued":{"date-parts":[["2011"]]}}},{"id":"lB8OmsKd/5a2cTRfy","uris":["http://zotero.org/users/2529419/items/PCF4QQP6"],"uri":["http://zotero.org/users/2529419/items/PCF4QQP6"],"itemData":{"id":"0RKs0yPM/BQ2QgQFj","type":"article-journal","title":"Geostatistical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r w:rsidR="00770736" w:rsidRPr="00E57C20">
        <w:rPr>
          <w:lang w:val="en-US"/>
        </w:rPr>
        <w:fldChar w:fldCharType="separate"/>
      </w:r>
      <w:r w:rsidR="00A01347" w:rsidRPr="00A01347">
        <w:t>(</w:t>
      </w:r>
      <w:proofErr w:type="spellStart"/>
      <w:r w:rsidR="00A01347" w:rsidRPr="00A01347">
        <w:t>Cressie</w:t>
      </w:r>
      <w:proofErr w:type="spellEnd"/>
      <w:r w:rsidR="00A01347" w:rsidRPr="00A01347">
        <w:t xml:space="preserve"> and </w:t>
      </w:r>
      <w:proofErr w:type="spellStart"/>
      <w:r w:rsidR="00A01347" w:rsidRPr="00A01347">
        <w:t>Wikle</w:t>
      </w:r>
      <w:proofErr w:type="spellEnd"/>
      <w:r w:rsidR="00A01347" w:rsidRPr="00A01347">
        <w:t xml:space="preserve"> 2011, Thorson et al. 2015)</w:t>
      </w:r>
      <w:ins w:id="914" w:author="Lewis.Barnett" w:date="2020-06-26T18:20:00Z">
        <w:r w:rsidR="00770736" w:rsidRPr="00E57C20">
          <w:rPr>
            <w:lang w:val="en-US"/>
          </w:rPr>
          <w:fldChar w:fldCharType="end"/>
        </w:r>
      </w:ins>
      <w:ins w:id="915" w:author="Lewis.Barnett" w:date="2020-06-25T19:09:00Z">
        <w:r w:rsidRPr="00077178">
          <w:rPr>
            <w:lang w:val="en-US"/>
          </w:rPr>
          <w:t xml:space="preserve">. </w:t>
        </w:r>
      </w:ins>
    </w:p>
    <w:p w14:paraId="42AEA335" w14:textId="1F694DA0" w:rsidR="00046B6F" w:rsidRPr="00C2183A" w:rsidRDefault="00465A85" w:rsidP="00770736">
      <w:pPr>
        <w:spacing w:after="120" w:line="480" w:lineRule="auto"/>
        <w:ind w:firstLine="720"/>
        <w:rPr>
          <w:ins w:id="916" w:author="Lewis.Barnett" w:date="2020-06-25T19:20:00Z"/>
          <w:lang w:val="en-US"/>
        </w:rPr>
      </w:pPr>
      <w:ins w:id="917" w:author="Lewis.Barnett" w:date="2020-06-25T19:09:00Z">
        <w:r w:rsidRPr="00052F7B">
          <w:rPr>
            <w:lang w:val="en-US"/>
          </w:rPr>
          <w:lastRenderedPageBreak/>
          <w:t xml:space="preserve">We approximated the </w:t>
        </w:r>
      </w:ins>
      <w:ins w:id="918" w:author="Lewis.Barnett" w:date="2020-06-25T19:23:00Z">
        <w:r w:rsidR="00046B6F" w:rsidRPr="007C710C">
          <w:rPr>
            <w:lang w:val="en-US"/>
          </w:rPr>
          <w:t xml:space="preserve">continuous </w:t>
        </w:r>
      </w:ins>
      <w:ins w:id="919" w:author="Lewis.Barnett" w:date="2020-06-25T19:09:00Z">
        <w:r w:rsidRPr="007C710C">
          <w:rPr>
            <w:lang w:val="en-US"/>
          </w:rPr>
          <w:t>random fields usin</w:t>
        </w:r>
        <w:r w:rsidRPr="00AF6A51">
          <w:rPr>
            <w:lang w:val="en-US"/>
          </w:rPr>
          <w:t xml:space="preserve">g </w:t>
        </w:r>
      </w:ins>
      <w:ins w:id="920" w:author="Lewis.Barnett" w:date="2020-06-25T19:22:00Z">
        <w:r w:rsidR="00046B6F" w:rsidRPr="00C2183A">
          <w:rPr>
            <w:lang w:val="en-US"/>
          </w:rPr>
          <w:t xml:space="preserve">a triangulated mesh with vertices at </w:t>
        </w:r>
      </w:ins>
      <w:ins w:id="921" w:author="Lewis.Barnett" w:date="2020-06-25T19:09:00Z">
        <w:r w:rsidRPr="00077178">
          <w:rPr>
            <w:lang w:val="en-US"/>
          </w:rPr>
          <w:t xml:space="preserve">350 “knots” </w:t>
        </w:r>
      </w:ins>
      <w:ins w:id="922" w:author="Lewis.Barnett" w:date="2020-06-25T19:21:00Z">
        <w:r w:rsidR="00046B6F" w:rsidRPr="00C2183A">
          <w:rPr>
            <w:lang w:val="en-US"/>
          </w:rPr>
          <w:fldChar w:fldCharType="begin"/>
        </w:r>
      </w:ins>
      <w:r w:rsidR="00A01347">
        <w:rPr>
          <w:lang w:val="en-US"/>
        </w:rPr>
        <w:instrText xml:space="preserve"> ADDIN ZOTERO_ITEM CSL_CITATION {"citationID":"gsD1r0XP","properties":{"formattedCitation":"(Rue et al. 2009, Lindgren et al. 2011)","plainCitation":"(Rue et al. 2009, Lindgren et al. 2011)","noteIndex":0},"citationItems":[{"id":"lB8OmsKd/jux8aKti","uris":["http://zotero.org/users/2529419/items/JEVMTMK3"],"uri":["http://zotero.org/users/2529419/items/JEVMTMK3"],"itemData":{"id":"zS1tXkZa/AeWKhPCj","type":"article-journal","title":"Approximate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id":5804,"uris":["http://zotero.org/users/6342351/items/H4LLX2FI"],"uri":["http://zotero.org/users/6342351/items/H4LLX2FI"],"itemData":{"id":5804,"type":"article-journal","abstract":"Summary.  Continuously indexed Gaussian fields (GFs) are the most important ingredient in spatial statistical modelling and geostatistics. The specification through the covariance function gives an intuitive interpretation of the field properties. On the computational side, GFs are hampered with the big n problem, since the cost of factorizing dense matrices is cubic in the dimension. Although computational power today is at an all time high, this fact seems still to be a computational bottleneck in many applications. Along with GFs, there is the class of Gaussian Markov random fields (GMRFs) which are discretely indexed. The Markov property makes the precision matrix involved sparse, which enables the use of numerical algorithms for sparse matrices, that for fields in only use the square root of the time required by general algorithms. The specification of a GMRF is through its full conditional distributions but its marginal properties are not transparent in such a parameterization. We show that, using an approximate stochastic weak solution to (linear) stochastic partial differential equations, we can, for some GFs in the Matérn class, provide an explicit link, for any triangulation of , between GFs and GMRFs, formulated as a basis function representation. The consequence is that we can take the best from the two worlds and do the modelling by using GFs but do the computations by using GMRFs. Perhaps more importantly, our approach generalizes to other covariance functions generated by SPDEs, including oscillating and non-stationary GFs, as well as GFs on manifolds. We illustrate our approach by analysing global temperature data with a non-stationary model defined on a sphere.","container-title":"Journal of the Royal Statistical Society: Series B (Statistical Methodology)","DOI":"10.1111/j.1467-9868.2011.00777.x","ISSN":"1467-9868","issue":"4","language":"en","page":"423-498","source":"Wiley Online Library","title":"An explicit link between Gaussian fields and Gaussian Markov random fields: the stochastic partial differential equation approach","title-short":"An explicit link between Gaussian fields and Gaussian Markov random fields","URL":"http://onlinelibrary.wiley.com/doi/10.1111/j.1467-9868.2011.00777.x/abstract http://onlinelibrary.wiley.com/doi/10.1111/j.1467-9868.2011.00777.x/full","volume":"73","author":[{"family":"Lindgren","given":"Finn"},{"family":"Rue","given":"Håvard"},{"family":"Lindström","given":"Johan"}],"accessed":{"date-parts":[["2014",3,23]]},"issued":{"date-parts":[["2011",9,1]]}}}],"schema":"https://github.com/citation-style-language/schema/raw/master/csl-citation.json"} </w:instrText>
      </w:r>
      <w:ins w:id="923" w:author="Lewis.Barnett" w:date="2020-06-25T19:21:00Z">
        <w:r w:rsidR="00046B6F" w:rsidRPr="00C2183A">
          <w:rPr>
            <w:lang w:val="en-US"/>
          </w:rPr>
          <w:fldChar w:fldCharType="separate"/>
        </w:r>
      </w:ins>
      <w:r w:rsidR="00A01347" w:rsidRPr="00A01347">
        <w:t>(Rue et al. 2009, Lindgren et al. 2011)</w:t>
      </w:r>
      <w:ins w:id="924" w:author="Lewis.Barnett" w:date="2020-06-25T19:21:00Z">
        <w:r w:rsidR="00046B6F" w:rsidRPr="00C2183A">
          <w:rPr>
            <w:lang w:val="en-US"/>
          </w:rPr>
          <w:fldChar w:fldCharType="end"/>
        </w:r>
      </w:ins>
      <w:ins w:id="925" w:author="Lewis.Barnett" w:date="2020-06-25T19:09:00Z">
        <w:r w:rsidRPr="00077178">
          <w:rPr>
            <w:lang w:val="en-US"/>
          </w:rPr>
          <w:t xml:space="preserve"> as calculated with the INLA R package </w:t>
        </w:r>
      </w:ins>
      <w:ins w:id="926" w:author="Lewis.Barnett" w:date="2020-06-26T18:23:00Z">
        <w:r w:rsidR="00AF32CD" w:rsidRPr="00C2183A">
          <w:rPr>
            <w:lang w:val="en-US"/>
          </w:rPr>
          <w:fldChar w:fldCharType="begin"/>
        </w:r>
      </w:ins>
      <w:r w:rsidR="00A01347">
        <w:rPr>
          <w:lang w:val="en-US"/>
        </w:rPr>
        <w:instrText xml:space="preserve"> ADDIN ZOTERO_ITEM CSL_CITATION {"citationID":"lx0bUsxn","properties":{"formattedCitation":"(Rue et al. 2009)","plainCitation":"(Rue et al. 2009)","noteIndex":0},"citationItems":[{"id":"lB8OmsKd/jux8aKti","uris":["http://zotero.org/users/2529419/items/JEVMTMK3"],"uri":["http://zotero.org/users/2529419/items/JEVMTMK3"],"itemData":{"id":2725,"type":"article-journal","title":"Approximate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schema":"https://github.com/citation-style-language/schema/raw/master/csl-citation.json"} </w:instrText>
      </w:r>
      <w:ins w:id="927" w:author="Lewis.Barnett" w:date="2020-06-26T18:23:00Z">
        <w:r w:rsidR="00AF32CD" w:rsidRPr="00C2183A">
          <w:rPr>
            <w:lang w:val="en-US"/>
          </w:rPr>
          <w:fldChar w:fldCharType="separate"/>
        </w:r>
      </w:ins>
      <w:r w:rsidR="00A01347" w:rsidRPr="00A01347">
        <w:t>(Rue et al. 2009)</w:t>
      </w:r>
      <w:ins w:id="928" w:author="Lewis.Barnett" w:date="2020-06-26T18:23:00Z">
        <w:r w:rsidR="00AF32CD" w:rsidRPr="00C2183A">
          <w:rPr>
            <w:lang w:val="en-US"/>
          </w:rPr>
          <w:fldChar w:fldCharType="end"/>
        </w:r>
      </w:ins>
      <w:ins w:id="929" w:author="Lewis.Barnett" w:date="2020-06-25T19:09:00Z">
        <w:r w:rsidRPr="00077178">
          <w:rPr>
            <w:lang w:val="en-US"/>
          </w:rPr>
          <w:t xml:space="preserve"> and us</w:t>
        </w:r>
        <w:r w:rsidRPr="00E57C20">
          <w:rPr>
            <w:lang w:val="en-US"/>
          </w:rPr>
          <w:t xml:space="preserve">ed bilinear interpolation to predict at locations between the knots. </w:t>
        </w:r>
      </w:ins>
      <w:moveFromRangeStart w:id="930" w:author="Sean Anderson" w:date="2020-06-30T15:07:00Z" w:name="move44422089"/>
      <w:moveFrom w:id="931" w:author="Sean Anderson" w:date="2020-06-30T15:07:00Z">
        <w:ins w:id="932" w:author="Lewis.Barnett" w:date="2020-06-25T19:09:00Z">
          <w:r w:rsidRPr="00E57C20" w:rsidDel="000F36B8">
            <w:rPr>
              <w:lang w:val="en-US"/>
            </w:rPr>
            <w:t xml:space="preserve">We used the generalized delta-method to calculate standard errors. </w:t>
          </w:r>
        </w:ins>
      </w:moveFrom>
      <w:moveFromRangeEnd w:id="930"/>
      <w:ins w:id="933" w:author="Lewis.Barnett" w:date="2020-06-25T19:09:00Z">
        <w:r w:rsidRPr="00E57C20">
          <w:rPr>
            <w:lang w:val="en-US"/>
          </w:rPr>
          <w:t xml:space="preserve">We found the minimum log likelihood using the R </w:t>
        </w:r>
        <w:proofErr w:type="spellStart"/>
        <w:r w:rsidRPr="00E57C20">
          <w:rPr>
            <w:lang w:val="en-US"/>
          </w:rPr>
          <w:t>nlminb</w:t>
        </w:r>
        <w:proofErr w:type="spellEnd"/>
        <w:r w:rsidRPr="00E57C20">
          <w:rPr>
            <w:lang w:val="en-US"/>
          </w:rPr>
          <w:t xml:space="preserve"> optimization rou</w:t>
        </w:r>
        <w:r w:rsidRPr="00AF6A51">
          <w:rPr>
            <w:lang w:val="en-US"/>
          </w:rPr>
          <w:t>tine with Template Model Builder</w:t>
        </w:r>
      </w:ins>
      <w:ins w:id="934" w:author="Sean Anderson" w:date="2020-06-30T15:08:00Z">
        <w:r w:rsidR="000F36B8">
          <w:rPr>
            <w:lang w:val="en-US"/>
          </w:rPr>
          <w:t xml:space="preserve"> </w:t>
        </w:r>
        <w:r w:rsidR="002515A1" w:rsidRPr="001F3C01">
          <w:rPr>
            <w:lang w:val="en-US"/>
          </w:rPr>
          <w:fldChar w:fldCharType="begin"/>
        </w:r>
      </w:ins>
      <w:r w:rsidR="00A01347">
        <w:rPr>
          <w:lang w:val="en-US"/>
        </w:rPr>
        <w:instrText xml:space="preserve"> ADDIN ZOTERO_ITEM CSL_CITATION {"citationID":"9RGIG9hU","properties":{"formattedCitation":"(TMB; Kristensen et al. 2016)","plainCitation":"(TMB; Kristensen et al. 2016)","noteIndex":0},"citationItems":[{"id":"lB8OmsKd/hkQhoZk7","uris":["http://zotero.org/users/2529419/items/6YXSVAKL"],"uri":["http://zotero.org/users/2529419/items/6YXSVAKL"],"itemData":{"id":2737,"type":"article-journal","title":"TMB: Automatic Differentiation and Laplace Approximation","container-title":"Journal of Statistical Software","page":"1-21","volume":"70","issue":"1","source":"www.jstatsoft.org","DOI":"10.18637/jss.v070.i05","ISSN":"1548-7660","title-short":"TMB","language":"en","author":[{"family":"Kristensen","given":"Kasper"},{"family":"Nielsen","given":"Anders"},{"family":"Berg","given":"Casper W."},{"family":"Skaug","given":"Hans"},{"family":"Bell","given":"Bradley M."}],"issued":{"date-parts":[["2016",4,4]]}},"prefix":"TMB; "}],"schema":"https://github.com/citation-style-language/schema/raw/master/csl-citation.json"} </w:instrText>
      </w:r>
      <w:ins w:id="935" w:author="Sean Anderson" w:date="2020-06-30T15:08:00Z">
        <w:r w:rsidR="002515A1" w:rsidRPr="001F3C01">
          <w:rPr>
            <w:lang w:val="en-US"/>
          </w:rPr>
          <w:fldChar w:fldCharType="separate"/>
        </w:r>
      </w:ins>
      <w:r w:rsidR="00A01347" w:rsidRPr="00A01347">
        <w:t xml:space="preserve">(TMB; </w:t>
      </w:r>
      <w:proofErr w:type="spellStart"/>
      <w:r w:rsidR="00A01347" w:rsidRPr="00A01347">
        <w:t>Kristensen</w:t>
      </w:r>
      <w:proofErr w:type="spellEnd"/>
      <w:r w:rsidR="00A01347" w:rsidRPr="00A01347">
        <w:t xml:space="preserve"> et al. 2016)</w:t>
      </w:r>
      <w:ins w:id="936" w:author="Sean Anderson" w:date="2020-06-30T15:08:00Z">
        <w:r w:rsidR="002515A1" w:rsidRPr="001F3C01">
          <w:rPr>
            <w:lang w:val="en-US"/>
          </w:rPr>
          <w:fldChar w:fldCharType="end"/>
        </w:r>
        <w:r w:rsidR="002515A1">
          <w:rPr>
            <w:lang w:val="en-US"/>
          </w:rPr>
          <w:t xml:space="preserve"> </w:t>
        </w:r>
      </w:ins>
      <w:ins w:id="937" w:author="Lewis.Barnett" w:date="2020-06-25T19:09:00Z">
        <w:r w:rsidRPr="00AF6A51">
          <w:rPr>
            <w:lang w:val="en-US"/>
          </w:rPr>
          <w:t>implementing the Laplace approximation to the marginal likelihood.</w:t>
        </w:r>
        <w:del w:id="938" w:author="Sean Anderson" w:date="2020-06-30T15:08:00Z">
          <w:r w:rsidRPr="00AF6A51" w:rsidDel="000F36B8">
            <w:rPr>
              <w:lang w:val="en-US"/>
            </w:rPr>
            <w:delText xml:space="preserve"> </w:delText>
          </w:r>
        </w:del>
      </w:ins>
      <w:ins w:id="939" w:author="Sean Anderson" w:date="2020-06-30T15:07:00Z">
        <w:r w:rsidR="000F36B8">
          <w:rPr>
            <w:lang w:val="en-US"/>
          </w:rPr>
          <w:t xml:space="preserve"> TMB</w:t>
        </w:r>
      </w:ins>
      <w:ins w:id="940" w:author="Sean Anderson" w:date="2020-06-30T15:08:00Z">
        <w:r w:rsidR="000F36B8">
          <w:rPr>
            <w:lang w:val="en-US"/>
          </w:rPr>
          <w:t xml:space="preserve"> uses </w:t>
        </w:r>
      </w:ins>
      <w:moveToRangeStart w:id="941" w:author="Sean Anderson" w:date="2020-06-30T15:07:00Z" w:name="move44422089"/>
      <w:del w:id="942" w:author="Sean Anderson" w:date="2020-06-30T15:07:00Z">
        <w:r w:rsidR="000F36B8" w:rsidRPr="000F36B8" w:rsidDel="000F36B8">
          <w:rPr>
            <w:lang w:val="en-US"/>
          </w:rPr>
          <w:delText xml:space="preserve">We used </w:delText>
        </w:r>
      </w:del>
      <w:r w:rsidR="000F36B8" w:rsidRPr="000F36B8">
        <w:rPr>
          <w:lang w:val="en-US"/>
        </w:rPr>
        <w:t xml:space="preserve">the generalized delta-method to calculate standard errors. </w:t>
      </w:r>
      <w:moveToRangeEnd w:id="941"/>
      <w:ins w:id="943" w:author="Sean Anderson" w:date="2020-06-30T15:10:00Z">
        <w:r w:rsidR="00A236C6">
          <w:rPr>
            <w:lang w:val="en-US"/>
          </w:rPr>
          <w:t xml:space="preserve">We used bilinear interpolation to project predictions at the knot locations to the data locations. </w:t>
        </w:r>
      </w:ins>
      <w:ins w:id="944" w:author="Lewis.Barnett" w:date="2020-06-25T19:09:00Z">
        <w:r w:rsidRPr="00AF6A51">
          <w:rPr>
            <w:lang w:val="en-US"/>
          </w:rPr>
          <w:t xml:space="preserve">Specifically, we fit </w:t>
        </w:r>
      </w:ins>
      <w:ins w:id="945" w:author="Lewis.Barnett" w:date="2020-06-25T19:13:00Z">
        <w:r w:rsidRPr="00AF6A51">
          <w:rPr>
            <w:lang w:val="en-US"/>
          </w:rPr>
          <w:t>all</w:t>
        </w:r>
      </w:ins>
      <w:ins w:id="946" w:author="Lewis.Barnett" w:date="2020-06-25T19:09:00Z">
        <w:r w:rsidRPr="00AF6A51">
          <w:rPr>
            <w:lang w:val="en-US"/>
          </w:rPr>
          <w:t xml:space="preserve"> models</w:t>
        </w:r>
      </w:ins>
      <w:ins w:id="947" w:author="Lewis.Barnett" w:date="2020-06-25T19:12:00Z">
        <w:r w:rsidRPr="00AF6A51">
          <w:rPr>
            <w:lang w:val="en-US"/>
          </w:rPr>
          <w:t xml:space="preserve"> </w:t>
        </w:r>
      </w:ins>
      <w:del w:id="948" w:author="Lewis.Barnett" w:date="2020-06-25T19:09:00Z">
        <w:r w:rsidR="002C63FC" w:rsidRPr="00C2183A" w:rsidDel="00465A85">
          <w:rPr>
            <w:lang w:val="en-US"/>
          </w:rPr>
          <w:delText xml:space="preserve">. </w:delText>
        </w:r>
      </w:del>
      <w:del w:id="949" w:author="Lewis.Barnett" w:date="2020-06-25T19:11:00Z">
        <w:r w:rsidR="002C63FC" w:rsidRPr="00C2183A" w:rsidDel="00465A85">
          <w:rPr>
            <w:lang w:val="en-US"/>
          </w:rPr>
          <w:delText xml:space="preserve">All estimation was </w:delText>
        </w:r>
      </w:del>
      <w:del w:id="950" w:author="Lewis.Barnett" w:date="2020-06-25T19:06:00Z">
        <w:r w:rsidR="002C63FC" w:rsidRPr="00C2183A" w:rsidDel="00465A85">
          <w:rPr>
            <w:lang w:val="en-US"/>
          </w:rPr>
          <w:delText xml:space="preserve">done </w:delText>
        </w:r>
      </w:del>
      <w:r w:rsidR="002C63FC" w:rsidRPr="00C2183A">
        <w:rPr>
          <w:lang w:val="en-US"/>
        </w:rPr>
        <w:t xml:space="preserve">in </w:t>
      </w:r>
      <w:r w:rsidR="00527CF7" w:rsidRPr="00C2183A">
        <w:rPr>
          <w:lang w:val="en-US"/>
        </w:rPr>
        <w:t>R</w:t>
      </w:r>
      <w:r w:rsidR="00DE7964" w:rsidRPr="00C2183A">
        <w:rPr>
          <w:lang w:val="en-US"/>
        </w:rPr>
        <w:t xml:space="preserve"> version </w:t>
      </w:r>
      <w:r w:rsidR="00F10C90" w:rsidRPr="00C2183A">
        <w:rPr>
          <w:lang w:val="en-US"/>
        </w:rPr>
        <w:t>3.5.3</w:t>
      </w:r>
      <w:r w:rsidR="00527CF7" w:rsidRPr="00C2183A">
        <w:rPr>
          <w:lang w:val="en-US"/>
        </w:rPr>
        <w:t xml:space="preserve"> </w:t>
      </w:r>
      <w:r w:rsidR="00BD2EB1" w:rsidRPr="00C2183A">
        <w:rPr>
          <w:lang w:val="en-US"/>
        </w:rPr>
        <w:fldChar w:fldCharType="begin"/>
      </w:r>
      <w:ins w:id="951" w:author="Lewis Barnett" w:date="2020-06-16T14:27:00Z">
        <w:r w:rsidR="003C0549" w:rsidRPr="00C2183A">
          <w:rPr>
            <w:lang w:val="en-US"/>
          </w:rPr>
          <w:instrText xml:space="preserve"> ADDIN ZOTERO_ITEM CSL_CITATION {"citationID":"dbAaeHNO","properties":{"formattedCitation":"(R Core Team 2019)","plainCitation":"(R Core Team 2019)","noteIndex":0},"citationItems":[{"id":1465,"uris":["http://zotero.org/users/6342351/items/RXHQHNWT"],"uri":["http://zotero.org/users/6342351/items/RXHQHNWT"],"itemData":{"id":1465,"type":"book","event-place":"Vienna, Austria","publisher":"R Foundation for Statistical Computing","publisher-place":"Vienna, Austria","title":"R: A Language and Environment for Statistical Computing","author":[{"literal":"R Core Team"}],"issued":{"date-parts":[["2019"]]}}}],"schema":"https://github.com/citation-style-language/schema/raw/master/csl-citation.json"} </w:instrText>
        </w:r>
      </w:ins>
      <w:del w:id="952" w:author="Lewis Barnett" w:date="2020-06-16T14:27:00Z">
        <w:r w:rsidR="00231A3B" w:rsidRPr="00C2183A" w:rsidDel="003C0549">
          <w:rPr>
            <w:lang w:val="en-US"/>
          </w:rPr>
          <w:delInstrText xml:space="preserve"> ADDIN ZOTERO_ITEM CSL_CITATION {"citationID":"dbAaeHNO","properties":{"formattedCitation":"(R Core Team 2019)","plainCitation":"(R Core Team 2019)","noteIndex":0},"citationItems":[{"id":1465,"uris":["http://zotero.org/users/local/BQs8dIsK/items/RXHQHNWT"],"uri":["http://zotero.org/users/local/BQs8dIsK/items/RXHQHNWT"],"itemData":{"id":1465,"type":"book","title":"R: A Language and Environment for Statistical Computing","publisher":"R Foundation for Statistical Computing","publisher-place":"Vienna, Austria","event-place":"Vienna, Austria","author":[{"literal":"R Core Team"}],"issued":{"date-parts":[["2019"]]}}}],"schema":"https://github.com/citation-style-language/schema/raw/master/csl-citation.json"} </w:delInstrText>
        </w:r>
      </w:del>
      <w:r w:rsidR="00BD2EB1" w:rsidRPr="00C2183A">
        <w:rPr>
          <w:lang w:val="en-US"/>
        </w:rPr>
        <w:fldChar w:fldCharType="separate"/>
      </w:r>
      <w:r w:rsidR="00A01347" w:rsidRPr="00A01347">
        <w:t>(R Core Team 2019)</w:t>
      </w:r>
      <w:r w:rsidR="00BD2EB1" w:rsidRPr="00C2183A">
        <w:rPr>
          <w:lang w:val="en-US"/>
        </w:rPr>
        <w:fldChar w:fldCharType="end"/>
      </w:r>
      <w:del w:id="953" w:author="Sean Anderson" w:date="2020-06-30T15:08:00Z">
        <w:r w:rsidR="00BD2EB1" w:rsidRPr="00C2183A" w:rsidDel="000F36B8">
          <w:rPr>
            <w:lang w:val="en-US"/>
          </w:rPr>
          <w:delText xml:space="preserve"> </w:delText>
        </w:r>
        <w:r w:rsidR="00527CF7" w:rsidRPr="00C2183A" w:rsidDel="000F36B8">
          <w:rPr>
            <w:lang w:val="en-US"/>
          </w:rPr>
          <w:delText>in a</w:delText>
        </w:r>
        <w:r w:rsidR="002C63FC" w:rsidRPr="00C2183A" w:rsidDel="000F36B8">
          <w:rPr>
            <w:lang w:val="en-US"/>
          </w:rPr>
          <w:delText xml:space="preserve"> maximum likelihood framework,</w:delText>
        </w:r>
      </w:del>
      <w:r w:rsidR="002C63FC" w:rsidRPr="00C2183A">
        <w:rPr>
          <w:lang w:val="en-US"/>
        </w:rPr>
        <w:t xml:space="preserve"> using the package </w:t>
      </w:r>
      <w:proofErr w:type="spellStart"/>
      <w:r w:rsidR="002C63FC" w:rsidRPr="00C2183A">
        <w:rPr>
          <w:lang w:val="en-US"/>
        </w:rPr>
        <w:t>sdmTMB</w:t>
      </w:r>
      <w:proofErr w:type="spellEnd"/>
      <w:r w:rsidR="002C63FC" w:rsidRPr="00C2183A">
        <w:rPr>
          <w:lang w:val="en-US"/>
        </w:rPr>
        <w:t xml:space="preserve"> </w:t>
      </w:r>
      <w:r w:rsidR="00713757" w:rsidRPr="00C2183A">
        <w:rPr>
          <w:lang w:val="en-US"/>
        </w:rPr>
        <w:fldChar w:fldCharType="begin"/>
      </w:r>
      <w:ins w:id="954" w:author="Lewis.Barnett" w:date="2020-06-26T18:47:00Z">
        <w:r w:rsidR="004D4D57" w:rsidRPr="00C2183A">
          <w:rPr>
            <w:lang w:val="en-US"/>
          </w:rPr>
          <w:instrText xml:space="preserve"> ADDIN ZOTERO_ITEM CSL_CITATION {"citationID":"RwTV7IPt","properties":{"formattedCitation":"(Anderson et al. 2019, 2020)","plainCitation":"(Anderson et al. 2019, 2020)","noteIndex":0},"citationItems":[{"id":16173,"uris":["http://zotero.org/users/6342351/items/K9UB9E6T"],"uri":["http://zotero.org/users/6342351/items/K9UB9E6T"],"itemData":{"id":16173,"type":"article-journal","container-title":"DFO Can. Sci. Advis. Sec. Res. Doc.","title":"A reproducible data synopsis for over 100 species of British Columbia groundfish","volume":"2019/041 http://www.dfo-mpo.gc.ca/csas-sccs/Publications/ResDocs-DocRech/2019/2019_041-eng.html","author":[{"family":"Anderson","given":"S. C."},{"family":"Keppel","given":"E. A."},{"family":"Edwards","given":"A. M."}],"issued":{"date-parts":[["2019"]]}}},{"id":16170,"uris":["http://zotero.org/users/6342351/items/5ZLELUYH"],"uri":["http://zotero.org/users/6342351/items/5ZLELUYH"],"itemData":{"id":16170,"type":"book","title":"sdmTMB: Spatiotemporal Species Distribution GLMMs with `TMB'","URL":"https://github.com/seananderson/sdmTMB","author":[{"family":"Anderson","given":"Sean C."},{"family":"English","given":"Philina A."},{"family":"Ward","given":"Eric J."}],"issued":{"date-parts":[["2020"]]}}}],"schema":"https://github.com/citation-style-language/schema/raw/master/csl-citation.json"} </w:instrText>
        </w:r>
      </w:ins>
      <w:ins w:id="955" w:author="Lewis Barnett" w:date="2020-06-16T14:27:00Z">
        <w:del w:id="956" w:author="Lewis.Barnett" w:date="2020-06-26T18:47:00Z">
          <w:r w:rsidR="003C0549" w:rsidRPr="00C2183A" w:rsidDel="004D4D57">
            <w:rPr>
              <w:lang w:val="en-US"/>
            </w:rPr>
            <w:delInstrText xml:space="preserve"> ADDIN ZOTERO_ITEM CSL_CITATION {"citationID":"Ekn3qy9M","properties":{"formattedCitation":"(Anderson et al. In press, Anderson 2019)","plainCitation":"(Anderson et al. In press, Anderson 2019)","noteIndex":0},"citationItems":[{"id":15899,"uris":["http://zotero.org/users/6342351/items/KUL34HRV"],"uri":["http://zotero.org/users/6342351/items/KUL34HRV"],"itemData":{"id":15899,"type":"report","collection-title":"DFO Can. Sci. Advis. Sec. Res. Doc.","number":"2019/041","title":"A reproducible data synopsis for over 100 species of British Columbia groundfish","URL":"Pre-print available at https://github.com/pbs-assess/gfsynopsis","author":[{"family":"Anderson","given":"S.C."},{"family":"Keppel","given":"E.A."},{"family":"Edwards, A.M.","given":""}],"issued":{"literal":"In press"}}},{"id":15900,"uris":["http://zotero.org/users/6342351/items/IFPSXAW2"],"uri":["http://zotero.org/users/6342351/items/IFPSXAW2"],"itemData":{"id":15900,"type":"book","title":"sdmTMB: An R package for spatial and spatiotemporal GLMMs with TMB","URL":"https://github.com/pbs-assess/sdmTMB","author":[{"family":"Anderson","given":"S.C."}],"issued":{"date-parts":[["2019"]]}}}],"schema":"https://github.com/citation-style-language/schema/raw/master/csl-citation.json"} </w:delInstrText>
          </w:r>
        </w:del>
      </w:ins>
      <w:del w:id="957" w:author="Lewis.Barnett" w:date="2020-06-26T18:47:00Z">
        <w:r w:rsidR="005B69DE" w:rsidRPr="00C2183A" w:rsidDel="004D4D57">
          <w:rPr>
            <w:lang w:val="en-US"/>
          </w:rPr>
          <w:delInstrText xml:space="preserve"> ADDIN ZOTERO_ITEM CSL_CITATION {"citationID":"Ekn3qy9M","properties":{"formattedCitation":"(Anderson et al. In press, Anderson 2019)","plainCitation":"(Anderson et al. In press, Anderson 2019)","noteIndex":0},"citationItems":[{"id":15899,"uris":["http://zotero.org/users/local/BQs8dIsK/items/KUL34HRV"],"uri":["http://zotero.org/users/local/BQs8dIsK/items/KUL34HRV"],"itemData":{"id":15899,"type":"report","title":"A reproducible data synopsis for over 100 species of British Columbia groundfish","collection-title":"DFO Can. Sci. Advis. Sec. Res. Doc.","URL":"Pre-print available at https://github.com/pbs-assess/gfsynopsis","number":"2019/041","author":[{"family":"Anderson","given":"S.C."},{"family":"Keppel","given":"E.A."},{"family":"Edwards, A.M.","given":""}],"issued":{"literal":"In press"}}},{"id":15900,"uris":["http://zotero.org/users/local/BQs8dIsK/items/IFPSXAW2"],"uri":["http://zotero.org/users/local/BQs8dIsK/items/IFPSXAW2"],"itemData":{"id":15900,"type":"book","title":"sdmTMB: An R package for spatial and spatiotemporal GLMMs with TMB","URL":"https://github.com/pbs-assess/sdmTMB","author":[{"family":"Anderson","given":"S.C."}],"issued":{"date-parts":[["2019"]]}}}],"schema":"https://github.com/citation-style-language/schema/raw/master/csl-citation.json"} </w:delInstrText>
        </w:r>
      </w:del>
      <w:r w:rsidR="00713757" w:rsidRPr="00C2183A">
        <w:rPr>
          <w:lang w:val="en-US"/>
        </w:rPr>
        <w:fldChar w:fldCharType="separate"/>
      </w:r>
      <w:r w:rsidR="00A01347" w:rsidRPr="00A01347">
        <w:t>(Anderson et al. 2019, 2020)</w:t>
      </w:r>
      <w:r w:rsidR="00713757" w:rsidRPr="00C2183A">
        <w:rPr>
          <w:lang w:val="en-US"/>
        </w:rPr>
        <w:fldChar w:fldCharType="end"/>
      </w:r>
      <w:r w:rsidR="002C63FC" w:rsidRPr="00C2183A">
        <w:rPr>
          <w:lang w:val="en-US"/>
        </w:rPr>
        <w:t xml:space="preserve"> which interfaces automatic differentiation in Template Model Builder </w:t>
      </w:r>
      <w:r w:rsidR="00BF2CBC" w:rsidRPr="00C2183A">
        <w:rPr>
          <w:lang w:val="en-US"/>
        </w:rPr>
        <w:fldChar w:fldCharType="begin"/>
      </w:r>
      <w:r w:rsidR="00A01347">
        <w:rPr>
          <w:lang w:val="en-US"/>
        </w:rPr>
        <w:instrText xml:space="preserve"> ADDIN ZOTERO_ITEM CSL_CITATION {"citationID":"XCbuqFNJ","properties":{"formattedCitation":"(Kristensen et al. 2016)","plainCitation":"(Kristensen et al. 2016)","noteIndex":0},"citationItems":[{"id":"lB8OmsKd/hkQhoZk7","uris":["http://zotero.org/users/2529419/items/6YXSVAKL"],"uri":["http://zotero.org/users/2529419/items/6YXSVAKL"],"itemData":{"id":2737,"type":"article-journal","title":"TMB: Automatic Differentiation and Laplace Approximation","container-title":"Journal of Statistical Software","page":"1-21","volume":"70","issue":"1","source":"www.jstatsoft.org","DOI":"10.18637/jss.v070.i05","ISSN":"1548-7660","title-short":"TMB","language":"en","author":[{"family":"Kristensen","given":"Kasper"},{"family":"Nielsen","given":"Anders"},{"family":"Berg","given":"Casper W."},{"family":"Skaug","given":"Hans"},{"family":"Bell","given":"Bradley M."}],"issued":{"date-parts":[["2016",4,4]]}}}],"schema":"https://github.com/citation-style-language/schema/raw/master/csl-citation.json"} </w:instrText>
      </w:r>
      <w:r w:rsidR="00BF2CBC" w:rsidRPr="00C2183A">
        <w:rPr>
          <w:lang w:val="en-US"/>
        </w:rPr>
        <w:fldChar w:fldCharType="separate"/>
      </w:r>
      <w:r w:rsidR="00A01347" w:rsidRPr="00A01347">
        <w:t>(</w:t>
      </w:r>
      <w:proofErr w:type="spellStart"/>
      <w:r w:rsidR="00A01347" w:rsidRPr="00A01347">
        <w:t>Kristensen</w:t>
      </w:r>
      <w:proofErr w:type="spellEnd"/>
      <w:r w:rsidR="00A01347" w:rsidRPr="00A01347">
        <w:t xml:space="preserve"> et al. 2016)</w:t>
      </w:r>
      <w:r w:rsidR="00BF2CBC" w:rsidRPr="00C2183A">
        <w:rPr>
          <w:lang w:val="en-US"/>
        </w:rPr>
        <w:fldChar w:fldCharType="end"/>
      </w:r>
      <w:r w:rsidR="002C63FC" w:rsidRPr="00C2183A">
        <w:rPr>
          <w:lang w:val="en-US"/>
        </w:rPr>
        <w:t xml:space="preserve"> with </w:t>
      </w:r>
      <w:r w:rsidR="00234BE8" w:rsidRPr="00C2183A">
        <w:rPr>
          <w:lang w:val="en-US"/>
        </w:rPr>
        <w:t>INLA</w:t>
      </w:r>
      <w:r w:rsidR="00BF2CBC" w:rsidRPr="00C2183A">
        <w:rPr>
          <w:lang w:val="en-US"/>
        </w:rPr>
        <w:t xml:space="preserve"> </w:t>
      </w:r>
      <w:r w:rsidR="00BF2CBC" w:rsidRPr="00C2183A">
        <w:rPr>
          <w:lang w:val="en-US"/>
        </w:rPr>
        <w:fldChar w:fldCharType="begin"/>
      </w:r>
      <w:r w:rsidR="00A01347">
        <w:rPr>
          <w:lang w:val="en-US"/>
        </w:rPr>
        <w:instrText xml:space="preserve"> ADDIN ZOTERO_ITEM CSL_CITATION {"citationID":"0VL5GuV1","properties":{"formattedCitation":"(Rue et al. 2009)","plainCitation":"(Rue et al. 2009)","noteIndex":0},"citationItems":[{"id":"lB8OmsKd/jux8aKti","uris":["http://zotero.org/users/2529419/items/JEVMTMK3"],"uri":["http://zotero.org/users/2529419/items/JEVMTMK3"],"itemData":{"id":2725,"type":"article-journal","title":"Approximate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schema":"https://github.com/citation-style-language/schema/raw/master/csl-citation.json"} </w:instrText>
      </w:r>
      <w:r w:rsidR="00BF2CBC" w:rsidRPr="00C2183A">
        <w:rPr>
          <w:lang w:val="en-US"/>
        </w:rPr>
        <w:fldChar w:fldCharType="separate"/>
      </w:r>
      <w:r w:rsidR="00A01347" w:rsidRPr="00A01347">
        <w:t>(Rue et al. 2009)</w:t>
      </w:r>
      <w:r w:rsidR="00BF2CBC" w:rsidRPr="00C2183A">
        <w:rPr>
          <w:lang w:val="en-US"/>
        </w:rPr>
        <w:fldChar w:fldCharType="end"/>
      </w:r>
      <w:r w:rsidR="00527CF7" w:rsidRPr="00C2183A">
        <w:rPr>
          <w:lang w:val="en-US"/>
        </w:rPr>
        <w:t xml:space="preserve">. </w:t>
      </w:r>
    </w:p>
    <w:p w14:paraId="1C5E7FBE" w14:textId="450540FB" w:rsidR="009C4CF6" w:rsidRPr="00C2183A" w:rsidRDefault="00584268" w:rsidP="00770736">
      <w:pPr>
        <w:spacing w:after="120" w:line="480" w:lineRule="auto"/>
        <w:ind w:firstLine="720"/>
        <w:rPr>
          <w:lang w:val="en-US"/>
        </w:rPr>
      </w:pPr>
      <w:del w:id="958" w:author="Lewis.Barnett" w:date="2020-06-25T19:34:00Z">
        <w:r w:rsidRPr="00C2183A" w:rsidDel="00AA3904">
          <w:rPr>
            <w:lang w:val="en-US"/>
          </w:rPr>
          <w:delText>Because we were interested in comparing</w:delText>
        </w:r>
      </w:del>
      <w:ins w:id="959" w:author="Lewis.Barnett" w:date="2020-06-25T19:34:00Z">
        <w:r w:rsidR="00AA3904" w:rsidRPr="00C2183A">
          <w:rPr>
            <w:lang w:val="en-US"/>
          </w:rPr>
          <w:t>To compare</w:t>
        </w:r>
      </w:ins>
      <w:r w:rsidRPr="00C2183A">
        <w:rPr>
          <w:lang w:val="en-US"/>
        </w:rPr>
        <w:t xml:space="preserve"> models with different random effect structure</w:t>
      </w:r>
      <w:r w:rsidR="00306407" w:rsidRPr="00C2183A">
        <w:rPr>
          <w:lang w:val="en-US"/>
        </w:rPr>
        <w:t xml:space="preserve">s (with and without the </w:t>
      </w:r>
      <w:del w:id="960" w:author="Lewis.Barnett" w:date="2020-06-27T16:51:00Z">
        <w:r w:rsidR="00306407" w:rsidRPr="00C2183A" w:rsidDel="00C25EE2">
          <w:rPr>
            <w:lang w:val="en-US"/>
          </w:rPr>
          <w:delText>spatial-</w:delText>
        </w:r>
        <w:r w:rsidRPr="00C2183A" w:rsidDel="00C25EE2">
          <w:rPr>
            <w:lang w:val="en-US"/>
          </w:rPr>
          <w:delText>trend</w:delText>
        </w:r>
      </w:del>
      <w:ins w:id="961" w:author="Lewis.Barnett" w:date="2020-06-27T16:51:00Z">
        <w:r w:rsidR="00C25EE2" w:rsidRPr="00C2183A">
          <w:rPr>
            <w:lang w:val="en-US"/>
          </w:rPr>
          <w:t>local trend</w:t>
        </w:r>
      </w:ins>
      <w:r w:rsidRPr="00C2183A">
        <w:rPr>
          <w:lang w:val="en-US"/>
        </w:rPr>
        <w:t xml:space="preserve"> field), we used restricted maximum likelihood </w:t>
      </w:r>
      <w:r w:rsidR="007B6B70" w:rsidRPr="00C2183A">
        <w:rPr>
          <w:lang w:val="en-US"/>
        </w:rPr>
        <w:fldChar w:fldCharType="begin"/>
      </w:r>
      <w:ins w:id="962" w:author="Lewis Barnett" w:date="2020-06-16T14:27:00Z">
        <w:r w:rsidR="003C0549" w:rsidRPr="00C2183A">
          <w:rPr>
            <w:lang w:val="en-US"/>
          </w:rPr>
          <w:instrText xml:space="preserve"> ADDIN ZOTERO_ITEM CSL_CITATION {"citationID":"oSVEFhix","properties":{"formattedCitation":"(REML, Zuur et al. 2009)","plainCitation":"(REML, Zuur et al. 2009)","noteIndex":0},"citationItems":[{"id":7709,"uris":["http://zotero.org/users/6342351/items/L5UCLLFF"],"uri":["http://zotero.org/users/6342351/items/L5UCLLFF"],"itemData":{"id":7709,"type":"book","event-place":"New York","ISBN":"0-387-87457-7","number-of-pages":"552","publisher":"Springer","publisher-place":"New York","source":"Amazon.com","title":"Mixed Effects Models and Extensions in Ecology with R, 1st edition","URL":"http://www.amazon.com/dp/0387874577","author":[{"family":"Zuur","given":"Alain F."},{"family":"Ieno","given":"Elena N."},{"family":"Walker","given":"Neil"},{"family":"Saveliev","given":"Anatoly A."},{"family":"Smith","given":"Graham M."}],"issued":{"date-parts":[["2009",3,12]]}},"prefix":"REML, "}],"schema":"https://github.com/citation-style-language/schema/raw/master/csl-citation.json"} </w:instrText>
        </w:r>
      </w:ins>
      <w:del w:id="963" w:author="Lewis Barnett" w:date="2020-06-16T14:27:00Z">
        <w:r w:rsidR="007B6B70" w:rsidRPr="00C2183A" w:rsidDel="003C0549">
          <w:rPr>
            <w:lang w:val="en-US"/>
          </w:rPr>
          <w:delInstrText xml:space="preserve"> ADDIN ZOTERO_ITEM CSL_CITATION {"citationID":"oSVEFhix","properties":{"formattedCitation":"(REML, Zuur et al. 2009)","plainCitation":"(REML, Zuur et al. 2009)","noteIndex":0},"citationItems":[{"id":7709,"uris":["http://zotero.org/users/local/BQs8dIsK/items/L5UCLLFF"],"uri":["http://zotero.org/users/local/BQs8dIsK/items/L5UCLLFF"],"itemData":{"id":7709,"type":"book","title":"Mixed Effects Models and Extensions in Ecology with R, 1st edition","publisher":"Springer","publisher-place":"New York","number-of-pages":"552","source":"Amazon.com","event-place":"New York","URL":"http://www.amazon.com/dp/0387874577","ISBN":"0-387-87457-7","author":[{"family":"Zuur","given":"Alain F."},{"family":"Ieno","given":"Elena N."},{"family":"Walker","given":"Neil"},{"family":"Saveliev","given":"Anatoly A."},{"family":"Smith","given":"Graham M."}],"issued":{"date-parts":[["2009",3,12]]}},"prefix":"REML, "}],"schema":"https://github.com/citation-style-language/schema/raw/master/csl-citation.json"} </w:delInstrText>
        </w:r>
      </w:del>
      <w:r w:rsidR="007B6B70" w:rsidRPr="00C2183A">
        <w:rPr>
          <w:lang w:val="en-US"/>
        </w:rPr>
        <w:fldChar w:fldCharType="separate"/>
      </w:r>
      <w:r w:rsidR="00A01347" w:rsidRPr="00A01347">
        <w:t xml:space="preserve">(REML, </w:t>
      </w:r>
      <w:proofErr w:type="spellStart"/>
      <w:r w:rsidR="00A01347" w:rsidRPr="00A01347">
        <w:t>Zuur</w:t>
      </w:r>
      <w:proofErr w:type="spellEnd"/>
      <w:r w:rsidR="00A01347" w:rsidRPr="00A01347">
        <w:t xml:space="preserve"> et al. 2009)</w:t>
      </w:r>
      <w:r w:rsidR="007B6B70" w:rsidRPr="00C2183A">
        <w:rPr>
          <w:lang w:val="en-US"/>
        </w:rPr>
        <w:fldChar w:fldCharType="end"/>
      </w:r>
      <w:r w:rsidRPr="00C2183A">
        <w:rPr>
          <w:lang w:val="en-US"/>
        </w:rPr>
        <w:t xml:space="preserve"> to generate </w:t>
      </w:r>
      <w:proofErr w:type="spellStart"/>
      <w:r w:rsidRPr="00C2183A">
        <w:rPr>
          <w:rFonts w:eastAsiaTheme="minorEastAsia"/>
          <w:lang w:val="en-US"/>
        </w:rPr>
        <w:t>Akaike’s</w:t>
      </w:r>
      <w:proofErr w:type="spellEnd"/>
      <w:r w:rsidRPr="00C2183A">
        <w:rPr>
          <w:rFonts w:eastAsiaTheme="minorEastAsia"/>
          <w:lang w:val="en-US"/>
        </w:rPr>
        <w:t xml:space="preserve"> Information Criterion values for each </w:t>
      </w:r>
      <w:r w:rsidR="005B0DAC" w:rsidRPr="00C2183A">
        <w:rPr>
          <w:rFonts w:eastAsiaTheme="minorEastAsia"/>
          <w:lang w:val="en-US"/>
        </w:rPr>
        <w:t xml:space="preserve">model </w:t>
      </w:r>
      <w:r w:rsidRPr="00C2183A">
        <w:rPr>
          <w:rFonts w:eastAsiaTheme="minorEastAsia"/>
          <w:lang w:val="en-US"/>
        </w:rPr>
        <w:fldChar w:fldCharType="begin"/>
      </w:r>
      <w:r w:rsidR="00A01347">
        <w:rPr>
          <w:rFonts w:eastAsiaTheme="minorEastAsia"/>
          <w:lang w:val="en-US"/>
        </w:rPr>
        <w:instrText xml:space="preserve"> ADDIN ZOTERO_ITEM CSL_CITATION {"citationID":"QiXuCFfF","properties":{"formattedCitation":"(AIC, Akaike 1973)","plainCitation":"(AIC, Akaike 1973)","noteIndex":0},"citationItems":[{"id":"lB8OmsKd/DT4C0Yq0","uris":["http://zotero.org/users/2529419/items/UWLWJGZZ"],"uri":["http://zotero.org/users/2529419/items/UWLWJGZZ"],"itemData":{"id":2742,"type":"paper-conference","title":"Information theory and an extension of the maximum likelihood principle","container-title":"2nd International Symposium on Information Theory","publisher":"Budapest: Akadémiai","publisher-place":"Tsahkadsor, Armenia, USSR","event-place":"Tsahkadsor, Armenia, USSR","author":[{"family":"Akaike","given":"H."}],"issued":{"date-parts":[["1973"]]}},"prefix":"AIC, "}],"schema":"https://github.com/citation-style-language/schema/raw/master/csl-citation.json"} </w:instrText>
      </w:r>
      <w:r w:rsidRPr="00C2183A">
        <w:rPr>
          <w:rFonts w:eastAsiaTheme="minorEastAsia"/>
          <w:lang w:val="en-US"/>
        </w:rPr>
        <w:fldChar w:fldCharType="separate"/>
      </w:r>
      <w:r w:rsidR="00A01347" w:rsidRPr="00A01347">
        <w:rPr>
          <w:rFonts w:eastAsiaTheme="minorEastAsia"/>
        </w:rPr>
        <w:t xml:space="preserve">(AIC, </w:t>
      </w:r>
      <w:proofErr w:type="spellStart"/>
      <w:r w:rsidR="00A01347" w:rsidRPr="00A01347">
        <w:rPr>
          <w:rFonts w:eastAsiaTheme="minorEastAsia"/>
        </w:rPr>
        <w:t>Akaike</w:t>
      </w:r>
      <w:proofErr w:type="spellEnd"/>
      <w:r w:rsidR="00A01347" w:rsidRPr="00A01347">
        <w:rPr>
          <w:rFonts w:eastAsiaTheme="minorEastAsia"/>
        </w:rPr>
        <w:t xml:space="preserve"> 1973)</w:t>
      </w:r>
      <w:r w:rsidRPr="00C2183A">
        <w:rPr>
          <w:rFonts w:eastAsiaTheme="minorEastAsia"/>
          <w:lang w:val="en-US"/>
        </w:rPr>
        <w:fldChar w:fldCharType="end"/>
      </w:r>
      <w:r w:rsidRPr="00C2183A">
        <w:rPr>
          <w:lang w:val="en-US"/>
        </w:rPr>
        <w:t xml:space="preserve">. </w:t>
      </w:r>
      <w:r w:rsidR="001C43CD" w:rsidRPr="00C2183A">
        <w:rPr>
          <w:lang w:val="en-US"/>
        </w:rPr>
        <w:t xml:space="preserve">AIC is a relative measure of </w:t>
      </w:r>
      <w:r w:rsidR="00AF73A8" w:rsidRPr="00C2183A">
        <w:rPr>
          <w:lang w:val="en-US"/>
        </w:rPr>
        <w:t xml:space="preserve">goodness-of-fit </w:t>
      </w:r>
      <w:r w:rsidR="001C43CD" w:rsidRPr="00C2183A">
        <w:rPr>
          <w:lang w:val="en-US"/>
        </w:rPr>
        <w:t xml:space="preserve">that is penalized by the number of model parameters. </w:t>
      </w:r>
      <w:r w:rsidRPr="00C2183A">
        <w:rPr>
          <w:lang w:val="en-US"/>
        </w:rPr>
        <w:t xml:space="preserve">Using AIC as a model screening tool, we found broad support for the inclusion of the </w:t>
      </w:r>
      <w:del w:id="964" w:author="Lewis.Barnett" w:date="2020-06-23T15:00:00Z">
        <w:r w:rsidRPr="00C2183A" w:rsidDel="00087449">
          <w:rPr>
            <w:lang w:val="en-US"/>
          </w:rPr>
          <w:delText>spatial trend</w:delText>
        </w:r>
      </w:del>
      <w:ins w:id="965" w:author="Lewis.Barnett" w:date="2020-06-23T15:00:00Z">
        <w:r w:rsidR="00087449" w:rsidRPr="00C2183A">
          <w:rPr>
            <w:lang w:val="en-US"/>
          </w:rPr>
          <w:t>local trend</w:t>
        </w:r>
      </w:ins>
      <w:r w:rsidRPr="00C2183A">
        <w:rPr>
          <w:lang w:val="en-US"/>
        </w:rPr>
        <w:t xml:space="preserve"> for these </w:t>
      </w:r>
      <w:r w:rsidR="006F0B46" w:rsidRPr="00C2183A">
        <w:rPr>
          <w:lang w:val="en-US"/>
        </w:rPr>
        <w:t>19</w:t>
      </w:r>
      <w:r w:rsidRPr="00C2183A">
        <w:rPr>
          <w:lang w:val="en-US"/>
        </w:rPr>
        <w:t xml:space="preserve"> species, with the trend model generating lower AIC values in 1</w:t>
      </w:r>
      <w:r w:rsidR="006F0B46" w:rsidRPr="00C2183A">
        <w:rPr>
          <w:lang w:val="en-US"/>
        </w:rPr>
        <w:t>7</w:t>
      </w:r>
      <w:r w:rsidRPr="00C2183A">
        <w:rPr>
          <w:lang w:val="en-US"/>
        </w:rPr>
        <w:t xml:space="preserve"> of the </w:t>
      </w:r>
      <w:r w:rsidR="006F0B46" w:rsidRPr="00C2183A">
        <w:rPr>
          <w:lang w:val="en-US"/>
        </w:rPr>
        <w:t>19</w:t>
      </w:r>
      <w:r w:rsidRPr="00C2183A">
        <w:rPr>
          <w:lang w:val="en-US"/>
        </w:rPr>
        <w:t xml:space="preserve"> cases</w:t>
      </w:r>
      <w:r w:rsidR="006F0B46" w:rsidRPr="00C2183A">
        <w:rPr>
          <w:lang w:val="en-US"/>
        </w:rPr>
        <w:t xml:space="preserve">, and AIC scores </w:t>
      </w:r>
      <w:r w:rsidR="005B0DAC" w:rsidRPr="00C2183A">
        <w:rPr>
          <w:lang w:val="en-US"/>
        </w:rPr>
        <w:t xml:space="preserve">differing </w:t>
      </w:r>
      <w:r w:rsidR="006F0B46" w:rsidRPr="00C2183A">
        <w:rPr>
          <w:lang w:val="en-US"/>
        </w:rPr>
        <w:t xml:space="preserve">by less than </w:t>
      </w:r>
      <w:r w:rsidR="005B0DAC" w:rsidRPr="00C2183A">
        <w:rPr>
          <w:lang w:val="en-US"/>
        </w:rPr>
        <w:t>two</w:t>
      </w:r>
      <w:r w:rsidR="006F0B46" w:rsidRPr="00C2183A">
        <w:rPr>
          <w:lang w:val="en-US"/>
        </w:rPr>
        <w:t xml:space="preserve"> in the remaining </w:t>
      </w:r>
      <w:r w:rsidR="005B0DAC" w:rsidRPr="00C2183A">
        <w:rPr>
          <w:lang w:val="en-US"/>
        </w:rPr>
        <w:t>two</w:t>
      </w:r>
      <w:r w:rsidR="006F0B46" w:rsidRPr="00C2183A">
        <w:rPr>
          <w:lang w:val="en-US"/>
        </w:rPr>
        <w:t xml:space="preserve"> cases </w:t>
      </w:r>
      <w:r w:rsidRPr="00C2183A">
        <w:rPr>
          <w:lang w:val="en-US"/>
        </w:rPr>
        <w:t xml:space="preserve">(Table </w:t>
      </w:r>
      <w:r w:rsidR="00574E5B" w:rsidRPr="00C2183A">
        <w:rPr>
          <w:lang w:val="en-US"/>
        </w:rPr>
        <w:t>S3</w:t>
      </w:r>
      <w:r w:rsidRPr="00C2183A">
        <w:rPr>
          <w:lang w:val="en-US"/>
        </w:rPr>
        <w:t>).</w:t>
      </w:r>
      <w:ins w:id="966" w:author="Lewis.Barnett" w:date="2020-06-27T16:47:00Z">
        <w:r w:rsidR="0043104E" w:rsidRPr="00C2183A">
          <w:rPr>
            <w:lang w:val="en-US"/>
          </w:rPr>
          <w:t xml:space="preserve"> </w:t>
        </w:r>
      </w:ins>
      <w:ins w:id="967" w:author="Lewis.Barnett" w:date="2020-06-27T16:48:00Z">
        <w:r w:rsidR="0043104E" w:rsidRPr="00C2183A">
          <w:rPr>
            <w:lang w:val="en-US"/>
          </w:rPr>
          <w:t xml:space="preserve">To verify that AIC was effective </w:t>
        </w:r>
      </w:ins>
      <w:ins w:id="968" w:author="Lewis.Barnett" w:date="2020-06-27T16:49:00Z">
        <w:r w:rsidR="00C25EE2" w:rsidRPr="00C2183A">
          <w:rPr>
            <w:lang w:val="en-US"/>
          </w:rPr>
          <w:t>at</w:t>
        </w:r>
      </w:ins>
      <w:ins w:id="969" w:author="Lewis.Barnett" w:date="2020-06-27T16:48:00Z">
        <w:r w:rsidR="0043104E" w:rsidRPr="00C2183A">
          <w:rPr>
            <w:lang w:val="en-US"/>
          </w:rPr>
          <w:t xml:space="preserve"> selecting the model most consistent with the data-generating process, we </w:t>
        </w:r>
      </w:ins>
      <w:ins w:id="970" w:author="Lewis.Barnett" w:date="2020-06-27T16:49:00Z">
        <w:r w:rsidR="00C25EE2" w:rsidRPr="00C2183A">
          <w:rPr>
            <w:lang w:val="en-US"/>
          </w:rPr>
          <w:t xml:space="preserve">performed parallel contrasts </w:t>
        </w:r>
      </w:ins>
      <w:ins w:id="971" w:author="Lewis.Barnett" w:date="2020-06-27T16:54:00Z">
        <w:r w:rsidR="008F4A4B" w:rsidRPr="00C2183A">
          <w:rPr>
            <w:lang w:val="en-US"/>
          </w:rPr>
          <w:t>(</w:t>
        </w:r>
      </w:ins>
      <w:ins w:id="972" w:author="Lewis.Barnett" w:date="2020-06-27T16:49:00Z">
        <w:r w:rsidR="00C25EE2" w:rsidRPr="00C2183A">
          <w:rPr>
            <w:lang w:val="en-US"/>
          </w:rPr>
          <w:t xml:space="preserve">between models with and without the </w:t>
        </w:r>
      </w:ins>
      <w:ins w:id="973" w:author="Lewis.Barnett" w:date="2020-06-27T16:54:00Z">
        <w:r w:rsidR="008F4A4B" w:rsidRPr="00C2183A">
          <w:rPr>
            <w:lang w:val="en-US"/>
          </w:rPr>
          <w:t>local trend) using simulated data.</w:t>
        </w:r>
      </w:ins>
    </w:p>
    <w:p w14:paraId="6E391888" w14:textId="5E2A8826" w:rsidR="00437DE9" w:rsidRPr="00C2183A" w:rsidRDefault="00D12954" w:rsidP="00D26510">
      <w:pPr>
        <w:spacing w:after="120" w:line="480" w:lineRule="auto"/>
        <w:ind w:firstLine="720"/>
        <w:rPr>
          <w:lang w:val="en-US"/>
        </w:rPr>
      </w:pPr>
      <w:r w:rsidRPr="00C2183A">
        <w:rPr>
          <w:lang w:val="en-US"/>
        </w:rPr>
        <w:t xml:space="preserve">Given the evidence supporting the </w:t>
      </w:r>
      <w:del w:id="974" w:author="Lewis.Barnett" w:date="2020-06-27T16:53:00Z">
        <w:r w:rsidR="00306407" w:rsidRPr="00C2183A" w:rsidDel="00C25EE2">
          <w:rPr>
            <w:lang w:val="en-US"/>
          </w:rPr>
          <w:delText>spatial-trend</w:delText>
        </w:r>
      </w:del>
      <w:ins w:id="975" w:author="Lewis.Barnett" w:date="2020-06-27T16:53:00Z">
        <w:r w:rsidR="00C25EE2" w:rsidRPr="00C2183A">
          <w:rPr>
            <w:lang w:val="en-US"/>
          </w:rPr>
          <w:t>local trend</w:t>
        </w:r>
      </w:ins>
      <w:r w:rsidR="00306407" w:rsidRPr="00C2183A">
        <w:rPr>
          <w:lang w:val="en-US"/>
        </w:rPr>
        <w:t xml:space="preserve"> model</w:t>
      </w:r>
      <w:r w:rsidRPr="00C2183A">
        <w:rPr>
          <w:lang w:val="en-US"/>
        </w:rPr>
        <w:t xml:space="preserve"> as the most parsimonious model, we used this model structure to evaluate changes in species density </w:t>
      </w:r>
      <w:r w:rsidRPr="00C2183A">
        <w:rPr>
          <w:lang w:val="en-US"/>
        </w:rPr>
        <w:lastRenderedPageBreak/>
        <w:t>distributions over time</w:t>
      </w:r>
      <w:r w:rsidR="00527CF7" w:rsidRPr="00C2183A">
        <w:rPr>
          <w:lang w:val="en-US"/>
        </w:rPr>
        <w:t>.</w:t>
      </w:r>
      <w:r w:rsidRPr="00C2183A">
        <w:rPr>
          <w:lang w:val="en-US"/>
        </w:rPr>
        <w:t xml:space="preserve"> </w:t>
      </w:r>
      <w:r w:rsidR="00647FFB" w:rsidRPr="00C2183A">
        <w:rPr>
          <w:lang w:val="en-US"/>
        </w:rPr>
        <w:t xml:space="preserve">To obtain a smooth surface of predicted </w:t>
      </w:r>
      <w:r w:rsidR="00C13CC1" w:rsidRPr="00C2183A">
        <w:rPr>
          <w:lang w:val="en-US"/>
        </w:rPr>
        <w:t>density</w:t>
      </w:r>
      <w:r w:rsidR="00D766A8" w:rsidRPr="00C2183A">
        <w:rPr>
          <w:lang w:val="en-US"/>
        </w:rPr>
        <w:t xml:space="preserve"> </w:t>
      </w:r>
      <w:r w:rsidR="00647FFB" w:rsidRPr="00C2183A">
        <w:rPr>
          <w:lang w:val="en-US"/>
        </w:rPr>
        <w:t>across the footprint of the survey area</w:t>
      </w:r>
      <w:r w:rsidRPr="00C2183A">
        <w:rPr>
          <w:lang w:val="en-US"/>
        </w:rPr>
        <w:t xml:space="preserve"> (Fig. 2)</w:t>
      </w:r>
      <w:r w:rsidR="00647FFB" w:rsidRPr="00C2183A">
        <w:rPr>
          <w:lang w:val="en-US"/>
        </w:rPr>
        <w:t xml:space="preserve">, we predicted </w:t>
      </w:r>
      <w:r w:rsidRPr="00C2183A">
        <w:rPr>
          <w:lang w:val="en-US"/>
        </w:rPr>
        <w:t>density</w:t>
      </w:r>
      <w:r w:rsidR="00D766A8" w:rsidRPr="00C2183A">
        <w:rPr>
          <w:lang w:val="en-US"/>
        </w:rPr>
        <w:t xml:space="preserve"> </w:t>
      </w:r>
      <w:r w:rsidR="00647FFB" w:rsidRPr="00C2183A">
        <w:rPr>
          <w:lang w:val="en-US"/>
        </w:rPr>
        <w:t xml:space="preserve">using </w:t>
      </w:r>
      <w:r w:rsidRPr="00C2183A">
        <w:rPr>
          <w:lang w:val="en-US"/>
        </w:rPr>
        <w:t xml:space="preserve">a </w:t>
      </w:r>
      <w:r w:rsidR="00AF73A8" w:rsidRPr="00C2183A">
        <w:rPr>
          <w:lang w:val="en-US"/>
        </w:rPr>
        <w:t xml:space="preserve">composite of </w:t>
      </w:r>
      <w:r w:rsidR="00647FFB" w:rsidRPr="00C2183A">
        <w:rPr>
          <w:lang w:val="en-US"/>
        </w:rPr>
        <w:t xml:space="preserve">depth </w:t>
      </w:r>
      <w:r w:rsidRPr="00C2183A">
        <w:rPr>
          <w:lang w:val="en-US"/>
        </w:rPr>
        <w:t>layer</w:t>
      </w:r>
      <w:r w:rsidR="00AF73A8" w:rsidRPr="00C2183A">
        <w:rPr>
          <w:lang w:val="en-US"/>
        </w:rPr>
        <w:t>s</w:t>
      </w:r>
      <w:r w:rsidRPr="00C2183A">
        <w:rPr>
          <w:lang w:val="en-US"/>
        </w:rPr>
        <w:t xml:space="preserve"> </w:t>
      </w:r>
      <w:r w:rsidR="00647FFB" w:rsidRPr="00C2183A">
        <w:rPr>
          <w:lang w:val="en-US"/>
        </w:rPr>
        <w:t>defined by NOAA bathymetry data (https://www.ngdc</w:t>
      </w:r>
      <w:r w:rsidR="00AF73A8" w:rsidRPr="00C2183A">
        <w:rPr>
          <w:lang w:val="en-US"/>
        </w:rPr>
        <w:t>.noaa.gov/mgg/coastal/crm.html).</w:t>
      </w:r>
      <w:r w:rsidR="00647FFB" w:rsidRPr="00C2183A">
        <w:rPr>
          <w:lang w:val="en-US"/>
        </w:rPr>
        <w:t xml:space="preserve"> </w:t>
      </w:r>
      <w:r w:rsidR="00AF73A8" w:rsidRPr="00C2183A">
        <w:rPr>
          <w:lang w:val="en-US"/>
        </w:rPr>
        <w:t xml:space="preserve">These data were spatially aggregated using </w:t>
      </w:r>
      <w:r w:rsidR="00F37160" w:rsidRPr="00C2183A">
        <w:rPr>
          <w:lang w:val="en-US"/>
        </w:rPr>
        <w:t>bilinear interpolation</w:t>
      </w:r>
      <w:r w:rsidR="00AF73A8" w:rsidRPr="00C2183A">
        <w:rPr>
          <w:lang w:val="en-US"/>
        </w:rPr>
        <w:t xml:space="preserve"> </w:t>
      </w:r>
      <w:r w:rsidR="00647FFB" w:rsidRPr="00C2183A">
        <w:rPr>
          <w:lang w:val="en-US"/>
        </w:rPr>
        <w:t>to match the resolution of the survey sampling grid (~2.8 x 3.7 km), which is the spatial resolution we used for all analyses</w:t>
      </w:r>
      <w:r w:rsidR="00A37B6E" w:rsidRPr="00C2183A">
        <w:rPr>
          <w:lang w:val="en-US"/>
        </w:rPr>
        <w:t xml:space="preserve">. </w:t>
      </w:r>
      <w:ins w:id="976" w:author="Sean Anderson" w:date="2020-06-30T15:22:00Z">
        <w:r w:rsidR="00ED0FC2">
          <w:rPr>
            <w:lang w:val="en-US"/>
          </w:rPr>
          <w:t xml:space="preserve">We implemented </w:t>
        </w:r>
      </w:ins>
      <w:del w:id="977" w:author="Sean Anderson" w:date="2020-06-30T15:22:00Z">
        <w:r w:rsidR="00A37B6E" w:rsidRPr="00C2183A" w:rsidDel="00ED0FC2">
          <w:rPr>
            <w:lang w:val="en-US"/>
          </w:rPr>
          <w:delText>A</w:delText>
        </w:r>
      </w:del>
      <w:ins w:id="978" w:author="Sean Anderson" w:date="2020-06-30T15:22:00Z">
        <w:r w:rsidR="00ED0FC2">
          <w:rPr>
            <w:lang w:val="en-US"/>
          </w:rPr>
          <w:t>a</w:t>
        </w:r>
      </w:ins>
      <w:r w:rsidR="00A37B6E" w:rsidRPr="00C2183A">
        <w:rPr>
          <w:lang w:val="en-US"/>
        </w:rPr>
        <w:t xml:space="preserve"> number of diagnostics </w:t>
      </w:r>
      <w:del w:id="979" w:author="Sean Anderson" w:date="2020-06-30T15:22:00Z">
        <w:r w:rsidR="00373951" w:rsidRPr="00C2183A" w:rsidDel="00ED0FC2">
          <w:rPr>
            <w:lang w:val="en-US"/>
          </w:rPr>
          <w:delText>were</w:delText>
        </w:r>
        <w:r w:rsidR="00A37B6E" w:rsidRPr="00C2183A" w:rsidDel="00ED0FC2">
          <w:rPr>
            <w:lang w:val="en-US"/>
          </w:rPr>
          <w:delText xml:space="preserve"> </w:delText>
        </w:r>
        <w:r w:rsidR="00C13CC1" w:rsidRPr="00C2183A" w:rsidDel="00ED0FC2">
          <w:rPr>
            <w:lang w:val="en-US"/>
          </w:rPr>
          <w:delText>implemented</w:delText>
        </w:r>
        <w:r w:rsidR="00A37B6E" w:rsidRPr="00C2183A" w:rsidDel="00ED0FC2">
          <w:rPr>
            <w:lang w:val="en-US"/>
          </w:rPr>
          <w:delText xml:space="preserve"> </w:delText>
        </w:r>
      </w:del>
      <w:r w:rsidR="00373951" w:rsidRPr="00C2183A">
        <w:rPr>
          <w:lang w:val="en-US"/>
        </w:rPr>
        <w:t xml:space="preserve">using spot checks </w:t>
      </w:r>
      <w:r w:rsidR="00C13CC1" w:rsidRPr="00C2183A">
        <w:rPr>
          <w:lang w:val="en-US"/>
        </w:rPr>
        <w:t>on</w:t>
      </w:r>
      <w:r w:rsidR="00A37B6E" w:rsidRPr="00C2183A">
        <w:rPr>
          <w:lang w:val="en-US"/>
        </w:rPr>
        <w:t xml:space="preserve"> these predictions </w:t>
      </w:r>
      <w:r w:rsidR="00373951" w:rsidRPr="00C2183A">
        <w:rPr>
          <w:lang w:val="en-US"/>
        </w:rPr>
        <w:t>and</w:t>
      </w:r>
      <w:r w:rsidR="00A37B6E" w:rsidRPr="00C2183A">
        <w:rPr>
          <w:lang w:val="en-US"/>
        </w:rPr>
        <w:t xml:space="preserve"> model fits to </w:t>
      </w:r>
      <w:r w:rsidR="0089470C" w:rsidRPr="00C2183A">
        <w:rPr>
          <w:lang w:val="en-US"/>
        </w:rPr>
        <w:t xml:space="preserve">further </w:t>
      </w:r>
      <w:r w:rsidR="00C13CC1" w:rsidRPr="00C2183A">
        <w:rPr>
          <w:lang w:val="en-US"/>
        </w:rPr>
        <w:t>analyze</w:t>
      </w:r>
      <w:r w:rsidR="00A37B6E" w:rsidRPr="00C2183A">
        <w:rPr>
          <w:lang w:val="en-US"/>
        </w:rPr>
        <w:t xml:space="preserve"> whether a </w:t>
      </w:r>
      <w:del w:id="980" w:author="Lewis.Barnett" w:date="2020-06-23T15:00:00Z">
        <w:r w:rsidR="00A37B6E" w:rsidRPr="00C2183A" w:rsidDel="00087449">
          <w:rPr>
            <w:lang w:val="en-US"/>
          </w:rPr>
          <w:delText>spatial trend</w:delText>
        </w:r>
      </w:del>
      <w:ins w:id="981" w:author="Lewis.Barnett" w:date="2020-06-23T15:00:00Z">
        <w:r w:rsidR="00087449" w:rsidRPr="00C2183A">
          <w:rPr>
            <w:lang w:val="en-US"/>
          </w:rPr>
          <w:t>local trend</w:t>
        </w:r>
      </w:ins>
      <w:r w:rsidR="00A37B6E" w:rsidRPr="00C2183A">
        <w:rPr>
          <w:lang w:val="en-US"/>
        </w:rPr>
        <w:t xml:space="preserve"> </w:t>
      </w:r>
      <w:r w:rsidR="00373951" w:rsidRPr="00C2183A">
        <w:rPr>
          <w:lang w:val="en-US"/>
        </w:rPr>
        <w:t>was</w:t>
      </w:r>
      <w:r w:rsidR="00A37B6E" w:rsidRPr="00C2183A">
        <w:rPr>
          <w:lang w:val="en-US"/>
        </w:rPr>
        <w:t xml:space="preserve"> appropriate</w:t>
      </w:r>
      <w:r w:rsidR="00373951" w:rsidRPr="00C2183A">
        <w:rPr>
          <w:lang w:val="en-US"/>
        </w:rPr>
        <w:t xml:space="preserve"> (e.g.,</w:t>
      </w:r>
      <w:r w:rsidR="00A37B6E" w:rsidRPr="00C2183A">
        <w:rPr>
          <w:lang w:val="en-US"/>
        </w:rPr>
        <w:t xml:space="preserve"> </w:t>
      </w:r>
      <w:r w:rsidR="00774334" w:rsidRPr="00C2183A">
        <w:rPr>
          <w:lang w:val="en-US"/>
        </w:rPr>
        <w:t xml:space="preserve">examining spatial patterns in residuals </w:t>
      </w:r>
      <w:r w:rsidR="00373951" w:rsidRPr="00C2183A">
        <w:rPr>
          <w:lang w:val="en-US"/>
        </w:rPr>
        <w:t>and</w:t>
      </w:r>
      <w:r w:rsidR="00774334" w:rsidRPr="00C2183A">
        <w:rPr>
          <w:lang w:val="en-US"/>
        </w:rPr>
        <w:t xml:space="preserve"> the estimated spatiotemporal component</w:t>
      </w:r>
      <w:r w:rsidR="00373951" w:rsidRPr="00C2183A">
        <w:rPr>
          <w:lang w:val="en-US"/>
        </w:rPr>
        <w:t>)</w:t>
      </w:r>
      <w:r w:rsidR="00584268" w:rsidRPr="00C2183A">
        <w:rPr>
          <w:lang w:val="en-US"/>
        </w:rPr>
        <w:t>.</w:t>
      </w:r>
      <w:r w:rsidR="00774334" w:rsidRPr="00C2183A">
        <w:rPr>
          <w:lang w:val="en-US"/>
        </w:rPr>
        <w:t xml:space="preserve"> </w:t>
      </w:r>
    </w:p>
    <w:p w14:paraId="15E2051D" w14:textId="77777777" w:rsidR="00DE5153" w:rsidRPr="00C2183A" w:rsidRDefault="00DE5153" w:rsidP="00D26510">
      <w:pPr>
        <w:spacing w:after="120" w:line="480" w:lineRule="auto"/>
        <w:ind w:firstLine="720"/>
        <w:rPr>
          <w:rFonts w:eastAsiaTheme="minorEastAsia"/>
          <w:lang w:val="en-US"/>
        </w:rPr>
      </w:pPr>
    </w:p>
    <w:p w14:paraId="46946D59" w14:textId="428ABF26" w:rsidR="00986655" w:rsidRPr="00C2183A" w:rsidRDefault="00437DE9" w:rsidP="00D26510">
      <w:pPr>
        <w:spacing w:after="120" w:line="480" w:lineRule="auto"/>
        <w:rPr>
          <w:i/>
          <w:lang w:val="en-US"/>
        </w:rPr>
      </w:pPr>
      <w:r w:rsidRPr="00C2183A">
        <w:rPr>
          <w:i/>
          <w:lang w:val="en-US"/>
        </w:rPr>
        <w:t xml:space="preserve">Using </w:t>
      </w:r>
      <w:del w:id="982" w:author="Lewis.Barnett" w:date="2020-06-23T15:00:00Z">
        <w:r w:rsidRPr="00C2183A" w:rsidDel="00087449">
          <w:rPr>
            <w:i/>
            <w:lang w:val="en-US"/>
          </w:rPr>
          <w:delText>spatial trend</w:delText>
        </w:r>
      </w:del>
      <w:ins w:id="983" w:author="Lewis.Barnett" w:date="2020-06-23T15:00:00Z">
        <w:r w:rsidR="00087449" w:rsidRPr="00C2183A">
          <w:rPr>
            <w:i/>
            <w:lang w:val="en-US"/>
          </w:rPr>
          <w:t>local trend</w:t>
        </w:r>
      </w:ins>
      <w:r w:rsidRPr="00C2183A">
        <w:rPr>
          <w:i/>
          <w:lang w:val="en-US"/>
        </w:rPr>
        <w:t>s as indicators of change</w:t>
      </w:r>
    </w:p>
    <w:p w14:paraId="35935DB9" w14:textId="0CF58D64" w:rsidR="005A551D" w:rsidRDefault="007B4559" w:rsidP="00D26510">
      <w:pPr>
        <w:pStyle w:val="Bibliography"/>
        <w:spacing w:after="120"/>
        <w:ind w:left="0" w:firstLine="0"/>
        <w:rPr>
          <w:ins w:id="984" w:author="Lewis.Barnett" w:date="2020-07-01T16:38:00Z"/>
          <w:rFonts w:ascii="Times New Roman" w:hAnsi="Times New Roman" w:cs="Times New Roman"/>
        </w:rPr>
      </w:pPr>
      <w:r w:rsidRPr="00E57C20">
        <w:rPr>
          <w:rFonts w:ascii="Times New Roman" w:hAnsi="Times New Roman" w:cs="Times New Roman"/>
        </w:rPr>
        <w:t xml:space="preserve">We </w:t>
      </w:r>
      <w:r w:rsidR="004C533C" w:rsidRPr="00E57C20">
        <w:rPr>
          <w:rFonts w:ascii="Times New Roman" w:hAnsi="Times New Roman" w:cs="Times New Roman"/>
        </w:rPr>
        <w:t>compare</w:t>
      </w:r>
      <w:r w:rsidR="00032B0B" w:rsidRPr="00AF6A51">
        <w:rPr>
          <w:rFonts w:ascii="Times New Roman" w:hAnsi="Times New Roman" w:cs="Times New Roman"/>
        </w:rPr>
        <w:t>d</w:t>
      </w:r>
      <w:r w:rsidR="004C533C" w:rsidRPr="00AF6A51">
        <w:rPr>
          <w:rFonts w:ascii="Times New Roman" w:hAnsi="Times New Roman" w:cs="Times New Roman"/>
        </w:rPr>
        <w:t xml:space="preserve"> </w:t>
      </w:r>
      <w:r w:rsidR="00032B0B" w:rsidRPr="00AF6A51">
        <w:rPr>
          <w:rFonts w:ascii="Times New Roman" w:hAnsi="Times New Roman" w:cs="Times New Roman"/>
        </w:rPr>
        <w:t>inferences</w:t>
      </w:r>
      <w:r w:rsidR="004C533C" w:rsidRPr="00AF6A51">
        <w:rPr>
          <w:rFonts w:ascii="Times New Roman" w:hAnsi="Times New Roman" w:cs="Times New Roman"/>
        </w:rPr>
        <w:t xml:space="preserve"> of changes in </w:t>
      </w:r>
      <w:r w:rsidR="00032B0B" w:rsidRPr="00AF6A51">
        <w:rPr>
          <w:rFonts w:ascii="Times New Roman" w:hAnsi="Times New Roman" w:cs="Times New Roman"/>
        </w:rPr>
        <w:t>species density distributions obtained from metrics calculated on a spectrum of spatial resolution</w:t>
      </w:r>
      <w:r w:rsidRPr="00AF6A51">
        <w:rPr>
          <w:rFonts w:ascii="Times New Roman" w:hAnsi="Times New Roman" w:cs="Times New Roman"/>
        </w:rPr>
        <w:t xml:space="preserve"> to demonstrate the utility of understanding fine-scale temporal trends</w:t>
      </w:r>
      <w:r w:rsidR="00032B0B" w:rsidRPr="00AF6A51">
        <w:rPr>
          <w:rFonts w:ascii="Times New Roman" w:hAnsi="Times New Roman" w:cs="Times New Roman"/>
        </w:rPr>
        <w:t xml:space="preserve">. </w:t>
      </w:r>
      <w:r w:rsidR="00674524" w:rsidRPr="00AF6A51">
        <w:rPr>
          <w:rFonts w:ascii="Times New Roman" w:hAnsi="Times New Roman" w:cs="Times New Roman"/>
        </w:rPr>
        <w:t>Quantifying change at multiple spatial scales has implications for the management of marine fishes</w:t>
      </w:r>
      <w:del w:id="985" w:author="Sean Anderson" w:date="2020-06-30T15:22:00Z">
        <w:r w:rsidR="00674524" w:rsidRPr="00AF6A51" w:rsidDel="0033427C">
          <w:rPr>
            <w:rFonts w:ascii="Times New Roman" w:hAnsi="Times New Roman" w:cs="Times New Roman"/>
          </w:rPr>
          <w:delText>,</w:delText>
        </w:r>
      </w:del>
      <w:r w:rsidR="00674524" w:rsidRPr="00AF6A51">
        <w:rPr>
          <w:rFonts w:ascii="Times New Roman" w:hAnsi="Times New Roman" w:cs="Times New Roman"/>
        </w:rPr>
        <w:t xml:space="preserve"> and has utility as a spatial indicator within the California Current ecosystem. </w:t>
      </w:r>
      <w:r w:rsidR="00032B0B" w:rsidRPr="00AF6A51">
        <w:rPr>
          <w:rFonts w:ascii="Times New Roman" w:hAnsi="Times New Roman" w:cs="Times New Roman"/>
        </w:rPr>
        <w:t xml:space="preserve">Specifically, we compared the fine-scale interpretation of the </w:t>
      </w:r>
      <w:del w:id="986" w:author="Lewis.Barnett" w:date="2020-06-23T15:00:00Z">
        <w:r w:rsidR="00032B0B" w:rsidRPr="00AF6A51" w:rsidDel="00087449">
          <w:rPr>
            <w:rFonts w:ascii="Times New Roman" w:hAnsi="Times New Roman" w:cs="Times New Roman"/>
          </w:rPr>
          <w:delText>spatial trend</w:delText>
        </w:r>
      </w:del>
      <w:ins w:id="987" w:author="Lewis.Barnett" w:date="2020-06-23T15:00:00Z">
        <w:r w:rsidR="00087449" w:rsidRPr="00AF6A51">
          <w:rPr>
            <w:rFonts w:ascii="Times New Roman" w:hAnsi="Times New Roman" w:cs="Times New Roman"/>
          </w:rPr>
          <w:t>local trend</w:t>
        </w:r>
      </w:ins>
      <w:r w:rsidR="00032B0B" w:rsidRPr="00AF6A51">
        <w:rPr>
          <w:rFonts w:ascii="Times New Roman" w:hAnsi="Times New Roman" w:cs="Times New Roman"/>
        </w:rPr>
        <w:t xml:space="preserve"> </w:t>
      </w:r>
      <w:r w:rsidR="00C63E8E" w:rsidRPr="00AF6A51">
        <w:rPr>
          <w:rFonts w:ascii="Times New Roman" w:hAnsi="Times New Roman" w:cs="Times New Roman"/>
        </w:rPr>
        <w:t xml:space="preserve">and mean predicted density </w:t>
      </w:r>
      <w:proofErr w:type="spellStart"/>
      <w:r w:rsidR="00C63E8E" w:rsidRPr="00AF6A51">
        <w:rPr>
          <w:rFonts w:ascii="Times New Roman" w:hAnsi="Times New Roman" w:cs="Times New Roman"/>
        </w:rPr>
        <w:t xml:space="preserve">over </w:t>
      </w:r>
      <w:r w:rsidR="005209B4" w:rsidRPr="00AF6A51">
        <w:rPr>
          <w:rFonts w:ascii="Times New Roman" w:hAnsi="Times New Roman" w:cs="Times New Roman"/>
        </w:rPr>
        <w:t>all</w:t>
      </w:r>
      <w:proofErr w:type="spellEnd"/>
      <w:r w:rsidR="005209B4" w:rsidRPr="00AF6A51">
        <w:rPr>
          <w:rFonts w:ascii="Times New Roman" w:hAnsi="Times New Roman" w:cs="Times New Roman"/>
        </w:rPr>
        <w:t xml:space="preserve"> years</w:t>
      </w:r>
      <w:r w:rsidR="00C63E8E" w:rsidRPr="00AF6A51">
        <w:rPr>
          <w:rFonts w:ascii="Times New Roman" w:hAnsi="Times New Roman" w:cs="Times New Roman"/>
        </w:rPr>
        <w:t xml:space="preserve"> to</w:t>
      </w:r>
      <w:r w:rsidR="00032B0B" w:rsidRPr="00AF6A51">
        <w:rPr>
          <w:rFonts w:ascii="Times New Roman" w:hAnsi="Times New Roman" w:cs="Times New Roman"/>
        </w:rPr>
        <w:t xml:space="preserve"> </w:t>
      </w:r>
      <w:r w:rsidR="00C63E8E" w:rsidRPr="00AF6A51">
        <w:rPr>
          <w:rFonts w:ascii="Times New Roman" w:hAnsi="Times New Roman" w:cs="Times New Roman"/>
        </w:rPr>
        <w:t>coarse</w:t>
      </w:r>
      <w:r w:rsidR="00032B0B" w:rsidRPr="00AF6A51">
        <w:rPr>
          <w:rFonts w:ascii="Times New Roman" w:hAnsi="Times New Roman" w:cs="Times New Roman"/>
        </w:rPr>
        <w:t xml:space="preserve">-scale </w:t>
      </w:r>
      <w:r w:rsidR="00C63E8E" w:rsidRPr="00AF6A51">
        <w:rPr>
          <w:rFonts w:ascii="Times New Roman" w:hAnsi="Times New Roman" w:cs="Times New Roman"/>
        </w:rPr>
        <w:t xml:space="preserve">interpretations of: 1) the </w:t>
      </w:r>
      <w:del w:id="988" w:author="Lewis.Barnett" w:date="2020-06-23T15:00:00Z">
        <w:r w:rsidR="00C63E8E" w:rsidRPr="00AF6A51" w:rsidDel="00087449">
          <w:rPr>
            <w:rFonts w:ascii="Times New Roman" w:hAnsi="Times New Roman" w:cs="Times New Roman"/>
          </w:rPr>
          <w:delText>spatial trend</w:delText>
        </w:r>
      </w:del>
      <w:ins w:id="989" w:author="Lewis.Barnett" w:date="2020-06-23T15:00:00Z">
        <w:r w:rsidR="00087449" w:rsidRPr="00AF6A51">
          <w:rPr>
            <w:rFonts w:ascii="Times New Roman" w:hAnsi="Times New Roman" w:cs="Times New Roman"/>
          </w:rPr>
          <w:t>local trend</w:t>
        </w:r>
      </w:ins>
      <w:r w:rsidR="00C63E8E" w:rsidRPr="00AF6A51">
        <w:rPr>
          <w:rFonts w:ascii="Times New Roman" w:hAnsi="Times New Roman" w:cs="Times New Roman"/>
        </w:rPr>
        <w:t xml:space="preserve">, 2) </w:t>
      </w:r>
      <w:r w:rsidR="00032B0B" w:rsidRPr="00AF6A51">
        <w:rPr>
          <w:rFonts w:ascii="Times New Roman" w:hAnsi="Times New Roman" w:cs="Times New Roman"/>
        </w:rPr>
        <w:t xml:space="preserve">regional </w:t>
      </w:r>
      <w:r w:rsidR="00032437" w:rsidRPr="00AF6A51">
        <w:rPr>
          <w:rFonts w:ascii="Times New Roman" w:hAnsi="Times New Roman" w:cs="Times New Roman"/>
        </w:rPr>
        <w:t xml:space="preserve">COGs </w:t>
      </w:r>
      <w:r w:rsidR="00032B0B" w:rsidRPr="00AF6A51">
        <w:rPr>
          <w:rFonts w:ascii="Times New Roman" w:hAnsi="Times New Roman" w:cs="Times New Roman"/>
        </w:rPr>
        <w:t xml:space="preserve">and </w:t>
      </w:r>
      <w:r w:rsidR="00C63E8E" w:rsidRPr="00AF6A51">
        <w:rPr>
          <w:rFonts w:ascii="Times New Roman" w:hAnsi="Times New Roman" w:cs="Times New Roman"/>
        </w:rPr>
        <w:t xml:space="preserve">3) </w:t>
      </w:r>
      <w:proofErr w:type="spellStart"/>
      <w:r w:rsidR="00032B0B" w:rsidRPr="00AF6A51">
        <w:rPr>
          <w:rFonts w:ascii="Times New Roman" w:hAnsi="Times New Roman" w:cs="Times New Roman"/>
        </w:rPr>
        <w:t>coastwide</w:t>
      </w:r>
      <w:proofErr w:type="spellEnd"/>
      <w:r w:rsidR="00032B0B" w:rsidRPr="00AF6A51">
        <w:rPr>
          <w:rFonts w:ascii="Times New Roman" w:hAnsi="Times New Roman" w:cs="Times New Roman"/>
        </w:rPr>
        <w:t xml:space="preserve"> COG calculated from predicted densities</w:t>
      </w:r>
      <w:r w:rsidR="00A62F88" w:rsidRPr="00AF6A51">
        <w:rPr>
          <w:rFonts w:ascii="Times New Roman" w:hAnsi="Times New Roman" w:cs="Times New Roman"/>
        </w:rPr>
        <w:t xml:space="preserve"> </w:t>
      </w:r>
      <m:oMath>
        <m:r>
          <w:ins w:id="990" w:author="Lewis.Barnett" w:date="2020-06-25T19:38:00Z">
            <w:rPr>
              <w:rFonts w:ascii="Cambria Math" w:hAnsi="Cambria Math"/>
            </w:rPr>
            <m:t>y</m:t>
          </w:ins>
        </m:r>
        <m:r>
          <w:del w:id="991" w:author="Lewis.Barnett" w:date="2020-06-25T19:38:00Z">
            <w:rPr>
              <w:rFonts w:ascii="Cambria Math" w:hAnsi="Cambria Math" w:cs="Times New Roman"/>
            </w:rPr>
            <m:t>u</m:t>
          </w:del>
        </m:r>
      </m:oMath>
      <w:r w:rsidR="00A62F88" w:rsidRPr="00AF6A51">
        <w:rPr>
          <w:rFonts w:ascii="Times New Roman" w:eastAsiaTheme="minorEastAsia" w:hAnsi="Times New Roman" w:cs="Times New Roman"/>
        </w:rPr>
        <w:t xml:space="preserve"> for each location </w:t>
      </w:r>
      <w:r w:rsidR="00A62F88" w:rsidRPr="00AF6A51">
        <w:rPr>
          <w:rFonts w:ascii="Times New Roman" w:eastAsiaTheme="minorEastAsia" w:hAnsi="Times New Roman" w:cs="Times New Roman"/>
          <w:i/>
        </w:rPr>
        <w:t xml:space="preserve">s </w:t>
      </w:r>
      <w:r w:rsidR="00A62F88" w:rsidRPr="00AF6A51">
        <w:rPr>
          <w:rFonts w:ascii="Times New Roman" w:eastAsiaTheme="minorEastAsia" w:hAnsi="Times New Roman" w:cs="Times New Roman"/>
        </w:rPr>
        <w:t xml:space="preserve">and time </w:t>
      </w:r>
      <w:r w:rsidR="00A62F88" w:rsidRPr="00AF6A51">
        <w:rPr>
          <w:rFonts w:ascii="Times New Roman" w:eastAsiaTheme="minorEastAsia" w:hAnsi="Times New Roman" w:cs="Times New Roman"/>
          <w:i/>
        </w:rPr>
        <w:t>t</w:t>
      </w:r>
      <w:r w:rsidR="00A62F88" w:rsidRPr="00AF6A51">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COG</m:t>
            </m:r>
          </m:e>
          <m:sub>
            <m:r>
              <w:rPr>
                <w:rFonts w:ascii="Cambria Math" w:hAnsi="Cambria Math" w:cs="Times New Roman"/>
              </w:rPr>
              <m:t>t</m:t>
            </m:r>
          </m:sub>
        </m:sSub>
        <m:r>
          <w:rPr>
            <w:rFonts w:ascii="Cambria Math" w:hAnsi="Cambria Math" w:cs="Times New Roman"/>
          </w:rPr>
          <m:t>=</m:t>
        </m:r>
        <m:f>
          <m:fPr>
            <m:ctrlPr>
              <w:rPr>
                <w:rFonts w:ascii="Cambria Math" w:hAnsi="Cambria Math" w:cs="Times New Roman"/>
                <w:i/>
              </w:rPr>
            </m:ctrlPr>
          </m:fPr>
          <m:num>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ins w:id="992" w:author="Lewis.Barnett" w:date="2020-06-25T19:38:00Z">
                        <w:rPr>
                          <w:rFonts w:ascii="Cambria Math" w:hAnsi="Cambria Math"/>
                        </w:rPr>
                        <m:t>y</m:t>
                      </w:ins>
                    </m:r>
                    <m:r>
                      <w:del w:id="993" w:author="Lewis.Barnett" w:date="2020-06-25T19:38:00Z">
                        <w:rPr>
                          <w:rFonts w:ascii="Cambria Math" w:hAnsi="Cambria Math" w:cs="Times New Roman"/>
                        </w:rPr>
                        <m:t>u</m:t>
                      </w:del>
                    </m:r>
                  </m:e>
                  <m:sub>
                    <m:r>
                      <w:rPr>
                        <w:rFonts w:ascii="Cambria Math" w:hAnsi="Cambria Math" w:cs="Times New Roman"/>
                      </w:rPr>
                      <m:t>s,t</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nary>
          </m:num>
          <m:den>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ins w:id="994" w:author="Lewis.Barnett" w:date="2020-06-25T19:38:00Z">
                        <w:rPr>
                          <w:rFonts w:ascii="Cambria Math" w:hAnsi="Cambria Math"/>
                        </w:rPr>
                        <m:t>y</m:t>
                      </w:ins>
                    </m:r>
                    <m:r>
                      <w:del w:id="995" w:author="Lewis.Barnett" w:date="2020-06-25T19:38:00Z">
                        <w:rPr>
                          <w:rFonts w:ascii="Cambria Math" w:hAnsi="Cambria Math" w:cs="Times New Roman"/>
                        </w:rPr>
                        <m:t>u</m:t>
                      </w:del>
                    </m:r>
                  </m:e>
                  <m:sub>
                    <m:r>
                      <w:rPr>
                        <w:rFonts w:ascii="Cambria Math" w:hAnsi="Cambria Math" w:cs="Times New Roman"/>
                      </w:rPr>
                      <m:t>s,t</m:t>
                    </m:r>
                  </m:sub>
                </m:sSub>
              </m:e>
            </m:nary>
          </m:den>
        </m:f>
      </m:oMath>
      <w:r w:rsidR="00A62F88" w:rsidRPr="00E57C20">
        <w:rPr>
          <w:rFonts w:ascii="Times New Roman" w:eastAsiaTheme="minorEastAsia" w:hAnsi="Times New Roman" w:cs="Times New Roman"/>
        </w:rPr>
        <w:t xml:space="preserve">, where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oMath>
      <w:r w:rsidR="00A62F88" w:rsidRPr="00E57C20">
        <w:rPr>
          <w:rFonts w:ascii="Times New Roman" w:eastAsiaTheme="minorEastAsia" w:hAnsi="Times New Roman" w:cs="Times New Roman"/>
        </w:rPr>
        <w:t xml:space="preserve"> is the </w:t>
      </w:r>
      <w:r w:rsidR="00A62F88" w:rsidRPr="00E57C20">
        <w:rPr>
          <w:rFonts w:ascii="Times New Roman" w:eastAsiaTheme="minorEastAsia" w:hAnsi="Times New Roman" w:cs="Times New Roman"/>
          <w:i/>
        </w:rPr>
        <w:t>y</w:t>
      </w:r>
      <w:r w:rsidR="00A62F88" w:rsidRPr="00AF6A51">
        <w:rPr>
          <w:rFonts w:ascii="Times New Roman" w:eastAsiaTheme="minorEastAsia" w:hAnsi="Times New Roman" w:cs="Times New Roman"/>
        </w:rPr>
        <w:t xml:space="preserve"> coordinate of location </w:t>
      </w:r>
      <w:r w:rsidR="00A62F88" w:rsidRPr="00AF6A51">
        <w:rPr>
          <w:rFonts w:ascii="Times New Roman" w:eastAsiaTheme="minorEastAsia" w:hAnsi="Times New Roman" w:cs="Times New Roman"/>
          <w:i/>
        </w:rPr>
        <w:t>s</w:t>
      </w:r>
      <w:r w:rsidR="00A62F88" w:rsidRPr="00AF6A51">
        <w:rPr>
          <w:rFonts w:ascii="Times New Roman" w:hAnsi="Times New Roman" w:cs="Times New Roman"/>
        </w:rPr>
        <w:t>)</w:t>
      </w:r>
      <w:r w:rsidR="00032B0B" w:rsidRPr="00AF6A51">
        <w:rPr>
          <w:rFonts w:ascii="Times New Roman" w:hAnsi="Times New Roman" w:cs="Times New Roman"/>
        </w:rPr>
        <w:t>.</w:t>
      </w:r>
      <w:r w:rsidR="00D4616B" w:rsidRPr="00AF6A51">
        <w:rPr>
          <w:rFonts w:ascii="Times New Roman" w:hAnsi="Times New Roman" w:cs="Times New Roman"/>
        </w:rPr>
        <w:t xml:space="preserve"> </w:t>
      </w:r>
      <w:ins w:id="996" w:author="Lewis.Barnett" w:date="2020-07-02T12:52:00Z">
        <w:r w:rsidR="00405D00">
          <w:rPr>
            <w:rFonts w:ascii="Times New Roman" w:hAnsi="Times New Roman" w:cs="Times New Roman"/>
          </w:rPr>
          <w:t xml:space="preserve">We use the mean predicted density over </w:t>
        </w:r>
      </w:ins>
      <w:ins w:id="997" w:author="Lewis.Barnett" w:date="2020-07-02T13:34:00Z">
        <w:r w:rsidR="00292122">
          <w:rPr>
            <w:rFonts w:ascii="Times New Roman" w:hAnsi="Times New Roman" w:cs="Times New Roman"/>
          </w:rPr>
          <w:t>time</w:t>
        </w:r>
      </w:ins>
      <w:ins w:id="998" w:author="Lewis.Barnett" w:date="2020-07-02T12:52:00Z">
        <w:r w:rsidR="00405D00">
          <w:rPr>
            <w:rFonts w:ascii="Times New Roman" w:hAnsi="Times New Roman" w:cs="Times New Roman"/>
          </w:rPr>
          <w:t xml:space="preserve"> as </w:t>
        </w:r>
      </w:ins>
      <w:ins w:id="999" w:author="Lewis.Barnett" w:date="2020-07-02T13:35:00Z">
        <w:r w:rsidR="00292122">
          <w:rPr>
            <w:rFonts w:ascii="Times New Roman" w:hAnsi="Times New Roman" w:cs="Times New Roman"/>
          </w:rPr>
          <w:t xml:space="preserve">a </w:t>
        </w:r>
      </w:ins>
      <w:ins w:id="1000" w:author="Lewis.Barnett" w:date="2020-07-02T13:37:00Z">
        <w:r w:rsidR="005408A0">
          <w:rPr>
            <w:rFonts w:ascii="Times New Roman" w:hAnsi="Times New Roman" w:cs="Times New Roman"/>
          </w:rPr>
          <w:t xml:space="preserve">benchmark </w:t>
        </w:r>
        <w:r w:rsidR="005408A0" w:rsidRPr="00292122">
          <w:rPr>
            <w:rFonts w:ascii="Times New Roman" w:hAnsi="Times New Roman" w:cs="Times New Roman"/>
          </w:rPr>
          <w:t xml:space="preserve">for </w:t>
        </w:r>
        <w:r w:rsidR="005408A0">
          <w:rPr>
            <w:rFonts w:ascii="Times New Roman" w:hAnsi="Times New Roman" w:cs="Times New Roman"/>
          </w:rPr>
          <w:t>describing</w:t>
        </w:r>
        <w:r w:rsidR="005408A0" w:rsidRPr="00292122">
          <w:rPr>
            <w:rFonts w:ascii="Times New Roman" w:hAnsi="Times New Roman" w:cs="Times New Roman"/>
          </w:rPr>
          <w:t xml:space="preserve"> how </w:t>
        </w:r>
        <w:r w:rsidR="005408A0">
          <w:rPr>
            <w:rFonts w:ascii="Times New Roman" w:hAnsi="Times New Roman" w:cs="Times New Roman"/>
          </w:rPr>
          <w:t xml:space="preserve">species’ </w:t>
        </w:r>
        <w:r w:rsidR="005408A0" w:rsidRPr="00292122">
          <w:rPr>
            <w:rFonts w:ascii="Times New Roman" w:hAnsi="Times New Roman" w:cs="Times New Roman"/>
          </w:rPr>
          <w:t xml:space="preserve">distributions change </w:t>
        </w:r>
      </w:ins>
      <w:ins w:id="1001" w:author="Lewis.Barnett" w:date="2020-07-02T13:35:00Z">
        <w:r w:rsidR="005408A0">
          <w:rPr>
            <w:rFonts w:ascii="Times New Roman" w:hAnsi="Times New Roman" w:cs="Times New Roman"/>
          </w:rPr>
          <w:t xml:space="preserve">because this can be </w:t>
        </w:r>
      </w:ins>
      <w:ins w:id="1002" w:author="Lewis.Barnett" w:date="2020-07-02T13:36:00Z">
        <w:r w:rsidR="005408A0">
          <w:rPr>
            <w:rFonts w:ascii="Times New Roman" w:hAnsi="Times New Roman" w:cs="Times New Roman"/>
          </w:rPr>
          <w:t xml:space="preserve">interpreted </w:t>
        </w:r>
      </w:ins>
      <w:ins w:id="1003" w:author="Lewis.Barnett" w:date="2020-07-02T13:35:00Z">
        <w:r w:rsidR="00292122" w:rsidRPr="00292122">
          <w:rPr>
            <w:rFonts w:ascii="Times New Roman" w:hAnsi="Times New Roman" w:cs="Times New Roman"/>
          </w:rPr>
          <w:t xml:space="preserve">as </w:t>
        </w:r>
      </w:ins>
      <w:ins w:id="1004" w:author="Lewis.Barnett" w:date="2020-07-02T13:36:00Z">
        <w:r w:rsidR="005408A0">
          <w:rPr>
            <w:rFonts w:ascii="Times New Roman" w:hAnsi="Times New Roman" w:cs="Times New Roman"/>
          </w:rPr>
          <w:t xml:space="preserve">a </w:t>
        </w:r>
      </w:ins>
      <w:ins w:id="1005" w:author="Lewis.Barnett" w:date="2020-07-02T13:35:00Z">
        <w:r w:rsidR="005408A0">
          <w:rPr>
            <w:rFonts w:ascii="Times New Roman" w:hAnsi="Times New Roman" w:cs="Times New Roman"/>
          </w:rPr>
          <w:t>“weight” on the local trend</w:t>
        </w:r>
      </w:ins>
      <w:ins w:id="1006" w:author="Lewis.Barnett" w:date="2020-07-02T13:38:00Z">
        <w:r w:rsidR="005408A0">
          <w:rPr>
            <w:rFonts w:ascii="Times New Roman" w:hAnsi="Times New Roman" w:cs="Times New Roman"/>
          </w:rPr>
          <w:t>,</w:t>
        </w:r>
      </w:ins>
      <w:ins w:id="1007" w:author="Lewis.Barnett" w:date="2020-07-02T13:35:00Z">
        <w:r w:rsidR="005408A0">
          <w:rPr>
            <w:rFonts w:ascii="Times New Roman" w:hAnsi="Times New Roman" w:cs="Times New Roman"/>
          </w:rPr>
          <w:t xml:space="preserve"> where the product of the two defines the </w:t>
        </w:r>
      </w:ins>
      <w:ins w:id="1008" w:author="Lewis.Barnett" w:date="2020-07-02T13:39:00Z">
        <w:r w:rsidR="005408A0">
          <w:rPr>
            <w:rFonts w:ascii="Times New Roman" w:hAnsi="Times New Roman" w:cs="Times New Roman"/>
          </w:rPr>
          <w:t xml:space="preserve">absolute </w:t>
        </w:r>
      </w:ins>
      <w:ins w:id="1009" w:author="Lewis.Barnett" w:date="2020-07-02T13:35:00Z">
        <w:r w:rsidR="005408A0">
          <w:rPr>
            <w:rFonts w:ascii="Times New Roman" w:hAnsi="Times New Roman" w:cs="Times New Roman"/>
          </w:rPr>
          <w:t xml:space="preserve">magnitude of the change in density </w:t>
        </w:r>
      </w:ins>
      <w:ins w:id="1010" w:author="Lewis.Barnett" w:date="2020-07-02T13:40:00Z">
        <w:r w:rsidR="005408A0">
          <w:rPr>
            <w:rFonts w:ascii="Times New Roman" w:hAnsi="Times New Roman" w:cs="Times New Roman"/>
          </w:rPr>
          <w:t>over time.</w:t>
        </w:r>
      </w:ins>
    </w:p>
    <w:p w14:paraId="43D39E36" w14:textId="2A23A44D" w:rsidR="002D6DFC" w:rsidRPr="00E57C20" w:rsidRDefault="00D4616B">
      <w:pPr>
        <w:pStyle w:val="Bibliography"/>
        <w:spacing w:after="120"/>
        <w:ind w:left="0" w:firstLine="720"/>
        <w:rPr>
          <w:rFonts w:ascii="Times New Roman" w:hAnsi="Times New Roman" w:cs="Times New Roman"/>
        </w:rPr>
        <w:pPrChange w:id="1011" w:author="Lewis.Barnett" w:date="2020-07-01T16:38:00Z">
          <w:pPr>
            <w:pStyle w:val="Bibliography"/>
            <w:spacing w:after="120"/>
            <w:ind w:left="0" w:firstLine="0"/>
          </w:pPr>
        </w:pPrChange>
      </w:pPr>
      <w:del w:id="1012" w:author="Lewis.Barnett" w:date="2020-07-01T16:38:00Z">
        <w:r w:rsidRPr="00AF6A51" w:rsidDel="005A551D">
          <w:rPr>
            <w:rFonts w:ascii="Times New Roman" w:hAnsi="Times New Roman" w:cs="Times New Roman"/>
          </w:rPr>
          <w:delText>Furthermore, w</w:delText>
        </w:r>
      </w:del>
      <w:ins w:id="1013" w:author="Lewis.Barnett" w:date="2020-07-01T16:38:00Z">
        <w:r w:rsidR="005A551D">
          <w:rPr>
            <w:rFonts w:ascii="Times New Roman" w:hAnsi="Times New Roman" w:cs="Times New Roman"/>
          </w:rPr>
          <w:t>W</w:t>
        </w:r>
      </w:ins>
      <w:r w:rsidRPr="00AF6A51">
        <w:rPr>
          <w:rFonts w:ascii="Times New Roman" w:hAnsi="Times New Roman" w:cs="Times New Roman"/>
        </w:rPr>
        <w:t>e evaluate</w:t>
      </w:r>
      <w:r w:rsidR="0007109D" w:rsidRPr="00AF6A51">
        <w:rPr>
          <w:rFonts w:ascii="Times New Roman" w:hAnsi="Times New Roman" w:cs="Times New Roman"/>
        </w:rPr>
        <w:t>d</w:t>
      </w:r>
      <w:r w:rsidRPr="00AF6A51">
        <w:rPr>
          <w:rFonts w:ascii="Times New Roman" w:hAnsi="Times New Roman" w:cs="Times New Roman"/>
        </w:rPr>
        <w:t xml:space="preserve"> whether </w:t>
      </w:r>
      <w:del w:id="1014" w:author="Lewis.Barnett" w:date="2020-06-27T16:53:00Z">
        <w:r w:rsidRPr="00AF6A51" w:rsidDel="00C25EE2">
          <w:rPr>
            <w:rFonts w:ascii="Times New Roman" w:hAnsi="Times New Roman" w:cs="Times New Roman"/>
          </w:rPr>
          <w:delText>s</w:delText>
        </w:r>
        <w:r w:rsidR="00306407" w:rsidRPr="00AF6A51" w:rsidDel="00C25EE2">
          <w:rPr>
            <w:rFonts w:ascii="Times New Roman" w:hAnsi="Times New Roman" w:cs="Times New Roman"/>
          </w:rPr>
          <w:delText>patial-</w:delText>
        </w:r>
        <w:r w:rsidR="0089470C" w:rsidRPr="00AF6A51" w:rsidDel="00C25EE2">
          <w:rPr>
            <w:rFonts w:ascii="Times New Roman" w:hAnsi="Times New Roman" w:cs="Times New Roman"/>
          </w:rPr>
          <w:delText>trend</w:delText>
        </w:r>
      </w:del>
      <w:ins w:id="1015" w:author="Lewis.Barnett" w:date="2020-06-27T16:53:00Z">
        <w:r w:rsidR="00C25EE2" w:rsidRPr="00AF6A51">
          <w:rPr>
            <w:rFonts w:ascii="Times New Roman" w:hAnsi="Times New Roman" w:cs="Times New Roman"/>
          </w:rPr>
          <w:t>local trend</w:t>
        </w:r>
      </w:ins>
      <w:r w:rsidR="0089470C" w:rsidRPr="00AF6A51">
        <w:rPr>
          <w:rFonts w:ascii="Times New Roman" w:hAnsi="Times New Roman" w:cs="Times New Roman"/>
        </w:rPr>
        <w:t xml:space="preserve"> estimates from our model can be used to identify discrete areas of change</w:t>
      </w:r>
      <w:r w:rsidRPr="00AF6A51">
        <w:rPr>
          <w:rFonts w:ascii="Times New Roman" w:hAnsi="Times New Roman" w:cs="Times New Roman"/>
        </w:rPr>
        <w:t xml:space="preserve"> that may reflect stock structure</w:t>
      </w:r>
      <w:r w:rsidR="0089470C" w:rsidRPr="00AF6A51">
        <w:rPr>
          <w:rFonts w:ascii="Times New Roman" w:hAnsi="Times New Roman" w:cs="Times New Roman"/>
        </w:rPr>
        <w:t>. One approach</w:t>
      </w:r>
      <w:ins w:id="1016" w:author="Lewis.Barnett" w:date="2020-07-02T10:40:00Z">
        <w:r w:rsidR="002834BD">
          <w:rPr>
            <w:rFonts w:ascii="Times New Roman" w:hAnsi="Times New Roman" w:cs="Times New Roman"/>
          </w:rPr>
          <w:t xml:space="preserve"> among many possible options</w:t>
        </w:r>
      </w:ins>
      <w:r w:rsidR="0089470C" w:rsidRPr="00AF6A51">
        <w:rPr>
          <w:rFonts w:ascii="Times New Roman" w:hAnsi="Times New Roman" w:cs="Times New Roman"/>
        </w:rPr>
        <w:t xml:space="preserve"> for doing this is to apply post-hoc cluster analyses to model outputs or covariates; for our </w:t>
      </w:r>
      <w:proofErr w:type="spellStart"/>
      <w:r w:rsidR="0089470C" w:rsidRPr="00AF6A51">
        <w:rPr>
          <w:rFonts w:ascii="Times New Roman" w:hAnsi="Times New Roman" w:cs="Times New Roman"/>
        </w:rPr>
        <w:t>groundfish</w:t>
      </w:r>
      <w:proofErr w:type="spellEnd"/>
      <w:r w:rsidR="0089470C" w:rsidRPr="00AF6A51">
        <w:rPr>
          <w:rFonts w:ascii="Times New Roman" w:hAnsi="Times New Roman" w:cs="Times New Roman"/>
        </w:rPr>
        <w:t xml:space="preserve"> application, we </w:t>
      </w:r>
      <w:r w:rsidR="00E14054" w:rsidRPr="00AF6A51">
        <w:rPr>
          <w:rFonts w:ascii="Times New Roman" w:hAnsi="Times New Roman" w:cs="Times New Roman"/>
        </w:rPr>
        <w:t xml:space="preserve">used the partitioning around </w:t>
      </w:r>
      <w:proofErr w:type="spellStart"/>
      <w:r w:rsidR="00E14054" w:rsidRPr="00AF6A51">
        <w:rPr>
          <w:rFonts w:ascii="Times New Roman" w:hAnsi="Times New Roman" w:cs="Times New Roman"/>
        </w:rPr>
        <w:t>medo</w:t>
      </w:r>
      <w:r w:rsidR="0007109D" w:rsidRPr="00AF6A51">
        <w:rPr>
          <w:rFonts w:ascii="Times New Roman" w:hAnsi="Times New Roman" w:cs="Times New Roman"/>
        </w:rPr>
        <w:t>i</w:t>
      </w:r>
      <w:r w:rsidR="00E14054" w:rsidRPr="00AF6A51">
        <w:rPr>
          <w:rFonts w:ascii="Times New Roman" w:hAnsi="Times New Roman" w:cs="Times New Roman"/>
        </w:rPr>
        <w:t>ds</w:t>
      </w:r>
      <w:proofErr w:type="spellEnd"/>
      <w:r w:rsidR="00E14054" w:rsidRPr="00AF6A51">
        <w:rPr>
          <w:rFonts w:ascii="Times New Roman" w:hAnsi="Times New Roman" w:cs="Times New Roman"/>
        </w:rPr>
        <w:t xml:space="preserve"> </w:t>
      </w:r>
      <w:r w:rsidR="005B0DAC" w:rsidRPr="00AF6A51">
        <w:rPr>
          <w:rFonts w:ascii="Times New Roman" w:hAnsi="Times New Roman" w:cs="Times New Roman"/>
        </w:rPr>
        <w:t xml:space="preserve">(PAM) </w:t>
      </w:r>
      <w:r w:rsidR="00E14054" w:rsidRPr="00AF6A51">
        <w:rPr>
          <w:rFonts w:ascii="Times New Roman" w:hAnsi="Times New Roman" w:cs="Times New Roman"/>
        </w:rPr>
        <w:t>algorithm</w:t>
      </w:r>
      <w:r w:rsidR="008D64D9" w:rsidRPr="00AF6A51">
        <w:rPr>
          <w:rFonts w:ascii="Times New Roman" w:hAnsi="Times New Roman" w:cs="Times New Roman"/>
        </w:rPr>
        <w:t xml:space="preserve"> with estimation of the number of clusters</w:t>
      </w:r>
      <w:r w:rsidR="00106AF8" w:rsidRPr="00AF6A51">
        <w:rPr>
          <w:rFonts w:ascii="Times New Roman" w:hAnsi="Times New Roman" w:cs="Times New Roman"/>
        </w:rPr>
        <w:t xml:space="preserve"> </w:t>
      </w:r>
      <w:ins w:id="1017" w:author="Lewis.Barnett" w:date="2020-07-02T12:07:00Z">
        <w:r w:rsidR="00FF2FC3">
          <w:rPr>
            <w:rFonts w:ascii="Times New Roman" w:hAnsi="Times New Roman" w:cs="Times New Roman"/>
          </w:rPr>
          <w:t xml:space="preserve">to demonstrate a possible framework for boundary detection to be used with other system </w:t>
        </w:r>
      </w:ins>
      <w:ins w:id="1018" w:author="Lewis.Barnett" w:date="2020-07-02T12:08:00Z">
        <w:r w:rsidR="00FF2FC3">
          <w:rPr>
            <w:rFonts w:ascii="Times New Roman" w:hAnsi="Times New Roman" w:cs="Times New Roman"/>
          </w:rPr>
          <w:t>information</w:t>
        </w:r>
      </w:ins>
      <w:ins w:id="1019" w:author="Lewis.Barnett" w:date="2020-07-02T12:07:00Z">
        <w:r w:rsidR="00FF2FC3">
          <w:rPr>
            <w:rFonts w:ascii="Times New Roman" w:hAnsi="Times New Roman" w:cs="Times New Roman"/>
          </w:rPr>
          <w:t xml:space="preserve"> </w:t>
        </w:r>
      </w:ins>
      <w:ins w:id="1020" w:author="Lewis.Barnett" w:date="2020-07-02T12:08:00Z">
        <w:r w:rsidR="00FF2FC3">
          <w:rPr>
            <w:rFonts w:ascii="Times New Roman" w:hAnsi="Times New Roman" w:cs="Times New Roman"/>
          </w:rPr>
          <w:t xml:space="preserve">to </w:t>
        </w:r>
      </w:ins>
      <w:ins w:id="1021" w:author="Lewis.Barnett" w:date="2020-07-02T12:09:00Z">
        <w:r w:rsidR="00FF2FC3">
          <w:rPr>
            <w:rFonts w:ascii="Times New Roman" w:hAnsi="Times New Roman" w:cs="Times New Roman"/>
          </w:rPr>
          <w:t xml:space="preserve">define appropriate spatial scales for summarizing monitoring data </w:t>
        </w:r>
      </w:ins>
      <w:r w:rsidR="00106AF8" w:rsidRPr="00E57C20">
        <w:rPr>
          <w:rFonts w:ascii="Times New Roman" w:hAnsi="Times New Roman" w:cs="Times New Roman"/>
        </w:rPr>
        <w:fldChar w:fldCharType="begin"/>
      </w:r>
      <w:ins w:id="1022" w:author="Lewis Barnett" w:date="2020-06-16T14:27:00Z">
        <w:r w:rsidR="003C0549" w:rsidRPr="00AF6A51">
          <w:rPr>
            <w:rFonts w:ascii="Times New Roman" w:hAnsi="Times New Roman" w:cs="Times New Roman"/>
          </w:rPr>
          <w:instrText xml:space="preserve"> ADDIN ZOTERO_ITEM CSL_CITATION {"citationID":"U07T8sB7","properties":{"formattedCitation":"(implemented with R packages \\uc0\\u8220{}fpc\\uc0\\u8221{} and \\uc0\\u8220{}cluster\\uc0\\u8221{}, Hennig 2019, Maechler et al. 2019)","plainCitation":"(implemented with R packages “fpc” and “cluster”, Hennig 2019, Maechler et al. 2019)","noteIndex":0},"citationItems":[{"id":15917,"uris":["http://zotero.org/users/6342351/items/PQBPKU66"],"uri":["http://zotero.org/users/6342351/items/PQBPKU66"],"itemData":{"id":15917,"type":"book","title":"fpc: Flexible Procedures for Clustering","URL":"https://CRAN.R-project.org/package=fpc","version":"R package version 2.2-1","author":[{"family":"Hennig","given":"Christian"}],"issued":{"date-parts":[["2019"]]}},"prefix":"implemented with R packages “fpc” and “cluster”, "},{"id":15901,"uris":["http://zotero.org/users/6342351/items/DSVQUM5V"],"uri":["http://zotero.org/users/6342351/items/DSVQUM5V"],"itemData":{"id":15901,"type":"book","title":"cluster: Cluster Analysis Basics and Extensions","version":"R package version 2.1.0","author":[{"family":"Maechler","given":"M"},{"family":"Rousseeuw","given":"P"},{"family":"Struyf","given":"A"},{"family":"Hubert","given":"M"},{"family":"Hornik","given":"K"}],"issued":{"date-parts":[["2019"]]}}}],"schema":"https://github.com/citation-style-language/schema/raw/master/csl-citation.json"} </w:instrText>
        </w:r>
      </w:ins>
      <w:del w:id="1023" w:author="Lewis Barnett" w:date="2020-06-16T14:27:00Z">
        <w:r w:rsidR="00106AF8" w:rsidRPr="00AF6A51" w:rsidDel="003C0549">
          <w:rPr>
            <w:rFonts w:ascii="Times New Roman" w:hAnsi="Times New Roman" w:cs="Times New Roman"/>
          </w:rPr>
          <w:delInstrText xml:space="preserve"> ADDIN ZOTERO_ITEM CSL_CITATION {"citationID":"U07T8sB7","properties":{"formattedCitation":"(implemented with R packages \\uc0\\u8220{}fpc\\uc0\\u8221{} and \\uc0\\u8220{}cluster\\uc0\\u8221{}, Hennig 2019, Maechler et al. 2019)","plainCitation":"(implemented with R packages “fpc” and “cluster”, Hennig 2019, Maechler et al. 2019)","noteIndex":0},"citationItems":[{"id":15917,"uris":["http://zotero.org/users/local/BQs8dIsK/items/PQBPKU66"],"uri":["http://zotero.org/users/local/BQs8dIsK/items/PQBPKU66"],"itemData":{"id":15917,"type":"book","title":"fpc: Flexible Procedures for Clustering","version":"R package version 2.2-1","URL":"https://CRAN.R-project.org/package=fpc","author":[{"family":"Hennig","given":"Christian"}],"issued":{"date-parts":[["2019"]]}},"prefix":"implemented with R packages “fpc” and “cluster”, "},{"id":15901,"uris":["http://zotero.org/users/local/BQs8dIsK/items/DSVQUM5V"],"uri":["http://zotero.org/users/local/BQs8dIsK/items/DSVQUM5V"],"itemData":{"id":15901,"type":"book","title":"cluster: Cluster Analysis Basics and Extensions","version":"R package version 2.1.0","author":[{"family":"Maechler","given":"M"},{"family":"Rousseeuw","given":"P"},{"family":"Struyf","given":"A"},{"family":"Hubert","given":"M"},{"family":"Hornik","given":"K"}],"issued":{"date-parts":[["2019"]]}}}],"schema":"https://github.com/citation-style-language/schema/raw/master/csl-citation.json"} </w:delInstrText>
        </w:r>
      </w:del>
      <w:r w:rsidR="00106AF8" w:rsidRPr="00E57C20">
        <w:rPr>
          <w:rFonts w:ascii="Times New Roman" w:hAnsi="Times New Roman" w:cs="Times New Roman"/>
        </w:rPr>
        <w:fldChar w:fldCharType="separate"/>
      </w:r>
      <w:r w:rsidR="00A01347" w:rsidRPr="00A01347">
        <w:rPr>
          <w:rFonts w:ascii="Times New Roman" w:hAnsi="Times New Roman" w:cs="Times New Roman"/>
        </w:rPr>
        <w:t>(implemented with R packages “</w:t>
      </w:r>
      <w:proofErr w:type="spellStart"/>
      <w:r w:rsidR="00A01347" w:rsidRPr="00A01347">
        <w:rPr>
          <w:rFonts w:ascii="Times New Roman" w:hAnsi="Times New Roman" w:cs="Times New Roman"/>
        </w:rPr>
        <w:t>fpc</w:t>
      </w:r>
      <w:proofErr w:type="spellEnd"/>
      <w:r w:rsidR="00A01347" w:rsidRPr="00A01347">
        <w:rPr>
          <w:rFonts w:ascii="Times New Roman" w:hAnsi="Times New Roman" w:cs="Times New Roman"/>
        </w:rPr>
        <w:t xml:space="preserve">” and “cluster”, </w:t>
      </w:r>
      <w:proofErr w:type="spellStart"/>
      <w:r w:rsidR="00A01347" w:rsidRPr="00A01347">
        <w:rPr>
          <w:rFonts w:ascii="Times New Roman" w:hAnsi="Times New Roman" w:cs="Times New Roman"/>
        </w:rPr>
        <w:t>Hennig</w:t>
      </w:r>
      <w:proofErr w:type="spellEnd"/>
      <w:r w:rsidR="00A01347" w:rsidRPr="00A01347">
        <w:rPr>
          <w:rFonts w:ascii="Times New Roman" w:hAnsi="Times New Roman" w:cs="Times New Roman"/>
        </w:rPr>
        <w:t xml:space="preserve"> 2019, </w:t>
      </w:r>
      <w:proofErr w:type="spellStart"/>
      <w:r w:rsidR="00A01347" w:rsidRPr="00A01347">
        <w:rPr>
          <w:rFonts w:ascii="Times New Roman" w:hAnsi="Times New Roman" w:cs="Times New Roman"/>
        </w:rPr>
        <w:t>Maechler</w:t>
      </w:r>
      <w:proofErr w:type="spellEnd"/>
      <w:r w:rsidR="00A01347" w:rsidRPr="00A01347">
        <w:rPr>
          <w:rFonts w:ascii="Times New Roman" w:hAnsi="Times New Roman" w:cs="Times New Roman"/>
        </w:rPr>
        <w:t xml:space="preserve"> et al. 2019)</w:t>
      </w:r>
      <w:r w:rsidR="00106AF8" w:rsidRPr="00E57C20">
        <w:rPr>
          <w:rFonts w:ascii="Times New Roman" w:hAnsi="Times New Roman" w:cs="Times New Roman"/>
        </w:rPr>
        <w:fldChar w:fldCharType="end"/>
      </w:r>
      <w:r w:rsidR="0089470C" w:rsidRPr="00E57C20">
        <w:rPr>
          <w:rFonts w:ascii="Times New Roman" w:hAnsi="Times New Roman" w:cs="Times New Roman"/>
        </w:rPr>
        <w:t xml:space="preserve">. </w:t>
      </w:r>
      <w:r w:rsidR="006B08B7" w:rsidRPr="00E57C20">
        <w:rPr>
          <w:rFonts w:ascii="Times New Roman" w:hAnsi="Times New Roman" w:cs="Times New Roman"/>
        </w:rPr>
        <w:t xml:space="preserve">PAM is a robust clustering algorithm that minimizes the sum of </w:t>
      </w:r>
      <w:r w:rsidR="002463AD" w:rsidRPr="00AF6A51">
        <w:rPr>
          <w:rFonts w:ascii="Times New Roman" w:hAnsi="Times New Roman" w:cs="Times New Roman"/>
        </w:rPr>
        <w:t xml:space="preserve">Euclidean </w:t>
      </w:r>
      <w:r w:rsidR="006B08B7" w:rsidRPr="00AF6A51">
        <w:rPr>
          <w:rFonts w:ascii="Times New Roman" w:hAnsi="Times New Roman" w:cs="Times New Roman"/>
        </w:rPr>
        <w:t>dissimilarities</w:t>
      </w:r>
      <w:r w:rsidR="002463AD" w:rsidRPr="00AF6A51">
        <w:rPr>
          <w:rFonts w:ascii="Times New Roman" w:hAnsi="Times New Roman" w:cs="Times New Roman"/>
        </w:rPr>
        <w:t xml:space="preserve"> (root of sum-of-squares of differences</w:t>
      </w:r>
      <w:r w:rsidR="00A12419" w:rsidRPr="00AF6A51">
        <w:rPr>
          <w:rFonts w:ascii="Times New Roman" w:hAnsi="Times New Roman" w:cs="Times New Roman"/>
        </w:rPr>
        <w:t>) between observations and cluster values</w:t>
      </w:r>
      <w:r w:rsidR="001E0AAE" w:rsidRPr="00AF6A51">
        <w:rPr>
          <w:rFonts w:ascii="Times New Roman" w:hAnsi="Times New Roman" w:cs="Times New Roman"/>
        </w:rPr>
        <w:t xml:space="preserve"> </w:t>
      </w:r>
      <w:r w:rsidR="001E0AAE" w:rsidRPr="00E57C20">
        <w:rPr>
          <w:rFonts w:ascii="Times New Roman" w:hAnsi="Times New Roman" w:cs="Times New Roman"/>
        </w:rPr>
        <w:fldChar w:fldCharType="begin"/>
      </w:r>
      <w:ins w:id="1024" w:author="Lewis.Barnett" w:date="2020-07-02T14:56:00Z">
        <w:r w:rsidR="004F7407">
          <w:rPr>
            <w:rFonts w:ascii="Times New Roman" w:hAnsi="Times New Roman" w:cs="Times New Roman"/>
          </w:rPr>
          <w:instrText xml:space="preserve"> ADDIN ZOTERO_ITEM CSL_CITATION {"citationID":"rSYoH2fs","properties":{"formattedCitation":"(Reynolds et al. 2006, Kaufman and Rousseeuw 2009)","plainCitation":"(Reynolds et al. 2006, Kaufman and Rousseeuw 2009)","noteIndex":0},"citationItems":[{"id":15903,"uris":["http://zotero.org/users/6342351/items/UDRN744I"],"uri":["http://zotero.org/users/6342351/items/UDRN744I"],"itemData":{"id":15903,"type":"article-journal","abstract":"Previous research has resulted in a number of different algorithms for rule discovery. Two approaches discussed here, the Fall-rules_ algorithm and multi-objective metaheuristics, both result in the production of a large number of partial classiﬁcation rules, or Fnuggets_, for describing different subsets of the records in the class of interest. This paper describes the application of a number of different clustering algorithms to these rules, in order to identify similar rules and to better understand the data.","container-title":"Journal of Mathematical Modelling and Algorithms","DOI":"10.1007/s10852-005-9022-1","ISSN":"1570-1166, 1572-9214","issue":"4","journalAbbreviation":"J Math Model Algor","language":"en","page":"475-504","source":"DOI.org (Crossref)","title":"Clustering Rules: A Comparison of Partitioning and Hierarchical Clustering Algorithms","title-short":"Clustering Rules","URL":"http://link.springer.com/10.1007/s10852-005-9022-1","volume":"5","author":[{"family":"Reynolds","given":"A. P."},{"family":"Richards","given":"G."},{"family":"Iglesia","given":"B.","non-dropping-particle":"de la"},{"family":"Rayward-Smith","given":"V. J."}],"accessed":{"date-parts":[["2019",12,30]]},"issued":{"date-parts":[["2006",12]]}}},{"id":15916,"uris":["http://zotero.org/users/6342351/items/ZMY5T2SJ"],"uri":["http://zotero.org/users/6342351/items/ZMY5T2SJ"],"itemData":{"id":15916,"type":"book","ISBN":"0-470-31748-5","publisher":"John Wiley &amp; Sons","title":"Finding groups in data: an introduction to cluster analysis","volume":"344","author":[{"family":"Kaufman","given":"Leonard"},{"family":"Rousseeuw","given":"Peter J."}],"issued":{"date-parts":[["2009"]]}}}],"schema":"https://github.com/citation-style-language/schema/raw/master/csl-citation.json"} </w:instrText>
        </w:r>
      </w:ins>
      <w:ins w:id="1025" w:author="Lewis Barnett" w:date="2020-06-16T14:27:00Z">
        <w:del w:id="1026" w:author="Lewis.Barnett" w:date="2020-07-02T14:56:00Z">
          <w:r w:rsidR="003C0549" w:rsidRPr="00AF6A51" w:rsidDel="004F7407">
            <w:rPr>
              <w:rFonts w:ascii="Times New Roman" w:hAnsi="Times New Roman" w:cs="Times New Roman"/>
            </w:rPr>
            <w:delInstrText xml:space="preserve"> ADDIN ZOTERO_ITEM CSL_CITATION {"citationID":"rSYoH2fs","properties":{"formattedCitation":"(Reynolds et al. 2006, Kaufman and Rousseeuw 2009)","plainCitation":"(Reynolds et al. 2006, Kaufman and Rousseeuw 2009)","noteIndex":0},"citationItems":[{"id":15903,"uris":["http://zotero.org/users/6342351/items/UDRN744I"],"uri":["http://zotero.org/users/6342351/items/UDRN744I"],"itemData":{"id":15903,"type":"article-journal","abstract":"Previous research has resulted in a number of different algorithms for rule discovery. Two approaches discussed here, the Fall-rules_ algorithm and multi-objective metaheuristics, both result in the production of a large number of partial classiﬁcation rules, or Fnuggets_, for describing different subsets of the records in the class of interest. This paper describes the application of a number of different clustering algorithms to these rules, in order to identify similar rules and to better understand the data.","container-title":"Journal of Mathematical Modelling and Algorithms","DOI":"10.1007/s10852-005-9022-1","ISSN":"1570-1166, 1572-9214","issue":"4","journalAbbreviation":"J Math Model Algor","language":"en","page":"475-504","source":"DOI.org (Crossref)","title":"Clustering Rules: A Comparison of Partitioning and Hierarchical Clustering Algorithms","title-short":"Clustering Rules","volume":"5","author":[{"family":"Reynolds","given":"A. P."},{"family":"Richards","given":"G."},{"family":"Iglesia","given":"B.","non-dropping-particle":"de la"},{"family":"Rayward-Smith","given":"V. J."}],"issued":{"date-parts":[["2006",12]]}}},{"id":15916,"uris":["http://zotero.org/users/6342351/items/ZMY5T2SJ"],"uri":["http://zotero.org/users/6342351/items/ZMY5T2SJ"],"itemData":{"id":15916,"type":"book","ISBN":"0-470-31748-5","publisher":"John Wiley &amp; Sons","title":"Finding groups in data: an introduction to cluster analysis","volume":"344","author":[{"family":"Kaufman","given":"Leonard"},{"family":"Rousseeuw","given":"Peter J."}],"issued":{"date-parts":[["2009"]]}}}],"schema":"https://github.com/citation-style-language/schema/raw/master/csl-citation.json"} </w:delInstrText>
          </w:r>
        </w:del>
      </w:ins>
      <w:del w:id="1027" w:author="Lewis.Barnett" w:date="2020-07-02T14:56:00Z">
        <w:r w:rsidR="00106AF8" w:rsidRPr="00AF6A51" w:rsidDel="004F7407">
          <w:rPr>
            <w:rFonts w:ascii="Times New Roman" w:hAnsi="Times New Roman" w:cs="Times New Roman"/>
          </w:rPr>
          <w:delInstrText xml:space="preserve"> ADDIN ZOTERO_ITEM CSL_CITATION {"citationID":"rSYoH2fs","properties":{"formattedCitation":"(Reynolds et al. 2006, Kaufman and Rousseeuw 2009)","plainCitation":"(Reynolds et al. 2006, Kaufman and Rousseeuw 2009)","noteIndex":0},"citationItems":[{"id":15903,"uris":["http://zotero.org/users/local/BQs8dIsK/items/UDRN744I"],"uri":["http://zotero.org/users/local/BQs8dIsK/items/UDRN744I"],"itemData":{"id":15903,"type":"article-journal","title":"Clustering Rules: A Comparison of Partitioning and Hierarchical Clustering Algorithms","container-title":"Journal of Mathematical Modelling and Algorithms","page":"475-504","volume":"5","issue":"4","source":"DOI.org (Crossref)","abstract":"Previous research has resulted in a number of different algorithms for rule discovery. Two approaches discussed here, the Fall-rules_ algorithm and multi-objective metaheuristics, both result in the production of a large number of partial classiﬁcation rules, or Fnuggets_, for describing different subsets of the records in the class of interest. This paper describes the application of a number of different clustering algorithms to these rules, in order to identify similar rules and to better understand the data.","DOI":"10.1007/s10852-005-9022-1","ISSN":"1570-1166, 1572-9214","title-short":"Clustering Rules","journalAbbreviation":"J Math Model Algor","language":"en","author":[{"family":"Reynolds","given":"A. P."},{"family":"Richards","given":"G."},{"family":"Iglesia","given":"B.","non-dropping-particle":"de la"},{"family":"Rayward-Smith","given":"V. J."}],"issued":{"date-parts":[["2006",12]]}}},{"id":15916,"uris":["http://zotero.org/users/local/BQs8dIsK/items/ZMY5T2SJ"],"uri":["http://zotero.org/users/local/BQs8dIsK/items/ZMY5T2SJ"],"itemData":{"id":15916,"type":"book","title":"Finding groups in data: an introduction to cluster analysis","publisher":"John Wiley &amp; Sons","volume":"344","ISBN":"0-470-31748-5","author":[{"family":"Kaufman","given":"Leonard"},{"family":"Rousseeuw","given":"Peter J."}],"issued":{"date-parts":[["2009"]]}}}],"schema":"https://github.com/citation-style-language/schema/raw/master/csl-citation.json"} </w:delInstrText>
        </w:r>
      </w:del>
      <w:r w:rsidR="001E0AAE" w:rsidRPr="00E57C20">
        <w:rPr>
          <w:rFonts w:ascii="Times New Roman" w:hAnsi="Times New Roman" w:cs="Times New Roman"/>
        </w:rPr>
        <w:fldChar w:fldCharType="separate"/>
      </w:r>
      <w:r w:rsidR="00A01347" w:rsidRPr="00A01347">
        <w:rPr>
          <w:rFonts w:ascii="Times New Roman" w:hAnsi="Times New Roman" w:cs="Times New Roman"/>
        </w:rPr>
        <w:t xml:space="preserve">(Reynolds et al. 2006, Kaufman and </w:t>
      </w:r>
      <w:proofErr w:type="spellStart"/>
      <w:r w:rsidR="00A01347" w:rsidRPr="00A01347">
        <w:rPr>
          <w:rFonts w:ascii="Times New Roman" w:hAnsi="Times New Roman" w:cs="Times New Roman"/>
        </w:rPr>
        <w:t>Rousseeuw</w:t>
      </w:r>
      <w:proofErr w:type="spellEnd"/>
      <w:r w:rsidR="00A01347" w:rsidRPr="00A01347">
        <w:rPr>
          <w:rFonts w:ascii="Times New Roman" w:hAnsi="Times New Roman" w:cs="Times New Roman"/>
        </w:rPr>
        <w:t xml:space="preserve"> 2009)</w:t>
      </w:r>
      <w:r w:rsidR="001E0AAE" w:rsidRPr="00E57C20">
        <w:rPr>
          <w:rFonts w:ascii="Times New Roman" w:hAnsi="Times New Roman" w:cs="Times New Roman"/>
        </w:rPr>
        <w:fldChar w:fldCharType="end"/>
      </w:r>
      <w:r w:rsidR="006B08B7" w:rsidRPr="00E57C20">
        <w:rPr>
          <w:rFonts w:ascii="Times New Roman" w:hAnsi="Times New Roman" w:cs="Times New Roman"/>
        </w:rPr>
        <w:t xml:space="preserve">. </w:t>
      </w:r>
      <w:r w:rsidR="005B0DAC" w:rsidRPr="00E57C20">
        <w:rPr>
          <w:rFonts w:ascii="Times New Roman" w:hAnsi="Times New Roman" w:cs="Times New Roman"/>
        </w:rPr>
        <w:t>We used l</w:t>
      </w:r>
      <w:r w:rsidR="0089470C" w:rsidRPr="00E57C20">
        <w:rPr>
          <w:rFonts w:ascii="Times New Roman" w:hAnsi="Times New Roman" w:cs="Times New Roman"/>
        </w:rPr>
        <w:t xml:space="preserve">atitude and the predicted </w:t>
      </w:r>
      <w:del w:id="1028" w:author="Lewis.Barnett" w:date="2020-06-23T15:00:00Z">
        <w:r w:rsidR="0089470C" w:rsidRPr="00AF6A51" w:rsidDel="00087449">
          <w:rPr>
            <w:rFonts w:ascii="Times New Roman" w:hAnsi="Times New Roman" w:cs="Times New Roman"/>
          </w:rPr>
          <w:delText>spatial trend</w:delText>
        </w:r>
      </w:del>
      <w:ins w:id="1029" w:author="Lewis.Barnett" w:date="2020-06-23T15:00:00Z">
        <w:r w:rsidR="00087449" w:rsidRPr="00AF6A51">
          <w:rPr>
            <w:rFonts w:ascii="Times New Roman" w:hAnsi="Times New Roman" w:cs="Times New Roman"/>
          </w:rPr>
          <w:t>local trend</w:t>
        </w:r>
      </w:ins>
      <w:r w:rsidR="0089470C" w:rsidRPr="00AF6A51">
        <w:rPr>
          <w:rFonts w:ascii="Times New Roman" w:hAnsi="Times New Roman" w:cs="Times New Roman"/>
        </w:rPr>
        <w:t xml:space="preserve">s as clustering variables </w:t>
      </w:r>
      <w:r w:rsidR="00E14054" w:rsidRPr="00AF6A51">
        <w:rPr>
          <w:rFonts w:ascii="Times New Roman" w:hAnsi="Times New Roman" w:cs="Times New Roman"/>
        </w:rPr>
        <w:t>given that the majority of the contrast in dynamics along the U</w:t>
      </w:r>
      <w:r w:rsidR="00234BE8" w:rsidRPr="00AF6A51">
        <w:rPr>
          <w:rFonts w:ascii="Times New Roman" w:hAnsi="Times New Roman" w:cs="Times New Roman"/>
        </w:rPr>
        <w:t>S</w:t>
      </w:r>
      <w:r w:rsidR="00E14054" w:rsidRPr="00AF6A51">
        <w:rPr>
          <w:rFonts w:ascii="Times New Roman" w:hAnsi="Times New Roman" w:cs="Times New Roman"/>
        </w:rPr>
        <w:t xml:space="preserve"> </w:t>
      </w:r>
      <w:del w:id="1030" w:author="Lewis.Barnett" w:date="2020-07-02T14:33:00Z">
        <w:r w:rsidR="00860B19" w:rsidRPr="00AF6A51" w:rsidDel="003C4531">
          <w:rPr>
            <w:rFonts w:ascii="Times New Roman" w:hAnsi="Times New Roman" w:cs="Times New Roman"/>
          </w:rPr>
          <w:delText>W</w:delText>
        </w:r>
        <w:r w:rsidR="00E14054" w:rsidRPr="00AF6A51" w:rsidDel="003C4531">
          <w:rPr>
            <w:rFonts w:ascii="Times New Roman" w:hAnsi="Times New Roman" w:cs="Times New Roman"/>
          </w:rPr>
          <w:delText xml:space="preserve">est </w:delText>
        </w:r>
        <w:r w:rsidR="00860B19" w:rsidRPr="00AF6A51" w:rsidDel="003C4531">
          <w:rPr>
            <w:rFonts w:ascii="Times New Roman" w:hAnsi="Times New Roman" w:cs="Times New Roman"/>
          </w:rPr>
          <w:delText>C</w:delText>
        </w:r>
        <w:r w:rsidR="00E14054" w:rsidRPr="00AF6A51" w:rsidDel="003C4531">
          <w:rPr>
            <w:rFonts w:ascii="Times New Roman" w:hAnsi="Times New Roman" w:cs="Times New Roman"/>
          </w:rPr>
          <w:delText>oast</w:delText>
        </w:r>
      </w:del>
      <w:ins w:id="1031" w:author="Lewis.Barnett" w:date="2020-07-02T14:35:00Z">
        <w:r w:rsidR="003C4531">
          <w:rPr>
            <w:rFonts w:ascii="Times New Roman" w:hAnsi="Times New Roman" w:cs="Times New Roman"/>
          </w:rPr>
          <w:t>w</w:t>
        </w:r>
      </w:ins>
      <w:ins w:id="1032" w:author="Lewis.Barnett" w:date="2020-07-02T14:33:00Z">
        <w:r w:rsidR="003C4531">
          <w:rPr>
            <w:rFonts w:ascii="Times New Roman" w:hAnsi="Times New Roman" w:cs="Times New Roman"/>
          </w:rPr>
          <w:t>est coast</w:t>
        </w:r>
      </w:ins>
      <w:r w:rsidR="00E14054" w:rsidRPr="00AF6A51">
        <w:rPr>
          <w:rFonts w:ascii="Times New Roman" w:hAnsi="Times New Roman" w:cs="Times New Roman"/>
        </w:rPr>
        <w:t xml:space="preserve"> is in the latitudinal direction. </w:t>
      </w:r>
      <w:r w:rsidR="00373951" w:rsidRPr="00AF6A51">
        <w:rPr>
          <w:rFonts w:ascii="Times New Roman" w:hAnsi="Times New Roman" w:cs="Times New Roman"/>
        </w:rPr>
        <w:t>For other applications, additional</w:t>
      </w:r>
      <w:r w:rsidR="00E14054" w:rsidRPr="00AF6A51">
        <w:rPr>
          <w:rFonts w:ascii="Times New Roman" w:hAnsi="Times New Roman" w:cs="Times New Roman"/>
        </w:rPr>
        <w:t xml:space="preserve"> metrics could also be included in clustering including </w:t>
      </w:r>
      <w:r w:rsidR="00186508" w:rsidRPr="00AF6A51">
        <w:rPr>
          <w:rFonts w:ascii="Times New Roman" w:hAnsi="Times New Roman" w:cs="Times New Roman"/>
        </w:rPr>
        <w:t xml:space="preserve">longitude, </w:t>
      </w:r>
      <w:r w:rsidR="00E14054" w:rsidRPr="00AF6A51">
        <w:rPr>
          <w:rFonts w:ascii="Times New Roman" w:hAnsi="Times New Roman" w:cs="Times New Roman"/>
        </w:rPr>
        <w:t xml:space="preserve">habitat </w:t>
      </w:r>
      <w:r w:rsidR="00E14054" w:rsidRPr="00AF6A51">
        <w:rPr>
          <w:rFonts w:ascii="Times New Roman" w:hAnsi="Times New Roman" w:cs="Times New Roman"/>
        </w:rPr>
        <w:lastRenderedPageBreak/>
        <w:t xml:space="preserve">features, </w:t>
      </w:r>
      <w:r w:rsidR="00186508" w:rsidRPr="00AF6A51">
        <w:rPr>
          <w:rFonts w:ascii="Times New Roman" w:hAnsi="Times New Roman" w:cs="Times New Roman"/>
        </w:rPr>
        <w:t>environmental covariates, or hum</w:t>
      </w:r>
      <w:r w:rsidR="00E81ACF" w:rsidRPr="00AF6A51">
        <w:rPr>
          <w:rFonts w:ascii="Times New Roman" w:hAnsi="Times New Roman" w:cs="Times New Roman"/>
        </w:rPr>
        <w:t xml:space="preserve">an impacts such as </w:t>
      </w:r>
      <w:r w:rsidR="0089470C" w:rsidRPr="00AF6A51">
        <w:rPr>
          <w:rFonts w:ascii="Times New Roman" w:hAnsi="Times New Roman" w:cs="Times New Roman"/>
        </w:rPr>
        <w:t xml:space="preserve">fisheries </w:t>
      </w:r>
      <w:r w:rsidR="00E81ACF" w:rsidRPr="00AF6A51">
        <w:rPr>
          <w:rFonts w:ascii="Times New Roman" w:hAnsi="Times New Roman" w:cs="Times New Roman"/>
        </w:rPr>
        <w:t>removals.</w:t>
      </w:r>
      <w:r w:rsidR="009534B5" w:rsidRPr="00AF6A51">
        <w:rPr>
          <w:rFonts w:ascii="Times New Roman" w:hAnsi="Times New Roman" w:cs="Times New Roman"/>
        </w:rPr>
        <w:t xml:space="preserve"> We chose the number of clusters </w:t>
      </w:r>
      <w:r w:rsidR="008D2423" w:rsidRPr="00AF6A51">
        <w:rPr>
          <w:rFonts w:ascii="Times New Roman" w:hAnsi="Times New Roman" w:cs="Times New Roman"/>
        </w:rPr>
        <w:t xml:space="preserve">(constrained between </w:t>
      </w:r>
      <w:del w:id="1033" w:author="Lewis.Barnett" w:date="2020-07-01T16:38:00Z">
        <w:r w:rsidR="008D2423" w:rsidRPr="00AF6A51" w:rsidDel="005A551D">
          <w:rPr>
            <w:rFonts w:ascii="Times New Roman" w:hAnsi="Times New Roman" w:cs="Times New Roman"/>
          </w:rPr>
          <w:delText xml:space="preserve">2 </w:delText>
        </w:r>
      </w:del>
      <w:ins w:id="1034" w:author="Lewis.Barnett" w:date="2020-07-01T16:38:00Z">
        <w:r w:rsidR="005A551D">
          <w:rPr>
            <w:rFonts w:ascii="Times New Roman" w:hAnsi="Times New Roman" w:cs="Times New Roman"/>
          </w:rPr>
          <w:t>1</w:t>
        </w:r>
        <w:r w:rsidR="005A551D" w:rsidRPr="00AF6A51">
          <w:rPr>
            <w:rFonts w:ascii="Times New Roman" w:hAnsi="Times New Roman" w:cs="Times New Roman"/>
          </w:rPr>
          <w:t xml:space="preserve"> </w:t>
        </w:r>
      </w:ins>
      <w:r w:rsidR="008D2423" w:rsidRPr="00AF6A51">
        <w:rPr>
          <w:rFonts w:ascii="Times New Roman" w:hAnsi="Times New Roman" w:cs="Times New Roman"/>
        </w:rPr>
        <w:t xml:space="preserve">and 10) </w:t>
      </w:r>
      <w:r w:rsidR="00DE4D0D" w:rsidRPr="00AF6A51">
        <w:rPr>
          <w:rFonts w:ascii="Times New Roman" w:hAnsi="Times New Roman" w:cs="Times New Roman"/>
        </w:rPr>
        <w:t xml:space="preserve">that </w:t>
      </w:r>
      <w:r w:rsidR="00E95A46" w:rsidRPr="00AF6A51">
        <w:rPr>
          <w:rFonts w:ascii="Times New Roman" w:hAnsi="Times New Roman" w:cs="Times New Roman"/>
        </w:rPr>
        <w:t>maximized</w:t>
      </w:r>
      <w:r w:rsidR="00DE4D0D" w:rsidRPr="00AF6A51">
        <w:rPr>
          <w:rFonts w:ascii="Times New Roman" w:hAnsi="Times New Roman" w:cs="Times New Roman"/>
        </w:rPr>
        <w:t xml:space="preserve"> the average silhouette width</w:t>
      </w:r>
      <w:r w:rsidR="00E95A46" w:rsidRPr="00AF6A51">
        <w:rPr>
          <w:rFonts w:ascii="Times New Roman" w:hAnsi="Times New Roman" w:cs="Times New Roman"/>
        </w:rPr>
        <w:t xml:space="preserve"> across all predictions for a given species </w:t>
      </w:r>
      <w:r w:rsidR="00E95A46" w:rsidRPr="00E57C20">
        <w:rPr>
          <w:rFonts w:ascii="Times New Roman" w:hAnsi="Times New Roman" w:cs="Times New Roman"/>
        </w:rPr>
        <w:fldChar w:fldCharType="begin"/>
      </w:r>
      <w:ins w:id="1035" w:author="Lewis Barnett" w:date="2020-06-16T14:27:00Z">
        <w:r w:rsidR="003C0549" w:rsidRPr="00AF6A51">
          <w:rPr>
            <w:rFonts w:ascii="Times New Roman" w:hAnsi="Times New Roman" w:cs="Times New Roman"/>
          </w:rPr>
          <w:instrText xml:space="preserve"> ADDIN ZOTERO_ITEM CSL_CITATION {"citationID":"SWFlJSy2","properties":{"formattedCitation":"(Kaufman and Rousseeuw 2009)","plainCitation":"(Kaufman and Rousseeuw 2009)","noteIndex":0},"citationItems":[{"id":15916,"uris":["http://zotero.org/users/6342351/items/ZMY5T2SJ"],"uri":["http://zotero.org/users/6342351/items/ZMY5T2SJ"],"itemData":{"id":15916,"type":"book","ISBN":"0-470-31748-5","publisher":"John Wiley &amp; Sons","title":"Finding groups in data: an introduction to cluster analysis","volume":"344","author":[{"family":"Kaufman","given":"Leonard"},{"family":"Rousseeuw","given":"Peter J."}],"issued":{"date-parts":[["2009"]]}}}],"schema":"https://github.com/citation-style-language/schema/raw/master/csl-citation.json"} </w:instrText>
        </w:r>
      </w:ins>
      <w:del w:id="1036" w:author="Lewis Barnett" w:date="2020-06-16T14:27:00Z">
        <w:r w:rsidR="00E95A46" w:rsidRPr="00AF6A51" w:rsidDel="003C0549">
          <w:rPr>
            <w:rFonts w:ascii="Times New Roman" w:hAnsi="Times New Roman" w:cs="Times New Roman"/>
          </w:rPr>
          <w:delInstrText xml:space="preserve"> ADDIN ZOTERO_ITEM CSL_CITATION {"citationID":"SWFlJSy2","properties":{"formattedCitation":"(Kaufman and Rousseeuw 2009)","plainCitation":"(Kaufman and Rousseeuw 2009)","noteIndex":0},"citationItems":[{"id":15916,"uris":["http://zotero.org/users/local/BQs8dIsK/items/ZMY5T2SJ"],"uri":["http://zotero.org/users/local/BQs8dIsK/items/ZMY5T2SJ"],"itemData":{"id":15916,"type":"book","title":"Finding groups in data: an introduction to cluster analysis","publisher":"John Wiley &amp; Sons","volume":"344","ISBN":"0-470-31748-5","author":[{"family":"Kaufman","given":"Leonard"},{"family":"Rousseeuw","given":"Peter J."}],"issued":{"date-parts":[["2009"]]}}}],"schema":"https://github.com/citation-style-language/schema/raw/master/csl-citation.json"} </w:delInstrText>
        </w:r>
      </w:del>
      <w:r w:rsidR="00E95A46" w:rsidRPr="00E57C20">
        <w:rPr>
          <w:rFonts w:ascii="Times New Roman" w:hAnsi="Times New Roman" w:cs="Times New Roman"/>
        </w:rPr>
        <w:fldChar w:fldCharType="separate"/>
      </w:r>
      <w:r w:rsidR="00A01347" w:rsidRPr="00A01347">
        <w:rPr>
          <w:rFonts w:ascii="Times New Roman" w:hAnsi="Times New Roman" w:cs="Times New Roman"/>
        </w:rPr>
        <w:t xml:space="preserve">(Kaufman and </w:t>
      </w:r>
      <w:proofErr w:type="spellStart"/>
      <w:r w:rsidR="00A01347" w:rsidRPr="00A01347">
        <w:rPr>
          <w:rFonts w:ascii="Times New Roman" w:hAnsi="Times New Roman" w:cs="Times New Roman"/>
        </w:rPr>
        <w:t>Rousseeuw</w:t>
      </w:r>
      <w:proofErr w:type="spellEnd"/>
      <w:r w:rsidR="00A01347" w:rsidRPr="00A01347">
        <w:rPr>
          <w:rFonts w:ascii="Times New Roman" w:hAnsi="Times New Roman" w:cs="Times New Roman"/>
        </w:rPr>
        <w:t xml:space="preserve"> 2009)</w:t>
      </w:r>
      <w:r w:rsidR="00E95A46" w:rsidRPr="00E57C20">
        <w:rPr>
          <w:rFonts w:ascii="Times New Roman" w:hAnsi="Times New Roman" w:cs="Times New Roman"/>
        </w:rPr>
        <w:fldChar w:fldCharType="end"/>
      </w:r>
      <w:r w:rsidR="00DE4D0D" w:rsidRPr="00E57C20">
        <w:rPr>
          <w:rFonts w:ascii="Times New Roman" w:hAnsi="Times New Roman" w:cs="Times New Roman"/>
        </w:rPr>
        <w:t>.</w:t>
      </w:r>
      <w:ins w:id="1037" w:author="Lewis.Barnett" w:date="2020-06-25T18:55:00Z">
        <w:r w:rsidR="00C047E1" w:rsidRPr="00C2183A">
          <w:rPr>
            <w:rFonts w:ascii="Times New Roman" w:eastAsia="Times New Roman" w:hAnsi="Times New Roman" w:cs="Times New Roman"/>
          </w:rPr>
          <w:t xml:space="preserve"> </w:t>
        </w:r>
        <w:r w:rsidR="00C047E1" w:rsidRPr="00C2183A">
          <w:rPr>
            <w:rFonts w:ascii="Times New Roman" w:hAnsi="Times New Roman" w:cs="Times New Roman"/>
          </w:rPr>
          <w:t>Code and data necessary to replicate all above analyses are included in the repository for this project (</w:t>
        </w:r>
        <w:r w:rsidR="00C047E1" w:rsidRPr="00B175AD">
          <w:rPr>
            <w:rFonts w:ascii="Times New Roman" w:hAnsi="Times New Roman" w:cs="Times New Roman"/>
          </w:rPr>
          <w:fldChar w:fldCharType="begin"/>
        </w:r>
        <w:r w:rsidR="00C047E1" w:rsidRPr="00C2183A">
          <w:rPr>
            <w:rFonts w:ascii="Times New Roman" w:hAnsi="Times New Roman" w:cs="Times New Roman"/>
          </w:rPr>
          <w:instrText xml:space="preserve"> HYPERLINK "https://github.com/fate-spatialindicators/spatial-trend" </w:instrText>
        </w:r>
        <w:r w:rsidR="00C047E1" w:rsidRPr="00B175AD">
          <w:rPr>
            <w:rFonts w:ascii="Times New Roman" w:hAnsi="Times New Roman" w:cs="Times New Roman"/>
          </w:rPr>
          <w:fldChar w:fldCharType="separate"/>
        </w:r>
        <w:r w:rsidR="00C047E1" w:rsidRPr="00C2183A">
          <w:rPr>
            <w:rStyle w:val="Hyperlink"/>
            <w:rFonts w:ascii="Times New Roman" w:hAnsi="Times New Roman" w:cs="Times New Roman"/>
          </w:rPr>
          <w:t>https://github.com/fate-spatialindicators/spatial-trend</w:t>
        </w:r>
        <w:r w:rsidR="00C047E1" w:rsidRPr="00B175AD">
          <w:rPr>
            <w:rFonts w:ascii="Times New Roman" w:hAnsi="Times New Roman" w:cs="Times New Roman"/>
          </w:rPr>
          <w:fldChar w:fldCharType="end"/>
        </w:r>
        <w:r w:rsidR="00C047E1" w:rsidRPr="00C2183A">
          <w:rPr>
            <w:rFonts w:ascii="Times New Roman" w:hAnsi="Times New Roman" w:cs="Times New Roman"/>
          </w:rPr>
          <w:t>).</w:t>
        </w:r>
      </w:ins>
    </w:p>
    <w:p w14:paraId="2E55AA28" w14:textId="77777777" w:rsidR="00C86EB2" w:rsidRPr="00FD7147" w:rsidRDefault="00C86EB2" w:rsidP="00D26510">
      <w:pPr>
        <w:spacing w:after="120" w:line="480" w:lineRule="auto"/>
        <w:rPr>
          <w:b/>
          <w:lang w:val="en-US"/>
        </w:rPr>
      </w:pPr>
    </w:p>
    <w:p w14:paraId="24CE921F" w14:textId="226596C4" w:rsidR="00454BC9" w:rsidRPr="00FD7147" w:rsidRDefault="00454BC9" w:rsidP="00D26510">
      <w:pPr>
        <w:spacing w:after="120" w:line="480" w:lineRule="auto"/>
        <w:rPr>
          <w:b/>
          <w:lang w:val="en-US"/>
        </w:rPr>
      </w:pPr>
      <w:r w:rsidRPr="00FD7147">
        <w:rPr>
          <w:b/>
          <w:lang w:val="en-US"/>
        </w:rPr>
        <w:t>Results</w:t>
      </w:r>
    </w:p>
    <w:p w14:paraId="23C86FED" w14:textId="77777777" w:rsidR="00454BC9" w:rsidRPr="00FD7147" w:rsidRDefault="00454BC9" w:rsidP="00D26510">
      <w:pPr>
        <w:spacing w:after="120" w:line="480" w:lineRule="auto"/>
        <w:rPr>
          <w:i/>
          <w:lang w:val="en-US"/>
        </w:rPr>
      </w:pPr>
      <w:r w:rsidRPr="00FD7147">
        <w:rPr>
          <w:i/>
          <w:lang w:val="en-US"/>
        </w:rPr>
        <w:t>Simulation testing</w:t>
      </w:r>
    </w:p>
    <w:p w14:paraId="0B7B6907" w14:textId="33BF8F45" w:rsidR="00454BC9" w:rsidRPr="00FD7147" w:rsidRDefault="001F7F7D" w:rsidP="00D26510">
      <w:pPr>
        <w:spacing w:after="120" w:line="480" w:lineRule="auto"/>
        <w:rPr>
          <w:lang w:val="en-US"/>
        </w:rPr>
      </w:pPr>
      <w:r w:rsidRPr="00FD7147">
        <w:rPr>
          <w:lang w:val="en-US"/>
        </w:rPr>
        <w:t>Results from our simulation indicated that</w:t>
      </w:r>
      <w:r w:rsidR="00D234E0" w:rsidRPr="00FD7147">
        <w:rPr>
          <w:lang w:val="en-US"/>
        </w:rPr>
        <w:t>,</w:t>
      </w:r>
      <w:r w:rsidRPr="00FD7147">
        <w:rPr>
          <w:lang w:val="en-US"/>
        </w:rPr>
        <w:t xml:space="preserve"> as expected, both observation error variation and spatiotemporal variation degraded our ability to estimate the true </w:t>
      </w:r>
      <w:del w:id="1038" w:author="Lewis.Barnett" w:date="2020-06-23T15:00:00Z">
        <w:r w:rsidRPr="00FD7147" w:rsidDel="00087449">
          <w:rPr>
            <w:lang w:val="en-US"/>
          </w:rPr>
          <w:delText>spatial trend</w:delText>
        </w:r>
      </w:del>
      <w:ins w:id="1039" w:author="Lewis.Barnett" w:date="2020-06-23T15:00:00Z">
        <w:r w:rsidR="00087449" w:rsidRPr="00FD7147">
          <w:rPr>
            <w:lang w:val="en-US"/>
          </w:rPr>
          <w:t>local trend</w:t>
        </w:r>
      </w:ins>
      <w:r w:rsidRPr="00FD7147">
        <w:rPr>
          <w:lang w:val="en-US"/>
        </w:rPr>
        <w:t xml:space="preserve"> (Fig. </w:t>
      </w:r>
      <w:r w:rsidR="00246658" w:rsidRPr="00FD7147">
        <w:rPr>
          <w:lang w:val="en-US"/>
        </w:rPr>
        <w:t>3</w:t>
      </w:r>
      <w:r w:rsidRPr="00FD7147">
        <w:rPr>
          <w:lang w:val="en-US"/>
        </w:rPr>
        <w:t xml:space="preserve">). When both variance parameters </w:t>
      </w:r>
      <w:del w:id="1040" w:author="Sean Anderson" w:date="2020-06-30T15:24:00Z">
        <w:r w:rsidRPr="00FD7147" w:rsidDel="00B32181">
          <w:rPr>
            <w:lang w:val="en-US"/>
          </w:rPr>
          <w:delText xml:space="preserve">are </w:delText>
        </w:r>
      </w:del>
      <w:ins w:id="1041" w:author="Sean Anderson" w:date="2020-06-30T15:24:00Z">
        <w:r w:rsidR="00B32181">
          <w:rPr>
            <w:lang w:val="en-US"/>
          </w:rPr>
          <w:t>were</w:t>
        </w:r>
        <w:r w:rsidR="00B32181" w:rsidRPr="00FD7147">
          <w:rPr>
            <w:lang w:val="en-US"/>
          </w:rPr>
          <w:t xml:space="preserve"> </w:t>
        </w:r>
      </w:ins>
      <w:r w:rsidRPr="00FD7147">
        <w:rPr>
          <w:lang w:val="en-US"/>
        </w:rPr>
        <w:t xml:space="preserve">small, estimates </w:t>
      </w:r>
      <w:del w:id="1042" w:author="Sean Anderson" w:date="2020-06-30T15:24:00Z">
        <w:r w:rsidRPr="00FD7147" w:rsidDel="00B32181">
          <w:rPr>
            <w:lang w:val="en-US"/>
          </w:rPr>
          <w:delText xml:space="preserve">are </w:delText>
        </w:r>
      </w:del>
      <w:ins w:id="1043" w:author="Sean Anderson" w:date="2020-06-30T15:24:00Z">
        <w:r w:rsidR="00B32181">
          <w:rPr>
            <w:lang w:val="en-US"/>
          </w:rPr>
          <w:t>were</w:t>
        </w:r>
        <w:r w:rsidR="00B32181" w:rsidRPr="00FD7147">
          <w:rPr>
            <w:lang w:val="en-US"/>
          </w:rPr>
          <w:t xml:space="preserve"> </w:t>
        </w:r>
      </w:ins>
      <w:r w:rsidRPr="00FD7147">
        <w:rPr>
          <w:lang w:val="en-US"/>
        </w:rPr>
        <w:t>precisely estimated and unbiased</w:t>
      </w:r>
      <w:r w:rsidR="00F613C1" w:rsidRPr="00FD7147">
        <w:rPr>
          <w:lang w:val="en-US"/>
        </w:rPr>
        <w:t>;</w:t>
      </w:r>
      <w:r w:rsidRPr="00FD7147">
        <w:rPr>
          <w:lang w:val="en-US"/>
        </w:rPr>
        <w:t xml:space="preserve"> however</w:t>
      </w:r>
      <w:r w:rsidR="00F613C1" w:rsidRPr="00FD7147">
        <w:rPr>
          <w:lang w:val="en-US"/>
        </w:rPr>
        <w:t>,</w:t>
      </w:r>
      <w:r w:rsidRPr="00FD7147">
        <w:rPr>
          <w:lang w:val="en-US"/>
        </w:rPr>
        <w:t xml:space="preserve"> large values of either </w:t>
      </w:r>
      <w:del w:id="1044" w:author="Sean Anderson" w:date="2020-06-30T15:24:00Z">
        <w:r w:rsidRPr="00FD7147" w:rsidDel="00B32181">
          <w:rPr>
            <w:lang w:val="en-US"/>
          </w:rPr>
          <w:delText xml:space="preserve">can </w:delText>
        </w:r>
      </w:del>
      <w:r w:rsidR="007D0BC4" w:rsidRPr="00FD7147">
        <w:rPr>
          <w:lang w:val="en-US"/>
        </w:rPr>
        <w:t>limit</w:t>
      </w:r>
      <w:ins w:id="1045" w:author="Sean Anderson" w:date="2020-06-30T15:24:00Z">
        <w:r w:rsidR="00B32181">
          <w:rPr>
            <w:lang w:val="en-US"/>
          </w:rPr>
          <w:t>ed</w:t>
        </w:r>
      </w:ins>
      <w:r w:rsidR="007D0BC4" w:rsidRPr="00FD7147">
        <w:rPr>
          <w:lang w:val="en-US"/>
        </w:rPr>
        <w:t xml:space="preserve"> </w:t>
      </w:r>
      <w:r w:rsidRPr="00FD7147">
        <w:rPr>
          <w:lang w:val="en-US"/>
        </w:rPr>
        <w:t xml:space="preserve">the ability to recover the trend (Fig. </w:t>
      </w:r>
      <w:r w:rsidR="00246658" w:rsidRPr="00FD7147">
        <w:rPr>
          <w:lang w:val="en-US"/>
        </w:rPr>
        <w:t>3</w:t>
      </w:r>
      <w:r w:rsidRPr="00FD7147">
        <w:rPr>
          <w:lang w:val="en-US"/>
        </w:rPr>
        <w:t xml:space="preserve">). </w:t>
      </w:r>
      <w:ins w:id="1046" w:author="Lewis.Barnett" w:date="2020-06-25T19:46:00Z">
        <w:r w:rsidR="00096F4A" w:rsidRPr="00FD7147">
          <w:rPr>
            <w:lang w:val="en-US"/>
          </w:rPr>
          <w:t>Results of further sensitivity analysis were also as expected</w:t>
        </w:r>
      </w:ins>
      <w:ins w:id="1047" w:author="Lewis.Barnett" w:date="2020-06-25T19:55:00Z">
        <w:r w:rsidR="00FA2C87" w:rsidRPr="00FD7147">
          <w:rPr>
            <w:lang w:val="en-US"/>
          </w:rPr>
          <w:t xml:space="preserve"> (Fig. S2)</w:t>
        </w:r>
      </w:ins>
      <w:ins w:id="1048" w:author="Lewis.Barnett" w:date="2020-06-25T19:46:00Z">
        <w:r w:rsidR="00096F4A" w:rsidRPr="00FD7147">
          <w:rPr>
            <w:lang w:val="en-US"/>
          </w:rPr>
          <w:t>, with spatia</w:t>
        </w:r>
      </w:ins>
      <w:ins w:id="1049" w:author="Lewis.Barnett" w:date="2020-06-25T19:47:00Z">
        <w:r w:rsidR="00096F4A" w:rsidRPr="00FD7147">
          <w:rPr>
            <w:lang w:val="en-US"/>
          </w:rPr>
          <w:t>l variation having no effect</w:t>
        </w:r>
      </w:ins>
      <w:ins w:id="1050" w:author="Lewis.Barnett" w:date="2020-06-25T19:53:00Z">
        <w:r w:rsidR="00D53C0B" w:rsidRPr="00FD7147">
          <w:rPr>
            <w:lang w:val="en-US"/>
          </w:rPr>
          <w:t xml:space="preserve"> on local trend estimates</w:t>
        </w:r>
      </w:ins>
      <w:ins w:id="1051" w:author="Lewis.Barnett" w:date="2020-06-25T19:51:00Z">
        <w:r w:rsidR="00D53C0B" w:rsidRPr="00FD7147">
          <w:rPr>
            <w:lang w:val="en-US"/>
          </w:rPr>
          <w:t xml:space="preserve">, while </w:t>
        </w:r>
      </w:ins>
      <w:ins w:id="1052" w:author="Lewis.Barnett" w:date="2020-06-25T19:53:00Z">
        <w:r w:rsidR="00D53C0B" w:rsidRPr="00FD7147">
          <w:rPr>
            <w:lang w:val="en-US"/>
          </w:rPr>
          <w:t xml:space="preserve">estimates of the local trend were </w:t>
        </w:r>
      </w:ins>
      <w:ins w:id="1053" w:author="Lewis.Barnett" w:date="2020-06-25T19:54:00Z">
        <w:r w:rsidR="00D53C0B" w:rsidRPr="00FD7147">
          <w:rPr>
            <w:lang w:val="en-US"/>
          </w:rPr>
          <w:t xml:space="preserve">only poor when </w:t>
        </w:r>
      </w:ins>
      <w:ins w:id="1054" w:author="Lewis.Barnett" w:date="2020-06-25T19:52:00Z">
        <w:r w:rsidR="00D53C0B" w:rsidRPr="00FD7147">
          <w:rPr>
            <w:lang w:val="en-US"/>
          </w:rPr>
          <w:t>the variation</w:t>
        </w:r>
      </w:ins>
      <w:ins w:id="1055" w:author="Lewis.Barnett" w:date="2020-06-25T19:51:00Z">
        <w:r w:rsidR="00D53C0B" w:rsidRPr="00FD7147">
          <w:rPr>
            <w:lang w:val="en-US"/>
          </w:rPr>
          <w:t xml:space="preserve"> of the local trend </w:t>
        </w:r>
      </w:ins>
      <w:ins w:id="1056" w:author="Lewis.Barnett" w:date="2020-06-25T19:52:00Z">
        <w:r w:rsidR="00D53C0B" w:rsidRPr="00FD7147">
          <w:rPr>
            <w:lang w:val="en-US"/>
          </w:rPr>
          <w:t xml:space="preserve">field </w:t>
        </w:r>
      </w:ins>
      <w:ins w:id="1057" w:author="Lewis.Barnett" w:date="2020-06-25T19:54:00Z">
        <w:r w:rsidR="00D53C0B" w:rsidRPr="00FD7147">
          <w:rPr>
            <w:lang w:val="en-US"/>
          </w:rPr>
          <w:t>was extremely low (i.e., the signal was barely present</w:t>
        </w:r>
      </w:ins>
      <w:ins w:id="1058" w:author="Lewis.Barnett" w:date="2020-06-27T16:28:00Z">
        <w:r w:rsidR="00D711E2" w:rsidRPr="00FD7147">
          <w:rPr>
            <w:lang w:val="en-US"/>
          </w:rPr>
          <w:t xml:space="preserve"> and obscured by variation in other </w:t>
        </w:r>
      </w:ins>
      <w:ins w:id="1059" w:author="Lewis.Barnett" w:date="2020-06-27T16:29:00Z">
        <w:r w:rsidR="00D711E2" w:rsidRPr="00FD7147">
          <w:rPr>
            <w:lang w:val="en-US"/>
          </w:rPr>
          <w:t>components</w:t>
        </w:r>
      </w:ins>
      <w:ins w:id="1060" w:author="Lewis.Barnett" w:date="2020-06-25T19:59:00Z">
        <w:r w:rsidR="00FA2C87" w:rsidRPr="00FD7147">
          <w:rPr>
            <w:lang w:val="en-US"/>
          </w:rPr>
          <w:t>, causing low correlation between estimated and true local trend</w:t>
        </w:r>
      </w:ins>
      <w:ins w:id="1061" w:author="Sean Anderson" w:date="2020-06-30T15:24:00Z">
        <w:r w:rsidR="00B32181">
          <w:rPr>
            <w:lang w:val="en-US"/>
          </w:rPr>
          <w:t>s</w:t>
        </w:r>
      </w:ins>
      <w:ins w:id="1062" w:author="Lewis.Barnett" w:date="2020-06-25T19:58:00Z">
        <w:r w:rsidR="00FA2C87" w:rsidRPr="00FD7147">
          <w:rPr>
            <w:lang w:val="en-US"/>
          </w:rPr>
          <w:t>; Fig. S2f</w:t>
        </w:r>
      </w:ins>
      <w:ins w:id="1063" w:author="Lewis.Barnett" w:date="2020-06-25T19:54:00Z">
        <w:r w:rsidR="00D53C0B" w:rsidRPr="00FD7147">
          <w:rPr>
            <w:lang w:val="en-US"/>
          </w:rPr>
          <w:t>)</w:t>
        </w:r>
      </w:ins>
      <w:ins w:id="1064" w:author="Lewis.Barnett" w:date="2020-06-25T19:47:00Z">
        <w:r w:rsidR="005A551D">
          <w:rPr>
            <w:lang w:val="en-US"/>
          </w:rPr>
          <w:t xml:space="preserve">. </w:t>
        </w:r>
      </w:ins>
      <w:del w:id="1065" w:author="Lewis.Barnett" w:date="2020-07-01T16:40:00Z">
        <w:r w:rsidRPr="00FD7147" w:rsidDel="005A551D">
          <w:rPr>
            <w:lang w:val="en-US"/>
          </w:rPr>
          <w:delText xml:space="preserve">The performance of these models is also conditional on additional parameters </w:delText>
        </w:r>
        <w:r w:rsidR="0054003B" w:rsidRPr="00FD7147" w:rsidDel="005A551D">
          <w:rPr>
            <w:lang w:val="en-US"/>
          </w:rPr>
          <w:delText xml:space="preserve">and structure </w:delText>
        </w:r>
        <w:r w:rsidRPr="00FD7147" w:rsidDel="005A551D">
          <w:rPr>
            <w:lang w:val="en-US"/>
          </w:rPr>
          <w:delText>not included in our sensitivity analysis (</w:delText>
        </w:r>
        <w:r w:rsidR="0089470C" w:rsidRPr="00FD7147" w:rsidDel="005A551D">
          <w:rPr>
            <w:lang w:val="en-US"/>
          </w:rPr>
          <w:delText>e.g.</w:delText>
        </w:r>
        <w:r w:rsidR="00F613C1" w:rsidRPr="00FD7147" w:rsidDel="005A551D">
          <w:rPr>
            <w:lang w:val="en-US"/>
          </w:rPr>
          <w:delText>,</w:delText>
        </w:r>
        <w:r w:rsidR="0089470C" w:rsidRPr="00FD7147" w:rsidDel="005A551D">
          <w:rPr>
            <w:lang w:val="en-US"/>
          </w:rPr>
          <w:delText xml:space="preserve"> </w:delText>
        </w:r>
        <w:r w:rsidRPr="00FD7147" w:rsidDel="005A551D">
          <w:rPr>
            <w:lang w:val="en-US"/>
          </w:rPr>
          <w:delText>spatial decay</w:delText>
        </w:r>
      </w:del>
      <w:del w:id="1066" w:author="Lewis.Barnett" w:date="2020-06-25T19:45:00Z">
        <w:r w:rsidRPr="00FD7147" w:rsidDel="00096F4A">
          <w:rPr>
            <w:lang w:val="en-US"/>
          </w:rPr>
          <w:delText xml:space="preserve"> and </w:delText>
        </w:r>
        <w:r w:rsidR="00FE293C" w:rsidRPr="00FD7147" w:rsidDel="00096F4A">
          <w:rPr>
            <w:lang w:val="en-US"/>
          </w:rPr>
          <w:delText xml:space="preserve">spatial </w:delText>
        </w:r>
        <w:r w:rsidRPr="00FD7147" w:rsidDel="00096F4A">
          <w:rPr>
            <w:lang w:val="en-US"/>
          </w:rPr>
          <w:delText>variation parameters</w:delText>
        </w:r>
      </w:del>
      <w:del w:id="1067" w:author="Lewis.Barnett" w:date="2020-07-01T16:40:00Z">
        <w:r w:rsidRPr="00FD7147" w:rsidDel="005A551D">
          <w:rPr>
            <w:lang w:val="en-US"/>
          </w:rPr>
          <w:delText>)</w:delText>
        </w:r>
        <w:r w:rsidR="00F613C1" w:rsidRPr="00FD7147" w:rsidDel="005A551D">
          <w:rPr>
            <w:lang w:val="en-US"/>
          </w:rPr>
          <w:delText>;</w:delText>
        </w:r>
        <w:r w:rsidRPr="00FD7147" w:rsidDel="005A551D">
          <w:rPr>
            <w:lang w:val="en-US"/>
          </w:rPr>
          <w:delText xml:space="preserve"> however</w:delText>
        </w:r>
        <w:r w:rsidR="00F613C1" w:rsidRPr="00FD7147" w:rsidDel="005A551D">
          <w:rPr>
            <w:lang w:val="en-US"/>
          </w:rPr>
          <w:delText>,</w:delText>
        </w:r>
        <w:r w:rsidRPr="00FD7147" w:rsidDel="005A551D">
          <w:rPr>
            <w:lang w:val="en-US"/>
          </w:rPr>
          <w:delText xml:space="preserve"> </w:delText>
        </w:r>
        <w:r w:rsidR="001A7D16" w:rsidRPr="00FD7147" w:rsidDel="005A551D">
          <w:rPr>
            <w:lang w:val="en-US"/>
          </w:rPr>
          <w:delText xml:space="preserve">these results </w:delText>
        </w:r>
        <w:r w:rsidR="00D234E0" w:rsidRPr="00FD7147" w:rsidDel="005A551D">
          <w:rPr>
            <w:lang w:val="en-US"/>
          </w:rPr>
          <w:delText>indicate</w:delText>
        </w:r>
        <w:r w:rsidR="001A7D16" w:rsidRPr="00FD7147" w:rsidDel="005A551D">
          <w:rPr>
            <w:lang w:val="en-US"/>
          </w:rPr>
          <w:delText xml:space="preserve"> </w:delText>
        </w:r>
        <w:r w:rsidR="0054003B" w:rsidRPr="00FD7147" w:rsidDel="005A551D">
          <w:rPr>
            <w:lang w:val="en-US"/>
          </w:rPr>
          <w:delText xml:space="preserve">that spatiotemporal variation </w:delText>
        </w:r>
        <w:r w:rsidR="00E95A46" w:rsidRPr="00FD7147" w:rsidDel="005A551D">
          <w:rPr>
            <w:lang w:val="en-US"/>
          </w:rPr>
          <w:delText>and observation error have</w:delText>
        </w:r>
        <w:r w:rsidR="0054003B" w:rsidRPr="00FD7147" w:rsidDel="005A551D">
          <w:rPr>
            <w:lang w:val="en-US"/>
          </w:rPr>
          <w:delText xml:space="preserve"> </w:delText>
        </w:r>
        <w:r w:rsidR="00E95A46" w:rsidRPr="00FD7147" w:rsidDel="005A551D">
          <w:rPr>
            <w:lang w:val="en-US"/>
          </w:rPr>
          <w:delText>similar</w:delText>
        </w:r>
        <w:r w:rsidR="0054003B" w:rsidRPr="00FD7147" w:rsidDel="005A551D">
          <w:rPr>
            <w:lang w:val="en-US"/>
          </w:rPr>
          <w:delText xml:space="preserve"> effect</w:delText>
        </w:r>
        <w:r w:rsidR="00E95A46" w:rsidRPr="00FD7147" w:rsidDel="005A551D">
          <w:rPr>
            <w:lang w:val="en-US"/>
          </w:rPr>
          <w:delText>s</w:delText>
        </w:r>
        <w:r w:rsidR="0054003B" w:rsidRPr="00FD7147" w:rsidDel="005A551D">
          <w:rPr>
            <w:lang w:val="en-US"/>
          </w:rPr>
          <w:delText xml:space="preserve"> on our ability to recover trends (</w:delText>
        </w:r>
        <w:r w:rsidR="0089470C" w:rsidRPr="00FD7147" w:rsidDel="005A551D">
          <w:rPr>
            <w:lang w:val="en-US"/>
          </w:rPr>
          <w:delText xml:space="preserve">comparison of rows in </w:delText>
        </w:r>
        <w:r w:rsidR="0054003B" w:rsidRPr="00FD7147" w:rsidDel="005A551D">
          <w:rPr>
            <w:lang w:val="en-US"/>
          </w:rPr>
          <w:delText xml:space="preserve">Fig. </w:delText>
        </w:r>
        <w:r w:rsidR="00246658" w:rsidRPr="00FD7147" w:rsidDel="005A551D">
          <w:rPr>
            <w:lang w:val="en-US"/>
          </w:rPr>
          <w:delText>3</w:delText>
        </w:r>
        <w:r w:rsidR="0054003B" w:rsidRPr="00FD7147" w:rsidDel="005A551D">
          <w:rPr>
            <w:lang w:val="en-US"/>
          </w:rPr>
          <w:delText xml:space="preserve">). </w:delText>
        </w:r>
      </w:del>
      <w:ins w:id="1068" w:author="Lewis.Barnett" w:date="2020-06-27T16:31:00Z">
        <w:r w:rsidR="00D711E2" w:rsidRPr="00FD7147">
          <w:rPr>
            <w:lang w:val="en-US"/>
          </w:rPr>
          <w:t xml:space="preserve">Furthermore, we found that the correct model (the model including the local trend) was </w:t>
        </w:r>
      </w:ins>
      <w:ins w:id="1069" w:author="Lewis.Barnett" w:date="2020-06-27T16:38:00Z">
        <w:r w:rsidR="00D711E2" w:rsidRPr="00FD7147">
          <w:rPr>
            <w:lang w:val="en-US"/>
          </w:rPr>
          <w:t>easily distinguished</w:t>
        </w:r>
      </w:ins>
      <w:ins w:id="1070" w:author="Lewis.Barnett" w:date="2020-06-27T16:31:00Z">
        <w:r w:rsidR="00D711E2" w:rsidRPr="00FD7147">
          <w:rPr>
            <w:lang w:val="en-US"/>
          </w:rPr>
          <w:t xml:space="preserve"> by model selection using AIC except </w:t>
        </w:r>
      </w:ins>
      <w:ins w:id="1071" w:author="Lewis.Barnett" w:date="2020-06-27T16:38:00Z">
        <w:r w:rsidR="00D711E2" w:rsidRPr="00FD7147">
          <w:rPr>
            <w:lang w:val="en-US"/>
          </w:rPr>
          <w:t xml:space="preserve">when </w:t>
        </w:r>
      </w:ins>
      <w:ins w:id="1072" w:author="Lewis.Barnett" w:date="2020-06-27T16:39:00Z">
        <w:r w:rsidR="0043104E" w:rsidRPr="00FD7147">
          <w:rPr>
            <w:lang w:val="en-US"/>
          </w:rPr>
          <w:t>observation error or spatiotemporal variation was extremely high, or when the local trend variance was extremely low (Fig. S3).</w:t>
        </w:r>
      </w:ins>
    </w:p>
    <w:p w14:paraId="7D5F123F" w14:textId="77777777" w:rsidR="009F6418" w:rsidRPr="00FD7147" w:rsidRDefault="009F6418" w:rsidP="00D26510">
      <w:pPr>
        <w:spacing w:after="120" w:line="480" w:lineRule="auto"/>
        <w:rPr>
          <w:i/>
          <w:lang w:val="en-US"/>
        </w:rPr>
      </w:pPr>
    </w:p>
    <w:p w14:paraId="1878F4FB" w14:textId="0C4FF565" w:rsidR="00454BC9" w:rsidRPr="00FD7147" w:rsidRDefault="00454BC9" w:rsidP="00D26510">
      <w:pPr>
        <w:keepNext/>
        <w:spacing w:after="120" w:line="480" w:lineRule="auto"/>
        <w:rPr>
          <w:i/>
          <w:lang w:val="en-US"/>
        </w:rPr>
      </w:pPr>
      <w:del w:id="1073" w:author="Lewis.Barnett" w:date="2020-07-02T14:33:00Z">
        <w:r w:rsidRPr="00FD7147" w:rsidDel="003C4531">
          <w:rPr>
            <w:i/>
            <w:lang w:val="en-US"/>
          </w:rPr>
          <w:lastRenderedPageBreak/>
          <w:delText xml:space="preserve">West </w:delText>
        </w:r>
        <w:r w:rsidR="00860B19" w:rsidRPr="00FD7147" w:rsidDel="003C4531">
          <w:rPr>
            <w:i/>
            <w:lang w:val="en-US"/>
          </w:rPr>
          <w:delText>C</w:delText>
        </w:r>
        <w:r w:rsidRPr="00FD7147" w:rsidDel="003C4531">
          <w:rPr>
            <w:i/>
            <w:lang w:val="en-US"/>
          </w:rPr>
          <w:delText>oast</w:delText>
        </w:r>
      </w:del>
      <w:ins w:id="1074" w:author="Lewis.Barnett" w:date="2020-07-02T14:33:00Z">
        <w:r w:rsidR="003C4531">
          <w:rPr>
            <w:i/>
            <w:lang w:val="en-US"/>
          </w:rPr>
          <w:t>West coast</w:t>
        </w:r>
      </w:ins>
      <w:r w:rsidRPr="00FD7147">
        <w:rPr>
          <w:i/>
          <w:lang w:val="en-US"/>
        </w:rPr>
        <w:t xml:space="preserve"> </w:t>
      </w:r>
      <w:proofErr w:type="spellStart"/>
      <w:r w:rsidRPr="00FD7147">
        <w:rPr>
          <w:i/>
          <w:lang w:val="en-US"/>
        </w:rPr>
        <w:t>groundfish</w:t>
      </w:r>
      <w:proofErr w:type="spellEnd"/>
      <w:r w:rsidRPr="00FD7147">
        <w:rPr>
          <w:i/>
          <w:lang w:val="en-US"/>
        </w:rPr>
        <w:t xml:space="preserve"> </w:t>
      </w:r>
      <w:r w:rsidR="0089470C" w:rsidRPr="00FD7147">
        <w:rPr>
          <w:i/>
          <w:lang w:val="en-US"/>
        </w:rPr>
        <w:t>application</w:t>
      </w:r>
    </w:p>
    <w:p w14:paraId="1BF5074F" w14:textId="20CD6DAA" w:rsidR="005B5CB5" w:rsidRPr="00FD7147" w:rsidRDefault="00B21799" w:rsidP="00D26510">
      <w:pPr>
        <w:keepNext/>
        <w:spacing w:after="120" w:line="480" w:lineRule="auto"/>
        <w:rPr>
          <w:lang w:val="en-US"/>
        </w:rPr>
      </w:pPr>
      <w:r w:rsidRPr="00FD7147">
        <w:rPr>
          <w:lang w:val="en-US"/>
        </w:rPr>
        <w:t>Predictions of the spatially</w:t>
      </w:r>
      <w:r w:rsidR="00A04BCB" w:rsidRPr="00FD7147">
        <w:rPr>
          <w:lang w:val="en-US"/>
        </w:rPr>
        <w:t xml:space="preserve"> </w:t>
      </w:r>
      <w:r w:rsidRPr="00FD7147">
        <w:rPr>
          <w:lang w:val="en-US"/>
        </w:rPr>
        <w:t xml:space="preserve">explicit </w:t>
      </w:r>
      <w:ins w:id="1075" w:author="Lewis.Barnett" w:date="2020-06-27T16:51:00Z">
        <w:r w:rsidR="00C25EE2" w:rsidRPr="00FD7147">
          <w:rPr>
            <w:lang w:val="en-US"/>
          </w:rPr>
          <w:t xml:space="preserve">temporal </w:t>
        </w:r>
      </w:ins>
      <w:r w:rsidRPr="00FD7147">
        <w:rPr>
          <w:lang w:val="en-US"/>
        </w:rPr>
        <w:t xml:space="preserve">trend from the </w:t>
      </w:r>
      <w:del w:id="1076" w:author="Lewis.Barnett" w:date="2020-06-27T16:51:00Z">
        <w:r w:rsidR="00306407" w:rsidRPr="00FD7147" w:rsidDel="00C25EE2">
          <w:rPr>
            <w:lang w:val="en-US"/>
          </w:rPr>
          <w:delText>spatial-</w:delText>
        </w:r>
      </w:del>
      <w:ins w:id="1077" w:author="Lewis.Barnett" w:date="2020-06-27T16:51:00Z">
        <w:r w:rsidR="00C25EE2" w:rsidRPr="00FD7147">
          <w:rPr>
            <w:lang w:val="en-US"/>
          </w:rPr>
          <w:t xml:space="preserve">local </w:t>
        </w:r>
      </w:ins>
      <w:r w:rsidR="00306407" w:rsidRPr="00FD7147">
        <w:rPr>
          <w:lang w:val="en-US"/>
        </w:rPr>
        <w:t>trend model</w:t>
      </w:r>
      <w:r w:rsidR="0089470C" w:rsidRPr="00FD7147">
        <w:rPr>
          <w:lang w:val="en-US"/>
        </w:rPr>
        <w:t xml:space="preserve"> </w:t>
      </w:r>
      <w:r w:rsidRPr="00FD7147">
        <w:rPr>
          <w:lang w:val="en-US"/>
        </w:rPr>
        <w:t xml:space="preserve">revealed intricate fine-scale spatial structure and </w:t>
      </w:r>
      <w:r w:rsidR="0089470C" w:rsidRPr="00FD7147">
        <w:rPr>
          <w:lang w:val="en-US"/>
        </w:rPr>
        <w:t xml:space="preserve">rates of change of species in the </w:t>
      </w:r>
      <w:del w:id="1078" w:author="Lewis.Barnett" w:date="2020-07-02T14:33:00Z">
        <w:r w:rsidR="00860B19" w:rsidRPr="00FD7147" w:rsidDel="003C4531">
          <w:rPr>
            <w:lang w:val="en-US"/>
          </w:rPr>
          <w:delText>W</w:delText>
        </w:r>
        <w:r w:rsidRPr="00FD7147" w:rsidDel="003C4531">
          <w:rPr>
            <w:lang w:val="en-US"/>
          </w:rPr>
          <w:delText xml:space="preserve">est </w:delText>
        </w:r>
        <w:r w:rsidR="00860B19" w:rsidRPr="00FD7147" w:rsidDel="003C4531">
          <w:rPr>
            <w:lang w:val="en-US"/>
          </w:rPr>
          <w:delText>C</w:delText>
        </w:r>
        <w:r w:rsidRPr="00FD7147" w:rsidDel="003C4531">
          <w:rPr>
            <w:lang w:val="en-US"/>
          </w:rPr>
          <w:delText>oast</w:delText>
        </w:r>
      </w:del>
      <w:ins w:id="1079" w:author="Lewis.Barnett" w:date="2020-07-02T14:33:00Z">
        <w:r w:rsidR="003C4531">
          <w:rPr>
            <w:lang w:val="en-US"/>
          </w:rPr>
          <w:t>west coast</w:t>
        </w:r>
      </w:ins>
      <w:r w:rsidRPr="00FD7147">
        <w:rPr>
          <w:lang w:val="en-US"/>
        </w:rPr>
        <w:t xml:space="preserve"> </w:t>
      </w:r>
      <w:proofErr w:type="spellStart"/>
      <w:r w:rsidRPr="00FD7147">
        <w:rPr>
          <w:lang w:val="en-US"/>
        </w:rPr>
        <w:t>groundfish</w:t>
      </w:r>
      <w:proofErr w:type="spellEnd"/>
      <w:r w:rsidRPr="00FD7147">
        <w:rPr>
          <w:lang w:val="en-US"/>
        </w:rPr>
        <w:t xml:space="preserve"> </w:t>
      </w:r>
      <w:r w:rsidR="0089470C" w:rsidRPr="00FD7147">
        <w:rPr>
          <w:lang w:val="en-US"/>
        </w:rPr>
        <w:t>community</w:t>
      </w:r>
      <w:r w:rsidRPr="00FD7147">
        <w:rPr>
          <w:lang w:val="en-US"/>
        </w:rPr>
        <w:t xml:space="preserve">. </w:t>
      </w:r>
      <w:r w:rsidR="0089470C" w:rsidRPr="00FD7147">
        <w:rPr>
          <w:lang w:val="en-US"/>
        </w:rPr>
        <w:t xml:space="preserve">Our cluster analysis of the estimated </w:t>
      </w:r>
      <w:del w:id="1080" w:author="Lewis.Barnett" w:date="2020-06-23T15:00:00Z">
        <w:r w:rsidR="0089470C" w:rsidRPr="00FD7147" w:rsidDel="00087449">
          <w:rPr>
            <w:lang w:val="en-US"/>
          </w:rPr>
          <w:delText>spatial trend</w:delText>
        </w:r>
      </w:del>
      <w:ins w:id="1081" w:author="Lewis.Barnett" w:date="2020-06-23T15:00:00Z">
        <w:r w:rsidR="00087449" w:rsidRPr="00FD7147">
          <w:rPr>
            <w:lang w:val="en-US"/>
          </w:rPr>
          <w:t>local trend</w:t>
        </w:r>
      </w:ins>
      <w:r w:rsidR="0089470C" w:rsidRPr="00FD7147">
        <w:rPr>
          <w:lang w:val="en-US"/>
        </w:rPr>
        <w:t xml:space="preserve"> and latitude</w:t>
      </w:r>
      <w:r w:rsidRPr="00FD7147">
        <w:rPr>
          <w:lang w:val="en-US"/>
        </w:rPr>
        <w:t xml:space="preserve"> helped </w:t>
      </w:r>
      <w:r w:rsidR="002826D7" w:rsidRPr="00FD7147">
        <w:rPr>
          <w:lang w:val="en-US"/>
        </w:rPr>
        <w:t xml:space="preserve">to </w:t>
      </w:r>
      <w:r w:rsidRPr="00FD7147">
        <w:rPr>
          <w:lang w:val="en-US"/>
        </w:rPr>
        <w:t xml:space="preserve">delineate areas with the greatest relative rate of change in </w:t>
      </w:r>
      <w:r w:rsidR="00DD4113" w:rsidRPr="00FD7147">
        <w:rPr>
          <w:lang w:val="en-US"/>
        </w:rPr>
        <w:t>density</w:t>
      </w:r>
      <w:r w:rsidRPr="00FD7147">
        <w:rPr>
          <w:lang w:val="en-US"/>
        </w:rPr>
        <w:t xml:space="preserve"> over time. </w:t>
      </w:r>
      <w:ins w:id="1082" w:author="Lewis.Barnett" w:date="2020-07-02T11:35:00Z">
        <w:r w:rsidR="007C1B9F">
          <w:rPr>
            <w:lang w:val="en-US"/>
          </w:rPr>
          <w:t>For the majority (</w:t>
        </w:r>
      </w:ins>
      <w:ins w:id="1083" w:author="Lewis.Barnett" w:date="2020-07-02T11:49:00Z">
        <w:r w:rsidR="006B7811">
          <w:rPr>
            <w:lang w:val="en-US"/>
          </w:rPr>
          <w:t>58</w:t>
        </w:r>
      </w:ins>
      <w:ins w:id="1084" w:author="Lewis.Barnett" w:date="2020-07-02T11:35:00Z">
        <w:r w:rsidR="007C1B9F">
          <w:rPr>
            <w:lang w:val="en-US"/>
          </w:rPr>
          <w:t xml:space="preserve">%) of </w:t>
        </w:r>
      </w:ins>
      <w:del w:id="1085" w:author="Lewis.Barnett" w:date="2020-07-02T11:36:00Z">
        <w:r w:rsidR="005B5CB5" w:rsidRPr="00FD7147" w:rsidDel="007C1B9F">
          <w:rPr>
            <w:lang w:val="en-US"/>
          </w:rPr>
          <w:delText xml:space="preserve">Among all </w:delText>
        </w:r>
        <w:r w:rsidR="0089470C" w:rsidRPr="00FD7147" w:rsidDel="007C1B9F">
          <w:rPr>
            <w:lang w:val="en-US"/>
          </w:rPr>
          <w:delText xml:space="preserve">19 </w:delText>
        </w:r>
      </w:del>
      <w:r w:rsidR="0089470C" w:rsidRPr="00FD7147">
        <w:rPr>
          <w:lang w:val="en-US"/>
        </w:rPr>
        <w:t>species</w:t>
      </w:r>
      <w:r w:rsidR="005B5CB5" w:rsidRPr="00FD7147">
        <w:rPr>
          <w:lang w:val="en-US"/>
        </w:rPr>
        <w:t xml:space="preserve">, </w:t>
      </w:r>
      <w:del w:id="1086" w:author="Lewis.Barnett" w:date="2020-07-02T11:32:00Z">
        <w:r w:rsidR="005B5CB5" w:rsidRPr="00FD7147" w:rsidDel="007C1B9F">
          <w:rPr>
            <w:lang w:val="en-US"/>
          </w:rPr>
          <w:delText xml:space="preserve">typically </w:delText>
        </w:r>
      </w:del>
      <w:r w:rsidR="005B5CB5" w:rsidRPr="00FD7147">
        <w:rPr>
          <w:lang w:val="en-US"/>
        </w:rPr>
        <w:t xml:space="preserve">at least one of the breaks between </w:t>
      </w:r>
      <w:ins w:id="1087" w:author="Lewis.Barnett" w:date="2020-07-02T11:38:00Z">
        <w:r w:rsidR="007C1B9F">
          <w:rPr>
            <w:lang w:val="en-US"/>
          </w:rPr>
          <w:t xml:space="preserve">local trend </w:t>
        </w:r>
      </w:ins>
      <w:r w:rsidR="005B5CB5" w:rsidRPr="00FD7147">
        <w:rPr>
          <w:lang w:val="en-US"/>
        </w:rPr>
        <w:t xml:space="preserve">clusters occurred at a latitude </w:t>
      </w:r>
      <w:del w:id="1088" w:author="Lewis.Barnett" w:date="2020-07-02T11:32:00Z">
        <w:r w:rsidR="005B5CB5" w:rsidRPr="00FD7147" w:rsidDel="007C1B9F">
          <w:rPr>
            <w:lang w:val="en-US"/>
          </w:rPr>
          <w:delText>corresponding to</w:delText>
        </w:r>
      </w:del>
      <w:ins w:id="1089" w:author="Lewis.Barnett" w:date="2020-07-02T11:32:00Z">
        <w:r w:rsidR="007C1B9F">
          <w:rPr>
            <w:lang w:val="en-US"/>
          </w:rPr>
          <w:t>within 100km of the two</w:t>
        </w:r>
      </w:ins>
      <w:r w:rsidR="005B5CB5" w:rsidRPr="00FD7147">
        <w:rPr>
          <w:lang w:val="en-US"/>
        </w:rPr>
        <w:t xml:space="preserve"> </w:t>
      </w:r>
      <w:del w:id="1090" w:author="Lewis.Barnett" w:date="2020-07-02T11:33:00Z">
        <w:r w:rsidR="0089470C" w:rsidRPr="00FD7147" w:rsidDel="007C1B9F">
          <w:rPr>
            <w:lang w:val="en-US"/>
          </w:rPr>
          <w:delText>a recognized</w:delText>
        </w:r>
      </w:del>
      <w:ins w:id="1091" w:author="Lewis.Barnett" w:date="2020-07-02T11:33:00Z">
        <w:r w:rsidR="007C1B9F">
          <w:rPr>
            <w:lang w:val="en-US"/>
          </w:rPr>
          <w:t>predominant</w:t>
        </w:r>
      </w:ins>
      <w:r w:rsidR="005B5CB5" w:rsidRPr="00FD7147">
        <w:rPr>
          <w:lang w:val="en-US"/>
        </w:rPr>
        <w:t xml:space="preserve"> biogeographic break</w:t>
      </w:r>
      <w:ins w:id="1092" w:author="Lewis.Barnett" w:date="2020-07-02T11:33:00Z">
        <w:r w:rsidR="007C1B9F">
          <w:rPr>
            <w:lang w:val="en-US"/>
          </w:rPr>
          <w:t>s in this ecosystem</w:t>
        </w:r>
      </w:ins>
      <w:ins w:id="1093" w:author="Lewis.Barnett" w:date="2020-07-02T11:39:00Z">
        <w:r w:rsidR="007C1B9F">
          <w:rPr>
            <w:lang w:val="en-US"/>
          </w:rPr>
          <w:t>:</w:t>
        </w:r>
      </w:ins>
      <w:r w:rsidR="005B5CB5" w:rsidRPr="00FD7147">
        <w:rPr>
          <w:lang w:val="en-US"/>
        </w:rPr>
        <w:t xml:space="preserve"> </w:t>
      </w:r>
      <w:ins w:id="1094" w:author="Lewis.Barnett" w:date="2020-07-02T11:39:00Z">
        <w:r w:rsidR="007C1B9F" w:rsidRPr="00FD7147">
          <w:rPr>
            <w:lang w:val="en-US"/>
          </w:rPr>
          <w:t xml:space="preserve">Point Conception in southern California and Cape Mendocino in northern California </w:t>
        </w:r>
      </w:ins>
      <w:r w:rsidR="005B5CB5" w:rsidRPr="00FD7147">
        <w:rPr>
          <w:lang w:val="en-US"/>
        </w:rPr>
        <w:t xml:space="preserve">(Fig. 4). </w:t>
      </w:r>
      <w:del w:id="1095" w:author="Lewis.Barnett" w:date="2020-07-02T11:40:00Z">
        <w:r w:rsidR="005B5CB5" w:rsidRPr="00FD7147" w:rsidDel="007C1B9F">
          <w:rPr>
            <w:lang w:val="en-US"/>
          </w:rPr>
          <w:delText>These locations of similarity betw</w:delText>
        </w:r>
        <w:r w:rsidR="00306407" w:rsidRPr="00FD7147" w:rsidDel="007C1B9F">
          <w:rPr>
            <w:lang w:val="en-US"/>
          </w:rPr>
          <w:delText xml:space="preserve">een the </w:delText>
        </w:r>
        <w:r w:rsidR="002826D7" w:rsidRPr="00FD7147" w:rsidDel="007C1B9F">
          <w:rPr>
            <w:lang w:val="en-US"/>
          </w:rPr>
          <w:delText>boundaries</w:delText>
        </w:r>
        <w:r w:rsidR="00306407" w:rsidRPr="00FD7147" w:rsidDel="007C1B9F">
          <w:rPr>
            <w:lang w:val="en-US"/>
          </w:rPr>
          <w:delText xml:space="preserve"> of the </w:delText>
        </w:r>
      </w:del>
      <w:del w:id="1096" w:author="Lewis.Barnett" w:date="2020-06-27T16:51:00Z">
        <w:r w:rsidR="00306407" w:rsidRPr="00FD7147" w:rsidDel="00C25EE2">
          <w:rPr>
            <w:lang w:val="en-US"/>
          </w:rPr>
          <w:delText>spatial-</w:delText>
        </w:r>
      </w:del>
      <w:del w:id="1097" w:author="Lewis.Barnett" w:date="2020-07-02T11:40:00Z">
        <w:r w:rsidR="005B5CB5" w:rsidRPr="00FD7147" w:rsidDel="007C1B9F">
          <w:rPr>
            <w:lang w:val="en-US"/>
          </w:rPr>
          <w:delText>trend clusters occurred most often near</w:delText>
        </w:r>
      </w:del>
      <w:del w:id="1098" w:author="Lewis.Barnett" w:date="2020-07-02T11:39:00Z">
        <w:r w:rsidR="005B5CB5" w:rsidRPr="00FD7147" w:rsidDel="007C1B9F">
          <w:rPr>
            <w:lang w:val="en-US"/>
          </w:rPr>
          <w:delText xml:space="preserve"> Point Conception in southern California and Cape Mendocino in northern California</w:delText>
        </w:r>
      </w:del>
      <w:del w:id="1099" w:author="Lewis.Barnett" w:date="2020-07-02T11:40:00Z">
        <w:r w:rsidR="005B5CB5" w:rsidRPr="00FD7147" w:rsidDel="007C1B9F">
          <w:rPr>
            <w:lang w:val="en-US"/>
          </w:rPr>
          <w:delText>. Approximately 14</w:delText>
        </w:r>
      </w:del>
      <w:ins w:id="1100" w:author="Sean Anderson" w:date="2020-06-30T15:26:00Z">
        <w:del w:id="1101" w:author="Lewis.Barnett" w:date="2020-07-02T11:40:00Z">
          <w:r w:rsidR="006022BC" w:rsidDel="007C1B9F">
            <w:rPr>
              <w:lang w:val="en-US"/>
            </w:rPr>
            <w:delText>–</w:delText>
          </w:r>
        </w:del>
      </w:ins>
      <w:del w:id="1102" w:author="Lewis.Barnett" w:date="2020-07-02T11:40:00Z">
        <w:r w:rsidR="005B5CB5" w:rsidRPr="00FD7147" w:rsidDel="007C1B9F">
          <w:rPr>
            <w:lang w:val="en-US"/>
          </w:rPr>
          <w:delText>-15 species had cluster boundaries near Cape Mendocino, with roughly 6</w:delText>
        </w:r>
      </w:del>
      <w:ins w:id="1103" w:author="Sean Anderson" w:date="2020-06-30T15:26:00Z">
        <w:del w:id="1104" w:author="Lewis.Barnett" w:date="2020-07-02T11:40:00Z">
          <w:r w:rsidR="006022BC" w:rsidDel="007C1B9F">
            <w:rPr>
              <w:lang w:val="en-US"/>
            </w:rPr>
            <w:delText>–</w:delText>
          </w:r>
        </w:del>
      </w:ins>
      <w:del w:id="1105" w:author="Lewis.Barnett" w:date="2020-07-02T11:40:00Z">
        <w:r w:rsidR="005B5CB5" w:rsidRPr="00FD7147" w:rsidDel="007C1B9F">
          <w:rPr>
            <w:lang w:val="en-US"/>
          </w:rPr>
          <w:delText>-7 near Point Conception</w:delText>
        </w:r>
        <w:r w:rsidR="002826D7" w:rsidRPr="00FD7147" w:rsidDel="007C1B9F">
          <w:rPr>
            <w:lang w:val="en-US"/>
          </w:rPr>
          <w:delText>.</w:delText>
        </w:r>
        <w:r w:rsidR="005B5CB5" w:rsidRPr="00FD7147" w:rsidDel="007C1B9F">
          <w:rPr>
            <w:lang w:val="en-US"/>
          </w:rPr>
          <w:delText xml:space="preserve"> </w:delText>
        </w:r>
      </w:del>
      <w:del w:id="1106" w:author="Lewis.Barnett" w:date="2020-07-02T11:41:00Z">
        <w:r w:rsidR="002826D7" w:rsidRPr="00FD7147" w:rsidDel="007C1B9F">
          <w:rPr>
            <w:lang w:val="en-US"/>
          </w:rPr>
          <w:delText>N</w:delText>
        </w:r>
        <w:r w:rsidR="005B5CB5" w:rsidRPr="00FD7147" w:rsidDel="007C1B9F">
          <w:rPr>
            <w:lang w:val="en-US"/>
          </w:rPr>
          <w:delText>early all major</w:delText>
        </w:r>
      </w:del>
      <w:ins w:id="1107" w:author="Lewis.Barnett" w:date="2020-07-02T11:41:00Z">
        <w:r w:rsidR="007C1B9F">
          <w:rPr>
            <w:lang w:val="en-US"/>
          </w:rPr>
          <w:t xml:space="preserve">Furthermore, </w:t>
        </w:r>
      </w:ins>
      <w:ins w:id="1108" w:author="Lewis.Barnett" w:date="2020-07-02T11:42:00Z">
        <w:r w:rsidR="006B7811">
          <w:rPr>
            <w:lang w:val="en-US"/>
          </w:rPr>
          <w:t>all species had at least one cluster break</w:t>
        </w:r>
      </w:ins>
      <w:r w:rsidR="005B5CB5" w:rsidRPr="00FD7147">
        <w:rPr>
          <w:lang w:val="en-US"/>
        </w:rPr>
        <w:t xml:space="preserve"> </w:t>
      </w:r>
      <w:ins w:id="1109" w:author="Lewis.Barnett" w:date="2020-07-02T11:43:00Z">
        <w:r w:rsidR="006B7811">
          <w:rPr>
            <w:lang w:val="en-US"/>
          </w:rPr>
          <w:t>falling at latitudes between these two biogeographic boundaries</w:t>
        </w:r>
      </w:ins>
      <w:ins w:id="1110" w:author="Lewis.Barnett" w:date="2020-07-02T11:47:00Z">
        <w:r w:rsidR="006B7811">
          <w:rPr>
            <w:lang w:val="en-US"/>
          </w:rPr>
          <w:t xml:space="preserve"> and </w:t>
        </w:r>
      </w:ins>
      <w:ins w:id="1111" w:author="Lewis.Barnett" w:date="2020-07-02T11:49:00Z">
        <w:r w:rsidR="006B7811">
          <w:rPr>
            <w:lang w:val="en-US"/>
          </w:rPr>
          <w:t>79% of species had at least half of their cluster breaks in this area</w:t>
        </w:r>
      </w:ins>
      <w:del w:id="1112" w:author="Lewis.Barnett" w:date="2020-07-02T11:42:00Z">
        <w:r w:rsidR="005B5CB5" w:rsidRPr="00FD7147" w:rsidDel="006B7811">
          <w:rPr>
            <w:lang w:val="en-US"/>
          </w:rPr>
          <w:delText>cluster breaks occurred within latitudes between Cape Mendocino and Point Conception</w:delText>
        </w:r>
      </w:del>
      <w:r w:rsidR="005B5CB5" w:rsidRPr="00FD7147">
        <w:rPr>
          <w:lang w:val="en-US"/>
        </w:rPr>
        <w:t xml:space="preserve">. However, there was </w:t>
      </w:r>
      <w:del w:id="1113" w:author="Lewis.Barnett" w:date="2020-07-02T11:44:00Z">
        <w:r w:rsidR="0089470C" w:rsidRPr="00FD7147" w:rsidDel="006B7811">
          <w:rPr>
            <w:lang w:val="en-US"/>
          </w:rPr>
          <w:delText xml:space="preserve">some </w:delText>
        </w:r>
      </w:del>
      <w:r w:rsidR="005B5CB5" w:rsidRPr="00FD7147">
        <w:rPr>
          <w:lang w:val="en-US"/>
        </w:rPr>
        <w:t xml:space="preserve">variability among species in the precise location of the </w:t>
      </w:r>
      <w:del w:id="1114" w:author="Lewis.Barnett" w:date="2020-07-02T11:45:00Z">
        <w:r w:rsidR="005B5CB5" w:rsidRPr="00FD7147" w:rsidDel="006B7811">
          <w:rPr>
            <w:lang w:val="en-US"/>
          </w:rPr>
          <w:delText xml:space="preserve">boundary </w:delText>
        </w:r>
      </w:del>
      <w:ins w:id="1115" w:author="Lewis.Barnett" w:date="2020-07-02T11:45:00Z">
        <w:r w:rsidR="006B7811" w:rsidRPr="00FD7147">
          <w:rPr>
            <w:lang w:val="en-US"/>
          </w:rPr>
          <w:t>boundar</w:t>
        </w:r>
        <w:r w:rsidR="006B7811">
          <w:rPr>
            <w:lang w:val="en-US"/>
          </w:rPr>
          <w:t>ies</w:t>
        </w:r>
        <w:r w:rsidR="006B7811" w:rsidRPr="00FD7147">
          <w:rPr>
            <w:lang w:val="en-US"/>
          </w:rPr>
          <w:t xml:space="preserve"> </w:t>
        </w:r>
      </w:ins>
      <w:r w:rsidR="005B5CB5" w:rsidRPr="00FD7147">
        <w:rPr>
          <w:lang w:val="en-US"/>
        </w:rPr>
        <w:t xml:space="preserve">of the </w:t>
      </w:r>
      <w:del w:id="1116" w:author="Lewis.Barnett" w:date="2020-06-27T16:52:00Z">
        <w:r w:rsidR="005B5CB5" w:rsidRPr="00FD7147" w:rsidDel="00C25EE2">
          <w:rPr>
            <w:lang w:val="en-US"/>
          </w:rPr>
          <w:delText>spatial</w:delText>
        </w:r>
        <w:r w:rsidR="00306407" w:rsidRPr="00FD7147" w:rsidDel="00C25EE2">
          <w:rPr>
            <w:lang w:val="en-US"/>
          </w:rPr>
          <w:delText>-</w:delText>
        </w:r>
      </w:del>
      <w:ins w:id="1117" w:author="Lewis.Barnett" w:date="2020-06-27T16:52:00Z">
        <w:r w:rsidR="00C25EE2" w:rsidRPr="00FD7147">
          <w:rPr>
            <w:lang w:val="en-US"/>
          </w:rPr>
          <w:t xml:space="preserve">local </w:t>
        </w:r>
      </w:ins>
      <w:r w:rsidR="005B5CB5" w:rsidRPr="00FD7147">
        <w:rPr>
          <w:lang w:val="en-US"/>
        </w:rPr>
        <w:t>trend cluster</w:t>
      </w:r>
      <w:ins w:id="1118" w:author="Lewis.Barnett" w:date="2020-07-02T11:45:00Z">
        <w:r w:rsidR="006B7811">
          <w:rPr>
            <w:lang w:val="en-US"/>
          </w:rPr>
          <w:t>s</w:t>
        </w:r>
      </w:ins>
      <w:r w:rsidR="005B5CB5" w:rsidRPr="00FD7147">
        <w:rPr>
          <w:lang w:val="en-US"/>
        </w:rPr>
        <w:t xml:space="preserve">. </w:t>
      </w:r>
      <w:ins w:id="1119" w:author="Lewis.Barnett" w:date="2020-07-02T10:45:00Z">
        <w:r w:rsidR="00C751D5">
          <w:rPr>
            <w:lang w:val="en-US"/>
          </w:rPr>
          <w:t xml:space="preserve">Results were similar, yet clusters were less spatially contiguous, when clustering on only the local trend without latitude </w:t>
        </w:r>
      </w:ins>
      <w:ins w:id="1120" w:author="Lewis.Barnett" w:date="2020-07-02T10:46:00Z">
        <w:r w:rsidR="00C751D5">
          <w:rPr>
            <w:lang w:val="en-US"/>
          </w:rPr>
          <w:t>(Fig. S4)</w:t>
        </w:r>
      </w:ins>
      <w:ins w:id="1121" w:author="Lewis.Barnett" w:date="2020-07-02T10:45:00Z">
        <w:r w:rsidR="00C751D5">
          <w:rPr>
            <w:lang w:val="en-US"/>
          </w:rPr>
          <w:t xml:space="preserve">. </w:t>
        </w:r>
      </w:ins>
      <w:r w:rsidR="005B5CB5" w:rsidRPr="00FD7147">
        <w:rPr>
          <w:lang w:val="en-US"/>
        </w:rPr>
        <w:t>Given the general proximity between trend cluster breaks and the established biogeographic boundaries, we chose to evaluate the latitudinal center of gravity (COG) within each biogeographic region</w:t>
      </w:r>
      <w:r w:rsidR="00606D49" w:rsidRPr="00FD7147">
        <w:rPr>
          <w:lang w:val="en-US"/>
        </w:rPr>
        <w:t xml:space="preserve"> (rather than within each species-specific </w:t>
      </w:r>
      <w:ins w:id="1122" w:author="Lewis.Barnett" w:date="2020-07-02T10:52:00Z">
        <w:r w:rsidR="00C751D5">
          <w:rPr>
            <w:lang w:val="en-US"/>
          </w:rPr>
          <w:t xml:space="preserve">local </w:t>
        </w:r>
      </w:ins>
      <w:r w:rsidR="00606D49" w:rsidRPr="00FD7147">
        <w:rPr>
          <w:lang w:val="en-US"/>
        </w:rPr>
        <w:t>trend cluster)</w:t>
      </w:r>
      <w:r w:rsidR="005B5CB5" w:rsidRPr="00FD7147">
        <w:rPr>
          <w:lang w:val="en-US"/>
        </w:rPr>
        <w:t xml:space="preserve"> to compare with the </w:t>
      </w:r>
      <w:proofErr w:type="spellStart"/>
      <w:r w:rsidR="005B5CB5" w:rsidRPr="00FD7147">
        <w:rPr>
          <w:lang w:val="en-US"/>
        </w:rPr>
        <w:t>coastwide</w:t>
      </w:r>
      <w:proofErr w:type="spellEnd"/>
      <w:r w:rsidR="005B5CB5" w:rsidRPr="00FD7147">
        <w:rPr>
          <w:lang w:val="en-US"/>
        </w:rPr>
        <w:t xml:space="preserve"> COG.</w:t>
      </w:r>
      <w:r w:rsidR="00DC32E2" w:rsidRPr="00FD7147">
        <w:rPr>
          <w:lang w:val="en-US"/>
        </w:rPr>
        <w:t xml:space="preserve"> </w:t>
      </w:r>
      <w:ins w:id="1123" w:author="Lewis.Barnett" w:date="2020-07-02T10:59:00Z">
        <w:r w:rsidR="007E757B">
          <w:rPr>
            <w:lang w:val="en-US"/>
          </w:rPr>
          <w:t>E</w:t>
        </w:r>
      </w:ins>
      <w:ins w:id="1124" w:author="Lewis.Barnett" w:date="2020-07-02T10:55:00Z">
        <w:r w:rsidR="007E757B">
          <w:rPr>
            <w:lang w:val="en-US"/>
          </w:rPr>
          <w:t xml:space="preserve">arly exploration indicated that </w:t>
        </w:r>
      </w:ins>
      <w:ins w:id="1125" w:author="Lewis.Barnett" w:date="2020-07-02T10:53:00Z">
        <w:r w:rsidR="00C751D5">
          <w:rPr>
            <w:lang w:val="en-US"/>
          </w:rPr>
          <w:t xml:space="preserve">results </w:t>
        </w:r>
      </w:ins>
      <w:ins w:id="1126" w:author="Lewis.Barnett" w:date="2020-07-02T10:55:00Z">
        <w:r w:rsidR="007E757B">
          <w:rPr>
            <w:lang w:val="en-US"/>
          </w:rPr>
          <w:t xml:space="preserve">were </w:t>
        </w:r>
      </w:ins>
      <w:ins w:id="1127" w:author="Lewis.Barnett" w:date="2020-07-02T10:56:00Z">
        <w:r w:rsidR="007E757B">
          <w:rPr>
            <w:lang w:val="en-US"/>
          </w:rPr>
          <w:t>qualitatively</w:t>
        </w:r>
      </w:ins>
      <w:ins w:id="1128" w:author="Lewis.Barnett" w:date="2020-07-02T10:55:00Z">
        <w:r w:rsidR="007E757B">
          <w:rPr>
            <w:lang w:val="en-US"/>
          </w:rPr>
          <w:t xml:space="preserve"> similar </w:t>
        </w:r>
      </w:ins>
      <w:ins w:id="1129" w:author="Lewis.Barnett" w:date="2020-07-02T10:54:00Z">
        <w:r w:rsidR="00C751D5">
          <w:rPr>
            <w:lang w:val="en-US"/>
          </w:rPr>
          <w:t>between</w:t>
        </w:r>
      </w:ins>
      <w:ins w:id="1130" w:author="Lewis.Barnett" w:date="2020-07-02T10:53:00Z">
        <w:r w:rsidR="00C751D5">
          <w:rPr>
            <w:lang w:val="en-US"/>
          </w:rPr>
          <w:t xml:space="preserve"> </w:t>
        </w:r>
      </w:ins>
      <w:ins w:id="1131" w:author="Lewis.Barnett" w:date="2020-07-02T10:54:00Z">
        <w:r w:rsidR="00C751D5">
          <w:rPr>
            <w:lang w:val="en-US"/>
          </w:rPr>
          <w:t xml:space="preserve">these </w:t>
        </w:r>
      </w:ins>
      <w:ins w:id="1132" w:author="Lewis.Barnett" w:date="2020-07-02T10:56:00Z">
        <w:r w:rsidR="007E757B">
          <w:rPr>
            <w:lang w:val="en-US"/>
          </w:rPr>
          <w:t xml:space="preserve">two </w:t>
        </w:r>
      </w:ins>
      <w:ins w:id="1133" w:author="Lewis.Barnett" w:date="2020-07-02T10:54:00Z">
        <w:r w:rsidR="00C751D5">
          <w:rPr>
            <w:lang w:val="en-US"/>
          </w:rPr>
          <w:t>approaches for defining the unit on which to compute COGs</w:t>
        </w:r>
        <w:r w:rsidR="007E757B">
          <w:rPr>
            <w:lang w:val="en-US"/>
          </w:rPr>
          <w:t>; however,</w:t>
        </w:r>
        <w:r w:rsidR="00C751D5">
          <w:rPr>
            <w:lang w:val="en-US"/>
          </w:rPr>
          <w:t xml:space="preserve"> </w:t>
        </w:r>
      </w:ins>
      <w:ins w:id="1134" w:author="Lewis.Barnett" w:date="2020-07-02T10:56:00Z">
        <w:r w:rsidR="007E757B">
          <w:rPr>
            <w:lang w:val="en-US"/>
          </w:rPr>
          <w:t xml:space="preserve">we chose not to compute COGs by local </w:t>
        </w:r>
        <w:r w:rsidR="007E757B">
          <w:rPr>
            <w:lang w:val="en-US"/>
          </w:rPr>
          <w:lastRenderedPageBreak/>
          <w:t>trend cluster</w:t>
        </w:r>
      </w:ins>
      <w:ins w:id="1135" w:author="Lewis.Barnett" w:date="2020-07-02T10:57:00Z">
        <w:r w:rsidR="007E757B">
          <w:rPr>
            <w:lang w:val="en-US"/>
          </w:rPr>
          <w:t xml:space="preserve"> over concerns that this </w:t>
        </w:r>
      </w:ins>
      <w:ins w:id="1136" w:author="Lewis.Barnett" w:date="2020-07-02T10:58:00Z">
        <w:r w:rsidR="007E757B">
          <w:rPr>
            <w:lang w:val="en-US"/>
          </w:rPr>
          <w:t xml:space="preserve">could </w:t>
        </w:r>
      </w:ins>
      <w:ins w:id="1137" w:author="Lewis.Barnett" w:date="2020-07-02T10:49:00Z">
        <w:r w:rsidR="00C751D5" w:rsidRPr="00C751D5">
          <w:t>minimize and obscure distribution shifts</w:t>
        </w:r>
      </w:ins>
      <w:ins w:id="1138" w:author="Lewis.Barnett" w:date="2020-07-02T10:59:00Z">
        <w:r w:rsidR="007E757B">
          <w:t xml:space="preserve"> (e.g.,</w:t>
        </w:r>
      </w:ins>
      <w:ins w:id="1139" w:author="Lewis.Barnett" w:date="2020-07-02T10:49:00Z">
        <w:r w:rsidR="00C751D5" w:rsidRPr="00C751D5">
          <w:t xml:space="preserve"> if density is changing uniformly over time within a cluster, one would expect the COG of that cluster to remain relatively constant</w:t>
        </w:r>
      </w:ins>
      <w:ins w:id="1140" w:author="Lewis.Barnett" w:date="2020-07-02T10:59:00Z">
        <w:r w:rsidR="007E757B">
          <w:t>)</w:t>
        </w:r>
      </w:ins>
      <w:ins w:id="1141" w:author="Lewis.Barnett" w:date="2020-07-02T10:49:00Z">
        <w:r w:rsidR="00C751D5" w:rsidRPr="00C751D5">
          <w:t>.</w:t>
        </w:r>
      </w:ins>
    </w:p>
    <w:p w14:paraId="2E6C10B8" w14:textId="7137A28B" w:rsidR="00B21799" w:rsidRPr="00FD7147" w:rsidRDefault="00B21799" w:rsidP="00D26510">
      <w:pPr>
        <w:spacing w:after="120" w:line="480" w:lineRule="auto"/>
        <w:ind w:firstLine="720"/>
        <w:rPr>
          <w:lang w:val="en-US"/>
        </w:rPr>
      </w:pPr>
      <w:r w:rsidRPr="00FD7147">
        <w:rPr>
          <w:lang w:val="en-US"/>
        </w:rPr>
        <w:t>W</w:t>
      </w:r>
      <w:r w:rsidR="002D6DFC" w:rsidRPr="00FD7147">
        <w:rPr>
          <w:lang w:val="en-US"/>
        </w:rPr>
        <w:t>e highlight</w:t>
      </w:r>
      <w:r w:rsidR="003D219B" w:rsidRPr="00FD7147">
        <w:rPr>
          <w:lang w:val="en-US"/>
        </w:rPr>
        <w:t xml:space="preserve"> </w:t>
      </w:r>
      <w:r w:rsidR="002D6DFC" w:rsidRPr="00FD7147">
        <w:rPr>
          <w:lang w:val="en-US"/>
        </w:rPr>
        <w:t xml:space="preserve">results for </w:t>
      </w:r>
      <w:r w:rsidRPr="00FD7147">
        <w:rPr>
          <w:lang w:val="en-US"/>
        </w:rPr>
        <w:t>six</w:t>
      </w:r>
      <w:r w:rsidR="003D219B" w:rsidRPr="00FD7147">
        <w:rPr>
          <w:lang w:val="en-US"/>
        </w:rPr>
        <w:t xml:space="preserve"> </w:t>
      </w:r>
      <w:proofErr w:type="spellStart"/>
      <w:r w:rsidR="0089470C" w:rsidRPr="00FD7147">
        <w:rPr>
          <w:lang w:val="en-US"/>
        </w:rPr>
        <w:t>groundfish</w:t>
      </w:r>
      <w:proofErr w:type="spellEnd"/>
      <w:r w:rsidR="0089470C" w:rsidRPr="00FD7147">
        <w:rPr>
          <w:lang w:val="en-US"/>
        </w:rPr>
        <w:t xml:space="preserve"> </w:t>
      </w:r>
      <w:r w:rsidR="003D219B" w:rsidRPr="00FD7147">
        <w:rPr>
          <w:lang w:val="en-US"/>
        </w:rPr>
        <w:t xml:space="preserve">species </w:t>
      </w:r>
      <w:r w:rsidR="0089470C" w:rsidRPr="00FD7147">
        <w:rPr>
          <w:lang w:val="en-US"/>
        </w:rPr>
        <w:t>with</w:t>
      </w:r>
      <w:r w:rsidR="003D219B" w:rsidRPr="00FD7147">
        <w:rPr>
          <w:lang w:val="en-US"/>
        </w:rPr>
        <w:t xml:space="preserve"> unique </w:t>
      </w:r>
      <w:r w:rsidR="002D6DFC" w:rsidRPr="00FD7147">
        <w:rPr>
          <w:lang w:val="en-US"/>
        </w:rPr>
        <w:t>distributional responses (</w:t>
      </w:r>
      <w:r w:rsidR="005B5CB5" w:rsidRPr="00FD7147">
        <w:rPr>
          <w:lang w:val="en-US"/>
        </w:rPr>
        <w:t>Fig. 5</w:t>
      </w:r>
      <w:r w:rsidR="00CF6BCC" w:rsidRPr="00FD7147">
        <w:rPr>
          <w:lang w:val="en-US"/>
        </w:rPr>
        <w:t>; see Fig</w:t>
      </w:r>
      <w:r w:rsidR="00815BD5" w:rsidRPr="00FD7147">
        <w:rPr>
          <w:lang w:val="en-US"/>
        </w:rPr>
        <w:t xml:space="preserve">. </w:t>
      </w:r>
      <w:del w:id="1142" w:author="Lewis.Barnett" w:date="2020-06-25T19:44:00Z">
        <w:r w:rsidR="00623C01" w:rsidRPr="00FD7147" w:rsidDel="00096F4A">
          <w:rPr>
            <w:lang w:val="en-US"/>
          </w:rPr>
          <w:delText>S2</w:delText>
        </w:r>
      </w:del>
      <w:ins w:id="1143" w:author="Lewis.Barnett" w:date="2020-06-25T19:44:00Z">
        <w:r w:rsidR="00096F4A" w:rsidRPr="00FD7147">
          <w:rPr>
            <w:lang w:val="en-US"/>
          </w:rPr>
          <w:t>S</w:t>
        </w:r>
      </w:ins>
      <w:ins w:id="1144" w:author="Lewis.Barnett" w:date="2020-07-02T10:43:00Z">
        <w:r w:rsidR="002834BD">
          <w:rPr>
            <w:lang w:val="en-US"/>
          </w:rPr>
          <w:t>5</w:t>
        </w:r>
      </w:ins>
      <w:r w:rsidR="00623C01" w:rsidRPr="00FD7147">
        <w:rPr>
          <w:lang w:val="en-US"/>
        </w:rPr>
        <w:t xml:space="preserve"> </w:t>
      </w:r>
      <w:r w:rsidR="00815BD5" w:rsidRPr="00FD7147">
        <w:rPr>
          <w:lang w:val="en-US"/>
        </w:rPr>
        <w:t xml:space="preserve">for results from </w:t>
      </w:r>
      <w:r w:rsidR="00CF6BCC" w:rsidRPr="00FD7147">
        <w:rPr>
          <w:lang w:val="en-US"/>
        </w:rPr>
        <w:t xml:space="preserve">additional species and Fig. </w:t>
      </w:r>
      <w:del w:id="1145" w:author="Lewis.Barnett" w:date="2020-06-25T19:44:00Z">
        <w:r w:rsidR="00CF6BCC" w:rsidRPr="00FD7147" w:rsidDel="00096F4A">
          <w:rPr>
            <w:lang w:val="en-US"/>
          </w:rPr>
          <w:delText>S</w:delText>
        </w:r>
        <w:r w:rsidR="00623C01" w:rsidRPr="00FD7147" w:rsidDel="00096F4A">
          <w:rPr>
            <w:lang w:val="en-US"/>
          </w:rPr>
          <w:delText>3</w:delText>
        </w:r>
      </w:del>
      <w:ins w:id="1146" w:author="Lewis.Barnett" w:date="2020-06-25T19:44:00Z">
        <w:r w:rsidR="00096F4A" w:rsidRPr="00FD7147">
          <w:rPr>
            <w:lang w:val="en-US"/>
          </w:rPr>
          <w:t>S</w:t>
        </w:r>
      </w:ins>
      <w:ins w:id="1147" w:author="Lewis.Barnett" w:date="2020-07-02T10:43:00Z">
        <w:r w:rsidR="002834BD">
          <w:rPr>
            <w:lang w:val="en-US"/>
          </w:rPr>
          <w:t>6</w:t>
        </w:r>
      </w:ins>
      <w:r w:rsidR="00CF6BCC" w:rsidRPr="00FD7147">
        <w:rPr>
          <w:lang w:val="en-US"/>
        </w:rPr>
        <w:t xml:space="preserve"> for predicted density distributions for </w:t>
      </w:r>
      <w:r w:rsidR="00815BD5" w:rsidRPr="00FD7147">
        <w:rPr>
          <w:lang w:val="en-US"/>
        </w:rPr>
        <w:t xml:space="preserve">all </w:t>
      </w:r>
      <w:r w:rsidR="005F2BA0" w:rsidRPr="00FD7147">
        <w:rPr>
          <w:lang w:val="en-US"/>
        </w:rPr>
        <w:t>19</w:t>
      </w:r>
      <w:r w:rsidR="00815BD5" w:rsidRPr="00FD7147">
        <w:rPr>
          <w:lang w:val="en-US"/>
        </w:rPr>
        <w:t xml:space="preserve"> species</w:t>
      </w:r>
      <w:r w:rsidR="002D6DFC" w:rsidRPr="00FD7147">
        <w:rPr>
          <w:lang w:val="en-US"/>
        </w:rPr>
        <w:t xml:space="preserve">). </w:t>
      </w:r>
      <w:r w:rsidRPr="00FD7147">
        <w:rPr>
          <w:lang w:val="en-US"/>
        </w:rPr>
        <w:t xml:space="preserve">Within each of </w:t>
      </w:r>
      <w:r w:rsidR="0089470C" w:rsidRPr="00FD7147">
        <w:rPr>
          <w:lang w:val="en-US"/>
        </w:rPr>
        <w:t xml:space="preserve">the </w:t>
      </w:r>
      <w:r w:rsidRPr="00FD7147">
        <w:rPr>
          <w:lang w:val="en-US"/>
        </w:rPr>
        <w:t>six species, there was support for 2</w:t>
      </w:r>
      <w:ins w:id="1148" w:author="Sean Anderson" w:date="2020-06-30T15:27:00Z">
        <w:r w:rsidR="000A112D">
          <w:rPr>
            <w:lang w:val="en-US"/>
          </w:rPr>
          <w:t>–</w:t>
        </w:r>
      </w:ins>
      <w:del w:id="1149" w:author="Sean Anderson" w:date="2020-06-30T15:27:00Z">
        <w:r w:rsidRPr="00FD7147" w:rsidDel="000A112D">
          <w:rPr>
            <w:lang w:val="en-US"/>
          </w:rPr>
          <w:delText>-</w:delText>
        </w:r>
      </w:del>
      <w:r w:rsidRPr="00FD7147">
        <w:rPr>
          <w:lang w:val="en-US"/>
        </w:rPr>
        <w:t xml:space="preserve">3 </w:t>
      </w:r>
      <w:r w:rsidR="0089470C" w:rsidRPr="00FD7147">
        <w:rPr>
          <w:lang w:val="en-US"/>
        </w:rPr>
        <w:t>trend</w:t>
      </w:r>
      <w:r w:rsidR="00C41D9E" w:rsidRPr="00FD7147">
        <w:rPr>
          <w:lang w:val="en-US"/>
        </w:rPr>
        <w:t>s</w:t>
      </w:r>
      <w:r w:rsidR="0089470C" w:rsidRPr="00FD7147">
        <w:rPr>
          <w:lang w:val="en-US"/>
        </w:rPr>
        <w:t xml:space="preserve"> </w:t>
      </w:r>
      <w:r w:rsidRPr="00FD7147">
        <w:rPr>
          <w:lang w:val="en-US"/>
        </w:rPr>
        <w:t xml:space="preserve">(Fig. 5; second column). Comparison of the </w:t>
      </w:r>
      <w:del w:id="1150" w:author="Lewis.Barnett" w:date="2020-06-27T16:52:00Z">
        <w:r w:rsidRPr="00FD7147" w:rsidDel="00C25EE2">
          <w:rPr>
            <w:lang w:val="en-US"/>
          </w:rPr>
          <w:delText>spatial</w:delText>
        </w:r>
        <w:r w:rsidR="00306407" w:rsidRPr="00FD7147" w:rsidDel="00C25EE2">
          <w:rPr>
            <w:lang w:val="en-US"/>
          </w:rPr>
          <w:delText>-</w:delText>
        </w:r>
        <w:r w:rsidRPr="00FD7147" w:rsidDel="00C25EE2">
          <w:rPr>
            <w:lang w:val="en-US"/>
          </w:rPr>
          <w:delText>trend</w:delText>
        </w:r>
      </w:del>
      <w:ins w:id="1151" w:author="Lewis.Barnett" w:date="2020-06-27T16:52:00Z">
        <w:r w:rsidR="00C25EE2" w:rsidRPr="00FD7147">
          <w:rPr>
            <w:lang w:val="en-US"/>
          </w:rPr>
          <w:t>local trend</w:t>
        </w:r>
      </w:ins>
      <w:r w:rsidRPr="00FD7147">
        <w:rPr>
          <w:lang w:val="en-US"/>
        </w:rPr>
        <w:t xml:space="preserve"> predictions and clusters (Fig. 5; first two columns) and the mean </w:t>
      </w:r>
      <w:r w:rsidR="00DD4113" w:rsidRPr="00FD7147">
        <w:rPr>
          <w:lang w:val="en-US"/>
        </w:rPr>
        <w:t>density</w:t>
      </w:r>
      <w:r w:rsidR="00FA378B" w:rsidRPr="00FD7147">
        <w:rPr>
          <w:lang w:val="en-US"/>
        </w:rPr>
        <w:t xml:space="preserve"> </w:t>
      </w:r>
      <w:r w:rsidRPr="00FD7147">
        <w:rPr>
          <w:lang w:val="en-US"/>
        </w:rPr>
        <w:t>from the full model (Fig. 5; third column) revealed ho</w:t>
      </w:r>
      <w:r w:rsidR="00FD7790" w:rsidRPr="00FD7147">
        <w:rPr>
          <w:lang w:val="en-US"/>
        </w:rPr>
        <w:t xml:space="preserve">w several unique patterns of </w:t>
      </w:r>
      <w:r w:rsidRPr="00FD7147">
        <w:rPr>
          <w:lang w:val="en-US"/>
        </w:rPr>
        <w:t xml:space="preserve">regional relationships can contribute to nuanced and difficult to detect broad-scale distributional changes including northward, southward, and bi-directional </w:t>
      </w:r>
      <w:r w:rsidR="001C05F4" w:rsidRPr="00FD7147">
        <w:rPr>
          <w:lang w:val="en-US"/>
        </w:rPr>
        <w:t xml:space="preserve">(convergent or divergent) density </w:t>
      </w:r>
      <w:r w:rsidRPr="00FD7147">
        <w:rPr>
          <w:lang w:val="en-US"/>
        </w:rPr>
        <w:t xml:space="preserve">shifts, in addition to localized offshore shifts. Furthermore, the interpretation of the distributional change often varied between spatial scales of </w:t>
      </w:r>
      <w:r w:rsidR="00B06BF9" w:rsidRPr="00FD7147">
        <w:rPr>
          <w:lang w:val="en-US"/>
        </w:rPr>
        <w:t xml:space="preserve">metrics. </w:t>
      </w:r>
      <w:r w:rsidR="00F664D4" w:rsidRPr="00FD7147">
        <w:rPr>
          <w:lang w:val="en-US"/>
        </w:rPr>
        <w:t>Typically, inference</w:t>
      </w:r>
      <w:r w:rsidR="00B06BF9" w:rsidRPr="00FD7147">
        <w:rPr>
          <w:lang w:val="en-US"/>
        </w:rPr>
        <w:t xml:space="preserve"> differed the most between the fine-scale </w:t>
      </w:r>
      <w:r w:rsidR="00F664D4" w:rsidRPr="00FD7147">
        <w:rPr>
          <w:lang w:val="en-US"/>
        </w:rPr>
        <w:t xml:space="preserve">map-based interpretation of the </w:t>
      </w:r>
      <w:del w:id="1152" w:author="Lewis.Barnett" w:date="2020-06-23T15:00:00Z">
        <w:r w:rsidR="00F664D4" w:rsidRPr="00FD7147" w:rsidDel="00087449">
          <w:rPr>
            <w:lang w:val="en-US"/>
          </w:rPr>
          <w:delText>spatial trend</w:delText>
        </w:r>
      </w:del>
      <w:ins w:id="1153" w:author="Lewis.Barnett" w:date="2020-06-23T15:00:00Z">
        <w:r w:rsidR="00087449" w:rsidRPr="00FD7147">
          <w:rPr>
            <w:lang w:val="en-US"/>
          </w:rPr>
          <w:t>local trend</w:t>
        </w:r>
      </w:ins>
      <w:r w:rsidR="00F664D4" w:rsidRPr="00FD7147">
        <w:rPr>
          <w:lang w:val="en-US"/>
        </w:rPr>
        <w:t xml:space="preserve"> and the </w:t>
      </w:r>
      <w:proofErr w:type="spellStart"/>
      <w:r w:rsidR="00F664D4" w:rsidRPr="00FD7147">
        <w:rPr>
          <w:lang w:val="en-US"/>
        </w:rPr>
        <w:t>coastwide</w:t>
      </w:r>
      <w:proofErr w:type="spellEnd"/>
      <w:r w:rsidR="00F664D4" w:rsidRPr="00FD7147">
        <w:rPr>
          <w:lang w:val="en-US"/>
        </w:rPr>
        <w:t xml:space="preserve"> COG. </w:t>
      </w:r>
      <w:r w:rsidR="005C2A54" w:rsidRPr="00FD7147">
        <w:rPr>
          <w:lang w:val="en-US"/>
        </w:rPr>
        <w:t>T</w:t>
      </w:r>
      <w:r w:rsidR="006B1E39" w:rsidRPr="00FD7147">
        <w:rPr>
          <w:lang w:val="en-US"/>
        </w:rPr>
        <w:t xml:space="preserve">he map of </w:t>
      </w:r>
      <w:r w:rsidR="0089470C" w:rsidRPr="00FD7147">
        <w:rPr>
          <w:lang w:val="en-US"/>
        </w:rPr>
        <w:t xml:space="preserve">estimated </w:t>
      </w:r>
      <w:r w:rsidR="005C2A54" w:rsidRPr="00FD7147">
        <w:rPr>
          <w:lang w:val="en-US"/>
        </w:rPr>
        <w:t xml:space="preserve">mean </w:t>
      </w:r>
      <w:r w:rsidR="00DD4113" w:rsidRPr="00FD7147">
        <w:rPr>
          <w:lang w:val="en-US"/>
        </w:rPr>
        <w:t>density</w:t>
      </w:r>
      <w:r w:rsidR="0000736B" w:rsidRPr="00FD7147">
        <w:rPr>
          <w:lang w:val="en-US"/>
        </w:rPr>
        <w:t xml:space="preserve"> </w:t>
      </w:r>
      <w:r w:rsidR="005C2A54" w:rsidRPr="00FD7147">
        <w:rPr>
          <w:lang w:val="en-US"/>
        </w:rPr>
        <w:t>allows one to</w:t>
      </w:r>
      <w:r w:rsidR="00306407" w:rsidRPr="00FD7147">
        <w:rPr>
          <w:lang w:val="en-US"/>
        </w:rPr>
        <w:t xml:space="preserve"> visually weight the </w:t>
      </w:r>
      <w:del w:id="1154" w:author="Lewis.Barnett" w:date="2020-06-27T16:52:00Z">
        <w:r w:rsidR="00306407" w:rsidRPr="00FD7147" w:rsidDel="00C25EE2">
          <w:rPr>
            <w:lang w:val="en-US"/>
          </w:rPr>
          <w:delText>spatial-</w:delText>
        </w:r>
        <w:r w:rsidR="006B1E39" w:rsidRPr="00FD7147" w:rsidDel="00C25EE2">
          <w:rPr>
            <w:lang w:val="en-US"/>
          </w:rPr>
          <w:delText>trend</w:delText>
        </w:r>
      </w:del>
      <w:ins w:id="1155" w:author="Lewis.Barnett" w:date="2020-06-27T16:52:00Z">
        <w:r w:rsidR="00C25EE2" w:rsidRPr="00FD7147">
          <w:rPr>
            <w:lang w:val="en-US"/>
          </w:rPr>
          <w:t>local trend</w:t>
        </w:r>
      </w:ins>
      <w:r w:rsidR="006B1E39" w:rsidRPr="00FD7147">
        <w:rPr>
          <w:lang w:val="en-US"/>
        </w:rPr>
        <w:t xml:space="preserve"> map to better understand where absolute changes in </w:t>
      </w:r>
      <w:r w:rsidR="00DD4113" w:rsidRPr="00FD7147">
        <w:rPr>
          <w:lang w:val="en-US"/>
        </w:rPr>
        <w:t>density</w:t>
      </w:r>
      <w:r w:rsidR="0000736B" w:rsidRPr="00FD7147">
        <w:rPr>
          <w:lang w:val="en-US"/>
        </w:rPr>
        <w:t xml:space="preserve"> </w:t>
      </w:r>
      <w:r w:rsidR="006B1E39" w:rsidRPr="00FD7147">
        <w:rPr>
          <w:lang w:val="en-US"/>
        </w:rPr>
        <w:t>are greatest.</w:t>
      </w:r>
    </w:p>
    <w:p w14:paraId="055F0A67" w14:textId="7E788383" w:rsidR="00386DC1" w:rsidRPr="00FD7147" w:rsidRDefault="000631C2" w:rsidP="00D26510">
      <w:pPr>
        <w:spacing w:after="120" w:line="480" w:lineRule="auto"/>
        <w:rPr>
          <w:lang w:val="en-US"/>
        </w:rPr>
      </w:pPr>
      <w:r w:rsidRPr="00FD7147">
        <w:rPr>
          <w:lang w:val="en-US"/>
        </w:rPr>
        <w:tab/>
      </w:r>
      <w:r w:rsidR="0089470C" w:rsidRPr="00FD7147">
        <w:rPr>
          <w:lang w:val="en-US"/>
        </w:rPr>
        <w:t>Examining the</w:t>
      </w:r>
      <w:r w:rsidRPr="00FD7147">
        <w:rPr>
          <w:lang w:val="en-US"/>
        </w:rPr>
        <w:t xml:space="preserve"> predictions of the </w:t>
      </w:r>
      <w:del w:id="1156" w:author="Lewis.Barnett" w:date="2020-06-23T15:00:00Z">
        <w:r w:rsidRPr="00FD7147" w:rsidDel="00087449">
          <w:rPr>
            <w:lang w:val="en-US"/>
          </w:rPr>
          <w:delText>spatial trend</w:delText>
        </w:r>
      </w:del>
      <w:ins w:id="1157" w:author="Lewis.Barnett" w:date="2020-06-23T15:00:00Z">
        <w:r w:rsidR="00087449" w:rsidRPr="00FD7147">
          <w:rPr>
            <w:lang w:val="en-US"/>
          </w:rPr>
          <w:t>local trend</w:t>
        </w:r>
      </w:ins>
      <w:r w:rsidRPr="00FD7147">
        <w:rPr>
          <w:lang w:val="en-US"/>
        </w:rPr>
        <w:t xml:space="preserve"> </w:t>
      </w:r>
      <w:r w:rsidR="006B1E39" w:rsidRPr="00FD7147">
        <w:rPr>
          <w:lang w:val="en-US"/>
        </w:rPr>
        <w:t xml:space="preserve">and </w:t>
      </w:r>
      <w:r w:rsidR="00DD4113" w:rsidRPr="00FD7147">
        <w:rPr>
          <w:lang w:val="en-US"/>
        </w:rPr>
        <w:t>density</w:t>
      </w:r>
      <w:r w:rsidR="0000736B" w:rsidRPr="00FD7147">
        <w:rPr>
          <w:lang w:val="en-US"/>
        </w:rPr>
        <w:t xml:space="preserve"> </w:t>
      </w:r>
      <w:r w:rsidRPr="00FD7147">
        <w:rPr>
          <w:lang w:val="en-US"/>
        </w:rPr>
        <w:t xml:space="preserve">indicated that </w:t>
      </w:r>
      <w:proofErr w:type="spellStart"/>
      <w:r w:rsidRPr="00FD7147">
        <w:rPr>
          <w:lang w:val="en-US"/>
        </w:rPr>
        <w:t>arrowtooth</w:t>
      </w:r>
      <w:proofErr w:type="spellEnd"/>
      <w:r w:rsidRPr="00FD7147">
        <w:rPr>
          <w:lang w:val="en-US"/>
        </w:rPr>
        <w:t xml:space="preserve"> flounder </w:t>
      </w:r>
      <w:r w:rsidR="00D93BDD" w:rsidRPr="00FD7147">
        <w:rPr>
          <w:lang w:val="en-US"/>
        </w:rPr>
        <w:t>(</w:t>
      </w:r>
      <w:proofErr w:type="spellStart"/>
      <w:r w:rsidR="00D93BDD" w:rsidRPr="00FD7147">
        <w:rPr>
          <w:i/>
          <w:iCs/>
          <w:lang w:val="en-US"/>
        </w:rPr>
        <w:t>Atheresthes</w:t>
      </w:r>
      <w:proofErr w:type="spellEnd"/>
      <w:r w:rsidR="00D93BDD" w:rsidRPr="00FD7147">
        <w:rPr>
          <w:i/>
          <w:iCs/>
          <w:lang w:val="en-US"/>
        </w:rPr>
        <w:t xml:space="preserve"> </w:t>
      </w:r>
      <w:proofErr w:type="spellStart"/>
      <w:r w:rsidR="00D93BDD" w:rsidRPr="00FD7147">
        <w:rPr>
          <w:i/>
          <w:iCs/>
          <w:lang w:val="en-US"/>
        </w:rPr>
        <w:t>stom</w:t>
      </w:r>
      <w:r w:rsidR="00D66A11" w:rsidRPr="00FD7147">
        <w:rPr>
          <w:i/>
          <w:iCs/>
          <w:lang w:val="en-US"/>
        </w:rPr>
        <w:t>i</w:t>
      </w:r>
      <w:r w:rsidR="00D93BDD" w:rsidRPr="00FD7147">
        <w:rPr>
          <w:i/>
          <w:iCs/>
          <w:lang w:val="en-US"/>
        </w:rPr>
        <w:t>as</w:t>
      </w:r>
      <w:proofErr w:type="spellEnd"/>
      <w:r w:rsidR="00D93BDD" w:rsidRPr="00FD7147">
        <w:rPr>
          <w:lang w:val="en-US"/>
        </w:rPr>
        <w:t xml:space="preserve">) </w:t>
      </w:r>
      <w:r w:rsidR="00A349C7" w:rsidRPr="00FD7147">
        <w:rPr>
          <w:lang w:val="en-US"/>
        </w:rPr>
        <w:t xml:space="preserve">had a southward </w:t>
      </w:r>
      <w:r w:rsidR="001C05F4" w:rsidRPr="00FD7147">
        <w:rPr>
          <w:lang w:val="en-US"/>
        </w:rPr>
        <w:t>density</w:t>
      </w:r>
      <w:r w:rsidR="00A349C7" w:rsidRPr="00FD7147">
        <w:rPr>
          <w:lang w:val="en-US"/>
        </w:rPr>
        <w:t xml:space="preserve"> shift </w:t>
      </w:r>
      <w:r w:rsidRPr="00FD7147">
        <w:rPr>
          <w:lang w:val="en-US"/>
        </w:rPr>
        <w:t xml:space="preserve">and </w:t>
      </w:r>
      <w:bookmarkStart w:id="1158" w:name="_Hlk27058813"/>
      <w:proofErr w:type="spellStart"/>
      <w:r w:rsidRPr="00FD7147">
        <w:rPr>
          <w:lang w:val="en-US"/>
        </w:rPr>
        <w:t>shortspine</w:t>
      </w:r>
      <w:proofErr w:type="spellEnd"/>
      <w:r w:rsidRPr="00FD7147">
        <w:rPr>
          <w:lang w:val="en-US"/>
        </w:rPr>
        <w:t xml:space="preserve"> </w:t>
      </w:r>
      <w:proofErr w:type="spellStart"/>
      <w:r w:rsidRPr="00FD7147">
        <w:rPr>
          <w:lang w:val="en-US"/>
        </w:rPr>
        <w:t>thornyh</w:t>
      </w:r>
      <w:bookmarkEnd w:id="1158"/>
      <w:r w:rsidRPr="00FD7147">
        <w:rPr>
          <w:lang w:val="en-US"/>
        </w:rPr>
        <w:t>ead</w:t>
      </w:r>
      <w:proofErr w:type="spellEnd"/>
      <w:r w:rsidRPr="00FD7147">
        <w:rPr>
          <w:lang w:val="en-US"/>
        </w:rPr>
        <w:t xml:space="preserve"> </w:t>
      </w:r>
      <w:r w:rsidR="003D16A7" w:rsidRPr="00FD7147">
        <w:rPr>
          <w:lang w:val="en-US"/>
        </w:rPr>
        <w:t>(</w:t>
      </w:r>
      <w:proofErr w:type="spellStart"/>
      <w:r w:rsidR="003D16A7" w:rsidRPr="00FD7147">
        <w:rPr>
          <w:i/>
          <w:iCs/>
          <w:lang w:val="en-US"/>
        </w:rPr>
        <w:t>Sebastolobus</w:t>
      </w:r>
      <w:proofErr w:type="spellEnd"/>
      <w:r w:rsidR="003D16A7" w:rsidRPr="00FD7147">
        <w:rPr>
          <w:i/>
          <w:iCs/>
          <w:lang w:val="en-US"/>
        </w:rPr>
        <w:t xml:space="preserve"> </w:t>
      </w:r>
      <w:proofErr w:type="spellStart"/>
      <w:r w:rsidR="003D16A7" w:rsidRPr="00FD7147">
        <w:rPr>
          <w:i/>
          <w:iCs/>
          <w:lang w:val="en-US"/>
        </w:rPr>
        <w:t>alascanus</w:t>
      </w:r>
      <w:proofErr w:type="spellEnd"/>
      <w:r w:rsidR="003D16A7" w:rsidRPr="00FD7147">
        <w:rPr>
          <w:lang w:val="en-US"/>
        </w:rPr>
        <w:t xml:space="preserve">) </w:t>
      </w:r>
      <w:r w:rsidRPr="00FD7147">
        <w:rPr>
          <w:lang w:val="en-US"/>
        </w:rPr>
        <w:t xml:space="preserve">had </w:t>
      </w:r>
      <w:r w:rsidR="00A349C7" w:rsidRPr="00FD7147">
        <w:rPr>
          <w:lang w:val="en-US"/>
        </w:rPr>
        <w:t>a northward</w:t>
      </w:r>
      <w:r w:rsidRPr="00FD7147">
        <w:rPr>
          <w:lang w:val="en-US"/>
        </w:rPr>
        <w:t xml:space="preserve"> s</w:t>
      </w:r>
      <w:r w:rsidR="00A349C7" w:rsidRPr="00FD7147">
        <w:rPr>
          <w:lang w:val="en-US"/>
        </w:rPr>
        <w:t>hift</w:t>
      </w:r>
      <w:r w:rsidRPr="00FD7147">
        <w:rPr>
          <w:lang w:val="en-US"/>
        </w:rPr>
        <w:t xml:space="preserve">, yet the COG inferences differed to some degree between species. </w:t>
      </w:r>
      <w:r w:rsidR="0089470C" w:rsidRPr="00FD7147">
        <w:rPr>
          <w:lang w:val="en-US"/>
        </w:rPr>
        <w:t>T</w:t>
      </w:r>
      <w:r w:rsidR="00BD4BEF" w:rsidRPr="00FD7147">
        <w:rPr>
          <w:lang w:val="en-US"/>
        </w:rPr>
        <w:t xml:space="preserve">he predicted </w:t>
      </w:r>
      <w:r w:rsidR="00DD4113" w:rsidRPr="00FD7147">
        <w:rPr>
          <w:lang w:val="en-US"/>
        </w:rPr>
        <w:t>density</w:t>
      </w:r>
      <w:r w:rsidR="0000736B" w:rsidRPr="00FD7147" w:rsidDel="0000736B">
        <w:rPr>
          <w:lang w:val="en-US"/>
        </w:rPr>
        <w:t xml:space="preserve"> </w:t>
      </w:r>
      <w:r w:rsidR="0089470C" w:rsidRPr="00FD7147">
        <w:rPr>
          <w:lang w:val="en-US"/>
        </w:rPr>
        <w:t xml:space="preserve">indicated that the majority of </w:t>
      </w:r>
      <w:proofErr w:type="spellStart"/>
      <w:r w:rsidR="00BD4BEF" w:rsidRPr="00FD7147">
        <w:rPr>
          <w:lang w:val="en-US"/>
        </w:rPr>
        <w:t>arrowtooth</w:t>
      </w:r>
      <w:proofErr w:type="spellEnd"/>
      <w:r w:rsidR="00BD4BEF" w:rsidRPr="00FD7147">
        <w:rPr>
          <w:lang w:val="en-US"/>
        </w:rPr>
        <w:t xml:space="preserve"> flounder </w:t>
      </w:r>
      <w:r w:rsidR="003D16A7" w:rsidRPr="00FD7147">
        <w:rPr>
          <w:lang w:val="en-US"/>
        </w:rPr>
        <w:t xml:space="preserve">(Fig. 5, first row) </w:t>
      </w:r>
      <w:r w:rsidR="0089470C" w:rsidRPr="00FD7147">
        <w:rPr>
          <w:lang w:val="en-US"/>
        </w:rPr>
        <w:t>was in the northern region</w:t>
      </w:r>
      <w:r w:rsidR="003D16A7" w:rsidRPr="00FD7147">
        <w:rPr>
          <w:lang w:val="en-US"/>
        </w:rPr>
        <w:t xml:space="preserve">, </w:t>
      </w:r>
      <w:r w:rsidR="00306407" w:rsidRPr="00FD7147">
        <w:rPr>
          <w:lang w:val="en-US"/>
        </w:rPr>
        <w:t xml:space="preserve">yet the </w:t>
      </w:r>
      <w:del w:id="1159" w:author="Lewis.Barnett" w:date="2020-06-27T16:52:00Z">
        <w:r w:rsidR="00306407" w:rsidRPr="00FD7147" w:rsidDel="00C25EE2">
          <w:rPr>
            <w:lang w:val="en-US"/>
          </w:rPr>
          <w:delText>spatial-</w:delText>
        </w:r>
        <w:r w:rsidR="00BD4BEF" w:rsidRPr="00FD7147" w:rsidDel="00C25EE2">
          <w:rPr>
            <w:lang w:val="en-US"/>
          </w:rPr>
          <w:delText>trend</w:delText>
        </w:r>
      </w:del>
      <w:ins w:id="1160" w:author="Lewis.Barnett" w:date="2020-06-27T16:52:00Z">
        <w:r w:rsidR="00C25EE2" w:rsidRPr="00FD7147">
          <w:rPr>
            <w:lang w:val="en-US"/>
          </w:rPr>
          <w:t>local trend</w:t>
        </w:r>
      </w:ins>
      <w:r w:rsidR="00BD4BEF" w:rsidRPr="00FD7147">
        <w:rPr>
          <w:lang w:val="en-US"/>
        </w:rPr>
        <w:t xml:space="preserve"> pattern indicates that their </w:t>
      </w:r>
      <w:r w:rsidR="00DD4113" w:rsidRPr="00FD7147">
        <w:rPr>
          <w:lang w:val="en-US"/>
        </w:rPr>
        <w:t>density</w:t>
      </w:r>
      <w:r w:rsidR="0000736B" w:rsidRPr="00FD7147">
        <w:rPr>
          <w:lang w:val="en-US"/>
        </w:rPr>
        <w:t xml:space="preserve"> </w:t>
      </w:r>
      <w:r w:rsidR="00BD4BEF" w:rsidRPr="00FD7147">
        <w:rPr>
          <w:lang w:val="en-US"/>
        </w:rPr>
        <w:t>is increasing at the highest rate in the central region</w:t>
      </w:r>
      <w:r w:rsidR="0089470C" w:rsidRPr="00FD7147">
        <w:rPr>
          <w:lang w:val="en-US"/>
        </w:rPr>
        <w:t xml:space="preserve">. Combined, these regional results suggest a </w:t>
      </w:r>
      <w:r w:rsidR="00BD4BEF" w:rsidRPr="00FD7147">
        <w:rPr>
          <w:lang w:val="en-US"/>
        </w:rPr>
        <w:t xml:space="preserve">southward </w:t>
      </w:r>
      <w:r w:rsidR="001C05F4" w:rsidRPr="00FD7147">
        <w:rPr>
          <w:lang w:val="en-US"/>
        </w:rPr>
        <w:t>shift</w:t>
      </w:r>
      <w:r w:rsidR="00812679" w:rsidRPr="00FD7147">
        <w:rPr>
          <w:lang w:val="en-US"/>
        </w:rPr>
        <w:t xml:space="preserve"> </w:t>
      </w:r>
      <w:r w:rsidR="001C05F4" w:rsidRPr="00FD7147">
        <w:rPr>
          <w:lang w:val="en-US"/>
        </w:rPr>
        <w:t>driven by</w:t>
      </w:r>
      <w:r w:rsidR="00812679" w:rsidRPr="00FD7147">
        <w:rPr>
          <w:lang w:val="en-US"/>
        </w:rPr>
        <w:t xml:space="preserve"> </w:t>
      </w:r>
      <w:r w:rsidR="001C05F4" w:rsidRPr="00FD7147">
        <w:rPr>
          <w:lang w:val="en-US"/>
        </w:rPr>
        <w:t>increases at the southern</w:t>
      </w:r>
      <w:r w:rsidR="00812679" w:rsidRPr="00FD7147">
        <w:rPr>
          <w:lang w:val="en-US"/>
        </w:rPr>
        <w:t xml:space="preserve"> range edge</w:t>
      </w:r>
      <w:r w:rsidR="001C05F4" w:rsidRPr="00FD7147">
        <w:rPr>
          <w:lang w:val="en-US"/>
        </w:rPr>
        <w:t xml:space="preserve">, similar </w:t>
      </w:r>
      <w:r w:rsidR="001C05F4" w:rsidRPr="00FD7147">
        <w:rPr>
          <w:lang w:val="en-US"/>
        </w:rPr>
        <w:lastRenderedPageBreak/>
        <w:t>to the traveling wave pattern demonstrated by many species invasions</w:t>
      </w:r>
      <w:r w:rsidR="00BD4BEF" w:rsidRPr="00FD7147">
        <w:rPr>
          <w:lang w:val="en-US"/>
        </w:rPr>
        <w:t>.</w:t>
      </w:r>
      <w:r w:rsidR="00812679" w:rsidRPr="00FD7147">
        <w:rPr>
          <w:lang w:val="en-US"/>
        </w:rPr>
        <w:t xml:space="preserve"> The </w:t>
      </w:r>
      <w:r w:rsidR="00897D80" w:rsidRPr="00FD7147">
        <w:rPr>
          <w:lang w:val="en-US"/>
        </w:rPr>
        <w:t xml:space="preserve">time series of the </w:t>
      </w:r>
      <w:r w:rsidR="00812679" w:rsidRPr="00FD7147">
        <w:rPr>
          <w:lang w:val="en-US"/>
        </w:rPr>
        <w:t>coast</w:t>
      </w:r>
      <w:r w:rsidR="00D66A11" w:rsidRPr="00FD7147">
        <w:rPr>
          <w:lang w:val="en-US"/>
        </w:rPr>
        <w:t>-</w:t>
      </w:r>
      <w:r w:rsidR="00812679" w:rsidRPr="00FD7147">
        <w:rPr>
          <w:lang w:val="en-US"/>
        </w:rPr>
        <w:t xml:space="preserve">wide </w:t>
      </w:r>
      <w:r w:rsidR="00204EAD" w:rsidRPr="00FD7147">
        <w:rPr>
          <w:lang w:val="en-US"/>
        </w:rPr>
        <w:t>COG</w:t>
      </w:r>
      <w:r w:rsidR="00812679" w:rsidRPr="00FD7147">
        <w:rPr>
          <w:lang w:val="en-US"/>
        </w:rPr>
        <w:t xml:space="preserve"> (</w:t>
      </w:r>
      <w:r w:rsidR="006B1E39" w:rsidRPr="00FD7147">
        <w:rPr>
          <w:lang w:val="en-US"/>
        </w:rPr>
        <w:t>black line</w:t>
      </w:r>
      <w:r w:rsidR="00812679" w:rsidRPr="00FD7147">
        <w:rPr>
          <w:lang w:val="en-US"/>
        </w:rPr>
        <w:t xml:space="preserve"> in last column</w:t>
      </w:r>
      <w:r w:rsidR="00897D80" w:rsidRPr="00FD7147">
        <w:rPr>
          <w:lang w:val="en-US"/>
        </w:rPr>
        <w:t xml:space="preserve"> of </w:t>
      </w:r>
      <w:r w:rsidR="005B5CB5" w:rsidRPr="00FD7147">
        <w:rPr>
          <w:lang w:val="en-US"/>
        </w:rPr>
        <w:t>Fig. 5</w:t>
      </w:r>
      <w:r w:rsidR="00812679" w:rsidRPr="00FD7147">
        <w:rPr>
          <w:lang w:val="en-US"/>
        </w:rPr>
        <w:t xml:space="preserve">) </w:t>
      </w:r>
      <w:r w:rsidR="0089470C" w:rsidRPr="00FD7147">
        <w:rPr>
          <w:lang w:val="en-US"/>
        </w:rPr>
        <w:t xml:space="preserve">is in agreement of a </w:t>
      </w:r>
      <w:r w:rsidR="00812679" w:rsidRPr="00FD7147">
        <w:rPr>
          <w:lang w:val="en-US"/>
        </w:rPr>
        <w:t xml:space="preserve">southward shift, yet the </w:t>
      </w:r>
      <w:r w:rsidR="008D10BD" w:rsidRPr="00FD7147">
        <w:rPr>
          <w:lang w:val="en-US"/>
        </w:rPr>
        <w:t>interpretation</w:t>
      </w:r>
      <w:r w:rsidR="00812679" w:rsidRPr="00FD7147">
        <w:rPr>
          <w:lang w:val="en-US"/>
        </w:rPr>
        <w:t xml:space="preserve"> is not as clear </w:t>
      </w:r>
      <w:r w:rsidR="00897D80" w:rsidRPr="00FD7147">
        <w:rPr>
          <w:lang w:val="en-US"/>
        </w:rPr>
        <w:t>because</w:t>
      </w:r>
      <w:r w:rsidR="00812679" w:rsidRPr="00FD7147">
        <w:rPr>
          <w:lang w:val="en-US"/>
        </w:rPr>
        <w:t xml:space="preserve"> the coast</w:t>
      </w:r>
      <w:r w:rsidR="00D66A11" w:rsidRPr="00FD7147">
        <w:rPr>
          <w:lang w:val="en-US"/>
        </w:rPr>
        <w:t>-</w:t>
      </w:r>
      <w:r w:rsidR="00812679" w:rsidRPr="00FD7147">
        <w:rPr>
          <w:lang w:val="en-US"/>
        </w:rPr>
        <w:t xml:space="preserve">wide pattern is heavily weighted by the high densities in the </w:t>
      </w:r>
      <w:r w:rsidR="00897D80" w:rsidRPr="00FD7147">
        <w:rPr>
          <w:lang w:val="en-US"/>
        </w:rPr>
        <w:t xml:space="preserve">far northern portion of the study area. </w:t>
      </w:r>
      <w:r w:rsidR="0089470C" w:rsidRPr="00FD7147">
        <w:rPr>
          <w:lang w:val="en-US"/>
        </w:rPr>
        <w:t>W</w:t>
      </w:r>
      <w:r w:rsidR="00897D80" w:rsidRPr="00FD7147">
        <w:rPr>
          <w:lang w:val="en-US"/>
        </w:rPr>
        <w:t>hen the COG</w:t>
      </w:r>
      <w:r w:rsidR="0089470C" w:rsidRPr="00FD7147">
        <w:rPr>
          <w:lang w:val="en-US"/>
        </w:rPr>
        <w:t xml:space="preserve"> from each biogeographic region</w:t>
      </w:r>
      <w:r w:rsidR="00897D80" w:rsidRPr="00FD7147">
        <w:rPr>
          <w:lang w:val="en-US"/>
        </w:rPr>
        <w:t xml:space="preserve"> </w:t>
      </w:r>
      <w:r w:rsidR="0089470C" w:rsidRPr="00FD7147">
        <w:rPr>
          <w:lang w:val="en-US"/>
        </w:rPr>
        <w:t>is calculated</w:t>
      </w:r>
      <w:r w:rsidR="00897D80" w:rsidRPr="00FD7147">
        <w:rPr>
          <w:lang w:val="en-US"/>
        </w:rPr>
        <w:t xml:space="preserve"> (colored lines in last column of </w:t>
      </w:r>
      <w:r w:rsidR="005B5CB5" w:rsidRPr="00FD7147">
        <w:rPr>
          <w:lang w:val="en-US"/>
        </w:rPr>
        <w:t>Fig. 5</w:t>
      </w:r>
      <w:r w:rsidR="00897D80" w:rsidRPr="00FD7147">
        <w:rPr>
          <w:lang w:val="en-US"/>
        </w:rPr>
        <w:t xml:space="preserve">), </w:t>
      </w:r>
      <w:r w:rsidR="00A349C7" w:rsidRPr="00FD7147">
        <w:rPr>
          <w:lang w:val="en-US"/>
        </w:rPr>
        <w:t>we can see that coast</w:t>
      </w:r>
      <w:r w:rsidR="00D66A11" w:rsidRPr="00FD7147">
        <w:rPr>
          <w:lang w:val="en-US"/>
        </w:rPr>
        <w:t>-</w:t>
      </w:r>
      <w:r w:rsidR="00A349C7" w:rsidRPr="00FD7147">
        <w:rPr>
          <w:lang w:val="en-US"/>
        </w:rPr>
        <w:t xml:space="preserve">wide COG has been driven further south </w:t>
      </w:r>
      <w:r w:rsidR="009367A8" w:rsidRPr="00FD7147">
        <w:rPr>
          <w:lang w:val="en-US"/>
        </w:rPr>
        <w:t xml:space="preserve">in the latter half of the time series </w:t>
      </w:r>
      <w:r w:rsidR="00A349C7" w:rsidRPr="00FD7147">
        <w:rPr>
          <w:lang w:val="en-US"/>
        </w:rPr>
        <w:t>by decreases in</w:t>
      </w:r>
      <w:r w:rsidR="00897D80" w:rsidRPr="00FD7147">
        <w:rPr>
          <w:lang w:val="en-US"/>
        </w:rPr>
        <w:t xml:space="preserve"> the </w:t>
      </w:r>
      <w:r w:rsidR="00A349C7" w:rsidRPr="00FD7147">
        <w:rPr>
          <w:lang w:val="en-US"/>
        </w:rPr>
        <w:t xml:space="preserve">COG in the central region </w:t>
      </w:r>
      <w:r w:rsidR="009367A8" w:rsidRPr="00FD7147">
        <w:rPr>
          <w:lang w:val="en-US"/>
        </w:rPr>
        <w:t>while the northern COG had almost no trend</w:t>
      </w:r>
      <w:r w:rsidR="0089470C" w:rsidRPr="00FD7147">
        <w:rPr>
          <w:lang w:val="en-US"/>
        </w:rPr>
        <w:t>,</w:t>
      </w:r>
      <w:r w:rsidR="00897D80" w:rsidRPr="00FD7147">
        <w:rPr>
          <w:lang w:val="en-US"/>
        </w:rPr>
        <w:t xml:space="preserve"> provid</w:t>
      </w:r>
      <w:r w:rsidR="0089470C" w:rsidRPr="00FD7147">
        <w:rPr>
          <w:lang w:val="en-US"/>
        </w:rPr>
        <w:t xml:space="preserve">ing </w:t>
      </w:r>
      <w:r w:rsidR="00897D80" w:rsidRPr="00FD7147">
        <w:rPr>
          <w:lang w:val="en-US"/>
        </w:rPr>
        <w:t xml:space="preserve">additional </w:t>
      </w:r>
      <w:r w:rsidR="00A349C7" w:rsidRPr="00FD7147">
        <w:rPr>
          <w:lang w:val="en-US"/>
        </w:rPr>
        <w:t xml:space="preserve">support </w:t>
      </w:r>
      <w:r w:rsidR="00CA5103" w:rsidRPr="00FD7147">
        <w:rPr>
          <w:lang w:val="en-US"/>
        </w:rPr>
        <w:t xml:space="preserve">for </w:t>
      </w:r>
      <w:r w:rsidR="00A349C7" w:rsidRPr="00FD7147">
        <w:rPr>
          <w:lang w:val="en-US"/>
        </w:rPr>
        <w:t>the possibility</w:t>
      </w:r>
      <w:r w:rsidR="00CA5103" w:rsidRPr="00FD7147">
        <w:rPr>
          <w:lang w:val="en-US"/>
        </w:rPr>
        <w:t xml:space="preserve"> </w:t>
      </w:r>
      <w:r w:rsidR="0089470C" w:rsidRPr="00FD7147">
        <w:rPr>
          <w:lang w:val="en-US"/>
        </w:rPr>
        <w:t>that the</w:t>
      </w:r>
      <w:r w:rsidR="00897D80" w:rsidRPr="00FD7147">
        <w:rPr>
          <w:lang w:val="en-US"/>
        </w:rPr>
        <w:t xml:space="preserve"> change is due to increased </w:t>
      </w:r>
      <w:r w:rsidR="00DD4113" w:rsidRPr="00FD7147">
        <w:rPr>
          <w:lang w:val="en-US"/>
        </w:rPr>
        <w:t>density</w:t>
      </w:r>
      <w:r w:rsidR="0000736B" w:rsidRPr="00FD7147">
        <w:rPr>
          <w:lang w:val="en-US"/>
        </w:rPr>
        <w:t xml:space="preserve"> </w:t>
      </w:r>
      <w:r w:rsidR="00A349C7" w:rsidRPr="00FD7147">
        <w:rPr>
          <w:lang w:val="en-US"/>
        </w:rPr>
        <w:t xml:space="preserve">or southward shifts </w:t>
      </w:r>
      <w:r w:rsidR="00897D80" w:rsidRPr="00FD7147">
        <w:rPr>
          <w:lang w:val="en-US"/>
        </w:rPr>
        <w:t>in the central region.</w:t>
      </w:r>
      <w:r w:rsidR="004F2DA7" w:rsidRPr="00FD7147">
        <w:rPr>
          <w:lang w:val="en-US"/>
        </w:rPr>
        <w:t xml:space="preserve"> </w:t>
      </w:r>
    </w:p>
    <w:p w14:paraId="06262984" w14:textId="5BD18FCE" w:rsidR="00812679" w:rsidRPr="00FD7147" w:rsidRDefault="004F2DA7" w:rsidP="00D26510">
      <w:pPr>
        <w:spacing w:after="120" w:line="480" w:lineRule="auto"/>
        <w:ind w:firstLine="720"/>
        <w:rPr>
          <w:lang w:val="en-US"/>
        </w:rPr>
      </w:pPr>
      <w:r w:rsidRPr="00FD7147">
        <w:rPr>
          <w:lang w:val="en-US"/>
        </w:rPr>
        <w:t>For other species</w:t>
      </w:r>
      <w:r w:rsidR="0089470C" w:rsidRPr="00FD7147">
        <w:rPr>
          <w:lang w:val="en-US"/>
        </w:rPr>
        <w:t xml:space="preserve"> in our analysis</w:t>
      </w:r>
      <w:r w:rsidRPr="00FD7147">
        <w:rPr>
          <w:lang w:val="en-US"/>
        </w:rPr>
        <w:t xml:space="preserve">, even the </w:t>
      </w:r>
      <w:r w:rsidR="006B1E39" w:rsidRPr="00FD7147">
        <w:rPr>
          <w:lang w:val="en-US"/>
        </w:rPr>
        <w:t>region</w:t>
      </w:r>
      <w:r w:rsidRPr="00FD7147">
        <w:rPr>
          <w:lang w:val="en-US"/>
        </w:rPr>
        <w:t>-specific COG does not accurately capture the nuanced spatial changes</w:t>
      </w:r>
      <w:r w:rsidR="00306407" w:rsidRPr="00FD7147">
        <w:rPr>
          <w:lang w:val="en-US"/>
        </w:rPr>
        <w:t xml:space="preserve"> described by the </w:t>
      </w:r>
      <w:del w:id="1161" w:author="Lewis.Barnett" w:date="2020-06-27T16:52:00Z">
        <w:r w:rsidR="00306407" w:rsidRPr="00FD7147" w:rsidDel="00C25EE2">
          <w:rPr>
            <w:lang w:val="en-US"/>
          </w:rPr>
          <w:delText>spatial-</w:delText>
        </w:r>
        <w:r w:rsidR="0089470C" w:rsidRPr="00FD7147" w:rsidDel="00C25EE2">
          <w:rPr>
            <w:lang w:val="en-US"/>
          </w:rPr>
          <w:delText>trend</w:delText>
        </w:r>
      </w:del>
      <w:ins w:id="1162" w:author="Lewis.Barnett" w:date="2020-06-27T16:52:00Z">
        <w:r w:rsidR="00C25EE2" w:rsidRPr="00FD7147">
          <w:rPr>
            <w:lang w:val="en-US"/>
          </w:rPr>
          <w:t>local trend</w:t>
        </w:r>
      </w:ins>
      <w:r w:rsidR="0089470C" w:rsidRPr="00FD7147">
        <w:rPr>
          <w:lang w:val="en-US"/>
        </w:rPr>
        <w:t xml:space="preserve"> field</w:t>
      </w:r>
      <w:r w:rsidRPr="00FD7147">
        <w:rPr>
          <w:lang w:val="en-US"/>
        </w:rPr>
        <w:t xml:space="preserve">. For example, </w:t>
      </w:r>
      <w:proofErr w:type="spellStart"/>
      <w:r w:rsidRPr="00FD7147">
        <w:rPr>
          <w:lang w:val="en-US"/>
        </w:rPr>
        <w:t>shortspine</w:t>
      </w:r>
      <w:proofErr w:type="spellEnd"/>
      <w:r w:rsidRPr="00FD7147">
        <w:rPr>
          <w:lang w:val="en-US"/>
        </w:rPr>
        <w:t xml:space="preserve"> </w:t>
      </w:r>
      <w:proofErr w:type="spellStart"/>
      <w:r w:rsidRPr="00FD7147">
        <w:rPr>
          <w:lang w:val="en-US"/>
        </w:rPr>
        <w:t>thornyhead</w:t>
      </w:r>
      <w:proofErr w:type="spellEnd"/>
      <w:r w:rsidRPr="00FD7147">
        <w:rPr>
          <w:lang w:val="en-US"/>
        </w:rPr>
        <w:t xml:space="preserve"> is distributed coast</w:t>
      </w:r>
      <w:r w:rsidR="00D66A11" w:rsidRPr="00FD7147">
        <w:rPr>
          <w:lang w:val="en-US"/>
        </w:rPr>
        <w:t>-</w:t>
      </w:r>
      <w:r w:rsidRPr="00FD7147">
        <w:rPr>
          <w:lang w:val="en-US"/>
        </w:rPr>
        <w:t xml:space="preserve">wide, yet </w:t>
      </w:r>
      <w:r w:rsidR="00386DC1" w:rsidRPr="00FD7147">
        <w:rPr>
          <w:lang w:val="en-US"/>
        </w:rPr>
        <w:t xml:space="preserve">their </w:t>
      </w:r>
      <w:r w:rsidR="00DD4113" w:rsidRPr="00FD7147">
        <w:rPr>
          <w:lang w:val="en-US"/>
        </w:rPr>
        <w:t>density</w:t>
      </w:r>
      <w:r w:rsidR="0000736B" w:rsidRPr="00FD7147">
        <w:rPr>
          <w:lang w:val="en-US"/>
        </w:rPr>
        <w:t xml:space="preserve"> </w:t>
      </w:r>
      <w:r w:rsidR="00386DC1" w:rsidRPr="00FD7147">
        <w:rPr>
          <w:lang w:val="en-US"/>
        </w:rPr>
        <w:t xml:space="preserve">is </w:t>
      </w:r>
      <w:r w:rsidRPr="00FD7147">
        <w:rPr>
          <w:lang w:val="en-US"/>
        </w:rPr>
        <w:t xml:space="preserve">increasing fastest in the north-central area </w:t>
      </w:r>
      <w:r w:rsidR="00A349C7" w:rsidRPr="00FD7147">
        <w:rPr>
          <w:lang w:val="en-US"/>
        </w:rPr>
        <w:t xml:space="preserve">and decreasing in the south </w:t>
      </w:r>
      <w:r w:rsidR="007A6870" w:rsidRPr="00FD7147">
        <w:rPr>
          <w:lang w:val="en-US"/>
        </w:rPr>
        <w:t xml:space="preserve">and within some isolated patches in the far northern end of the region </w:t>
      </w:r>
      <w:r w:rsidRPr="00FD7147">
        <w:rPr>
          <w:lang w:val="en-US"/>
        </w:rPr>
        <w:t>(</w:t>
      </w:r>
      <w:r w:rsidR="005B5CB5" w:rsidRPr="00FD7147">
        <w:rPr>
          <w:lang w:val="en-US"/>
        </w:rPr>
        <w:t>Fig. 5</w:t>
      </w:r>
      <w:r w:rsidRPr="00FD7147">
        <w:rPr>
          <w:lang w:val="en-US"/>
        </w:rPr>
        <w:t>, last row</w:t>
      </w:r>
      <w:r w:rsidR="000227CF" w:rsidRPr="00FD7147">
        <w:rPr>
          <w:lang w:val="en-US"/>
        </w:rPr>
        <w:t>, left column</w:t>
      </w:r>
      <w:r w:rsidRPr="00FD7147">
        <w:rPr>
          <w:lang w:val="en-US"/>
        </w:rPr>
        <w:t>).</w:t>
      </w:r>
      <w:r w:rsidR="009D3831" w:rsidRPr="00FD7147">
        <w:rPr>
          <w:lang w:val="en-US"/>
        </w:rPr>
        <w:t xml:space="preserve"> In this case, the coast</w:t>
      </w:r>
      <w:r w:rsidR="00D66A11" w:rsidRPr="00FD7147">
        <w:rPr>
          <w:lang w:val="en-US"/>
        </w:rPr>
        <w:t>-</w:t>
      </w:r>
      <w:r w:rsidR="009D3831" w:rsidRPr="00FD7147">
        <w:rPr>
          <w:lang w:val="en-US"/>
        </w:rPr>
        <w:t xml:space="preserve">wide COG indicates a northward distribution shift, yet the </w:t>
      </w:r>
      <w:r w:rsidR="006B1E39" w:rsidRPr="00FD7147">
        <w:rPr>
          <w:lang w:val="en-US"/>
        </w:rPr>
        <w:t>region</w:t>
      </w:r>
      <w:r w:rsidR="009D3831" w:rsidRPr="00FD7147">
        <w:rPr>
          <w:lang w:val="en-US"/>
        </w:rPr>
        <w:t xml:space="preserve">-specific COG indicates </w:t>
      </w:r>
      <w:r w:rsidR="005F2BA0" w:rsidRPr="00FD7147">
        <w:rPr>
          <w:lang w:val="en-US"/>
        </w:rPr>
        <w:t>converging trends</w:t>
      </w:r>
      <w:r w:rsidR="00AD28B6" w:rsidRPr="00FD7147">
        <w:rPr>
          <w:lang w:val="en-US"/>
        </w:rPr>
        <w:t>, perhaps indicative of contraction of the core range</w:t>
      </w:r>
      <w:r w:rsidR="005F2BA0" w:rsidRPr="00FD7147">
        <w:rPr>
          <w:lang w:val="en-US"/>
        </w:rPr>
        <w:t>:</w:t>
      </w:r>
      <w:r w:rsidR="009D3831" w:rsidRPr="00FD7147">
        <w:rPr>
          <w:lang w:val="en-US"/>
        </w:rPr>
        <w:t xml:space="preserve"> slight</w:t>
      </w:r>
      <w:r w:rsidR="005F2BA0" w:rsidRPr="00FD7147">
        <w:rPr>
          <w:lang w:val="en-US"/>
        </w:rPr>
        <w:t>ly</w:t>
      </w:r>
      <w:r w:rsidR="009D3831" w:rsidRPr="00FD7147">
        <w:rPr>
          <w:lang w:val="en-US"/>
        </w:rPr>
        <w:t xml:space="preserve"> southward shifting of the northern </w:t>
      </w:r>
      <w:r w:rsidR="006B1E39" w:rsidRPr="00FD7147">
        <w:rPr>
          <w:lang w:val="en-US"/>
        </w:rPr>
        <w:t>region</w:t>
      </w:r>
      <w:r w:rsidR="005F2BA0" w:rsidRPr="00FD7147">
        <w:rPr>
          <w:lang w:val="en-US"/>
        </w:rPr>
        <w:t xml:space="preserve"> and slight northward shift </w:t>
      </w:r>
      <w:r w:rsidR="0046086A" w:rsidRPr="00FD7147">
        <w:rPr>
          <w:lang w:val="en-US"/>
        </w:rPr>
        <w:t>in</w:t>
      </w:r>
      <w:r w:rsidR="005F2BA0" w:rsidRPr="00FD7147">
        <w:rPr>
          <w:lang w:val="en-US"/>
        </w:rPr>
        <w:t xml:space="preserve"> the central </w:t>
      </w:r>
      <w:r w:rsidR="0046086A" w:rsidRPr="00FD7147">
        <w:rPr>
          <w:lang w:val="en-US"/>
        </w:rPr>
        <w:t>region</w:t>
      </w:r>
      <w:r w:rsidR="009D3831" w:rsidRPr="00FD7147">
        <w:rPr>
          <w:lang w:val="en-US"/>
        </w:rPr>
        <w:t>.</w:t>
      </w:r>
      <w:r w:rsidR="007A6870" w:rsidRPr="00FD7147">
        <w:rPr>
          <w:lang w:val="en-US"/>
        </w:rPr>
        <w:t xml:space="preserve"> Thus, the interpretation from the COGs at both scales are relatively consistent with the fine-scale interpretation of the </w:t>
      </w:r>
      <w:del w:id="1163" w:author="Lewis.Barnett" w:date="2020-06-23T15:00:00Z">
        <w:r w:rsidR="007A6870" w:rsidRPr="00FD7147" w:rsidDel="00087449">
          <w:rPr>
            <w:lang w:val="en-US"/>
          </w:rPr>
          <w:delText>spatial trend</w:delText>
        </w:r>
      </w:del>
      <w:ins w:id="1164" w:author="Lewis.Barnett" w:date="2020-06-23T15:00:00Z">
        <w:r w:rsidR="00087449" w:rsidRPr="00FD7147">
          <w:rPr>
            <w:lang w:val="en-US"/>
          </w:rPr>
          <w:t>local trend</w:t>
        </w:r>
      </w:ins>
      <w:r w:rsidR="007A6870" w:rsidRPr="00FD7147">
        <w:rPr>
          <w:lang w:val="en-US"/>
        </w:rPr>
        <w:t xml:space="preserve">, yet </w:t>
      </w:r>
      <w:r w:rsidR="009367A8" w:rsidRPr="00FD7147">
        <w:rPr>
          <w:lang w:val="en-US"/>
        </w:rPr>
        <w:t>the</w:t>
      </w:r>
      <w:r w:rsidR="00EA29E1" w:rsidRPr="00FD7147">
        <w:rPr>
          <w:lang w:val="en-US"/>
        </w:rPr>
        <w:t>se</w:t>
      </w:r>
      <w:r w:rsidR="009367A8" w:rsidRPr="00FD7147">
        <w:rPr>
          <w:lang w:val="en-US"/>
        </w:rPr>
        <w:t xml:space="preserve"> coarse-scale metrics</w:t>
      </w:r>
      <w:r w:rsidR="007A6870" w:rsidRPr="00FD7147">
        <w:rPr>
          <w:lang w:val="en-US"/>
        </w:rPr>
        <w:t xml:space="preserve"> </w:t>
      </w:r>
      <w:r w:rsidR="00EA29E1" w:rsidRPr="00FD7147">
        <w:rPr>
          <w:lang w:val="en-US"/>
        </w:rPr>
        <w:t xml:space="preserve">still mask underlying patterns, in this case </w:t>
      </w:r>
      <w:r w:rsidR="007A6870" w:rsidRPr="00FD7147">
        <w:rPr>
          <w:lang w:val="en-US"/>
        </w:rPr>
        <w:t>the decrease</w:t>
      </w:r>
      <w:r w:rsidR="00DD4113" w:rsidRPr="00FD7147">
        <w:rPr>
          <w:lang w:val="en-US"/>
        </w:rPr>
        <w:t>d</w:t>
      </w:r>
      <w:r w:rsidR="007A6870" w:rsidRPr="00FD7147">
        <w:rPr>
          <w:lang w:val="en-US"/>
        </w:rPr>
        <w:t xml:space="preserve"> </w:t>
      </w:r>
      <w:r w:rsidR="00DD4113" w:rsidRPr="00FD7147">
        <w:rPr>
          <w:lang w:val="en-US"/>
        </w:rPr>
        <w:t>density</w:t>
      </w:r>
      <w:r w:rsidR="0000736B" w:rsidRPr="00FD7147">
        <w:rPr>
          <w:lang w:val="en-US"/>
        </w:rPr>
        <w:t xml:space="preserve"> </w:t>
      </w:r>
      <w:r w:rsidR="007A6870" w:rsidRPr="00FD7147">
        <w:rPr>
          <w:lang w:val="en-US"/>
        </w:rPr>
        <w:t>in the southern region.</w:t>
      </w:r>
    </w:p>
    <w:p w14:paraId="5580257D" w14:textId="3F552778" w:rsidR="00DE015F" w:rsidRPr="00FD7147" w:rsidRDefault="008E0DB6" w:rsidP="00D26510">
      <w:pPr>
        <w:spacing w:after="120" w:line="480" w:lineRule="auto"/>
        <w:rPr>
          <w:u w:val="single"/>
          <w:lang w:val="en-US"/>
        </w:rPr>
      </w:pPr>
      <w:r w:rsidRPr="00FD7147">
        <w:rPr>
          <w:lang w:val="en-US"/>
        </w:rPr>
        <w:tab/>
        <w:t xml:space="preserve">Other species demonstrated additional patterns of changes in spatial distribution of density and </w:t>
      </w:r>
      <w:r w:rsidR="00C03EAF" w:rsidRPr="00FD7147">
        <w:rPr>
          <w:lang w:val="en-US"/>
        </w:rPr>
        <w:t xml:space="preserve">contrasting inference among metrics, including </w:t>
      </w:r>
      <w:proofErr w:type="spellStart"/>
      <w:r w:rsidR="00C03EAF" w:rsidRPr="00FD7147">
        <w:rPr>
          <w:lang w:val="en-US"/>
        </w:rPr>
        <w:t>bocaccio</w:t>
      </w:r>
      <w:proofErr w:type="spellEnd"/>
      <w:r w:rsidR="00C03EAF" w:rsidRPr="00FD7147">
        <w:rPr>
          <w:lang w:val="en-US"/>
        </w:rPr>
        <w:t xml:space="preserve"> rockfish (</w:t>
      </w:r>
      <w:r w:rsidR="00C03EAF" w:rsidRPr="00FD7147">
        <w:rPr>
          <w:i/>
          <w:lang w:val="en-US"/>
        </w:rPr>
        <w:t xml:space="preserve">Sebastes </w:t>
      </w:r>
      <w:proofErr w:type="spellStart"/>
      <w:r w:rsidR="00C03EAF" w:rsidRPr="00FD7147">
        <w:rPr>
          <w:i/>
          <w:lang w:val="en-US"/>
        </w:rPr>
        <w:t>paucispinis</w:t>
      </w:r>
      <w:proofErr w:type="spellEnd"/>
      <w:r w:rsidR="00C03EAF" w:rsidRPr="00FD7147">
        <w:rPr>
          <w:lang w:val="en-US"/>
        </w:rPr>
        <w:t>), English sole (</w:t>
      </w:r>
      <w:proofErr w:type="spellStart"/>
      <w:r w:rsidR="00C03EAF" w:rsidRPr="00FD7147">
        <w:rPr>
          <w:i/>
          <w:lang w:val="en-US"/>
        </w:rPr>
        <w:t>Parophrys</w:t>
      </w:r>
      <w:proofErr w:type="spellEnd"/>
      <w:r w:rsidR="00C03EAF" w:rsidRPr="00FD7147">
        <w:rPr>
          <w:i/>
          <w:lang w:val="en-US"/>
        </w:rPr>
        <w:t xml:space="preserve"> </w:t>
      </w:r>
      <w:proofErr w:type="spellStart"/>
      <w:r w:rsidR="00C03EAF" w:rsidRPr="00FD7147">
        <w:rPr>
          <w:i/>
          <w:lang w:val="en-US"/>
        </w:rPr>
        <w:t>vetulus</w:t>
      </w:r>
      <w:proofErr w:type="spellEnd"/>
      <w:r w:rsidR="00C03EAF" w:rsidRPr="00FD7147">
        <w:rPr>
          <w:lang w:val="en-US"/>
        </w:rPr>
        <w:t xml:space="preserve">), </w:t>
      </w:r>
      <w:proofErr w:type="spellStart"/>
      <w:r w:rsidR="00C03EAF" w:rsidRPr="00FD7147">
        <w:rPr>
          <w:lang w:val="en-US"/>
        </w:rPr>
        <w:t>petrale</w:t>
      </w:r>
      <w:proofErr w:type="spellEnd"/>
      <w:r w:rsidR="00C03EAF" w:rsidRPr="00FD7147">
        <w:rPr>
          <w:lang w:val="en-US"/>
        </w:rPr>
        <w:t xml:space="preserve"> sole (</w:t>
      </w:r>
      <w:proofErr w:type="spellStart"/>
      <w:r w:rsidR="00C03EAF" w:rsidRPr="00FD7147">
        <w:rPr>
          <w:i/>
          <w:lang w:val="en-US"/>
        </w:rPr>
        <w:t>Eopsetta</w:t>
      </w:r>
      <w:proofErr w:type="spellEnd"/>
      <w:r w:rsidR="00C03EAF" w:rsidRPr="00FD7147">
        <w:rPr>
          <w:i/>
          <w:lang w:val="en-US"/>
        </w:rPr>
        <w:t xml:space="preserve"> </w:t>
      </w:r>
      <w:proofErr w:type="spellStart"/>
      <w:r w:rsidR="00C03EAF" w:rsidRPr="00FD7147">
        <w:rPr>
          <w:i/>
          <w:lang w:val="en-US"/>
        </w:rPr>
        <w:t>jordani</w:t>
      </w:r>
      <w:proofErr w:type="spellEnd"/>
      <w:r w:rsidR="00C03EAF" w:rsidRPr="00FD7147">
        <w:rPr>
          <w:lang w:val="en-US"/>
        </w:rPr>
        <w:t>), and sablefish (</w:t>
      </w:r>
      <w:proofErr w:type="spellStart"/>
      <w:r w:rsidR="00C03EAF" w:rsidRPr="00FD7147">
        <w:rPr>
          <w:i/>
          <w:lang w:val="en-US"/>
        </w:rPr>
        <w:t>Anoplopoma</w:t>
      </w:r>
      <w:proofErr w:type="spellEnd"/>
      <w:r w:rsidR="00C03EAF" w:rsidRPr="00FD7147">
        <w:rPr>
          <w:i/>
          <w:lang w:val="en-US"/>
        </w:rPr>
        <w:t xml:space="preserve"> fimbria</w:t>
      </w:r>
      <w:r w:rsidR="00C03EAF" w:rsidRPr="00FD7147">
        <w:rPr>
          <w:lang w:val="en-US"/>
        </w:rPr>
        <w:t xml:space="preserve">). </w:t>
      </w:r>
      <w:proofErr w:type="spellStart"/>
      <w:r w:rsidR="002E67B9" w:rsidRPr="00FD7147">
        <w:rPr>
          <w:lang w:val="en-US"/>
        </w:rPr>
        <w:t>Bocaccio</w:t>
      </w:r>
      <w:proofErr w:type="spellEnd"/>
      <w:r w:rsidR="008D10BD" w:rsidRPr="00FD7147">
        <w:rPr>
          <w:lang w:val="en-US"/>
        </w:rPr>
        <w:t xml:space="preserve"> were typically more abundant in the southern and central areas </w:t>
      </w:r>
      <w:r w:rsidR="008D10BD" w:rsidRPr="00FD7147">
        <w:rPr>
          <w:lang w:val="en-US"/>
        </w:rPr>
        <w:lastRenderedPageBreak/>
        <w:t xml:space="preserve">yet were experiencing the fastest increases in </w:t>
      </w:r>
      <w:r w:rsidR="00DD4113" w:rsidRPr="00FD7147">
        <w:rPr>
          <w:lang w:val="en-US"/>
        </w:rPr>
        <w:t>density</w:t>
      </w:r>
      <w:r w:rsidR="0000736B" w:rsidRPr="00FD7147">
        <w:rPr>
          <w:lang w:val="en-US"/>
        </w:rPr>
        <w:t xml:space="preserve"> </w:t>
      </w:r>
      <w:r w:rsidR="008D10BD" w:rsidRPr="00FD7147">
        <w:rPr>
          <w:lang w:val="en-US"/>
        </w:rPr>
        <w:t>in the north</w:t>
      </w:r>
      <w:r w:rsidR="00FA22FD" w:rsidRPr="00FD7147">
        <w:rPr>
          <w:lang w:val="en-US"/>
        </w:rPr>
        <w:t>, indicating a northward density shift</w:t>
      </w:r>
      <w:r w:rsidR="008D10BD" w:rsidRPr="00FD7147">
        <w:rPr>
          <w:lang w:val="en-US"/>
        </w:rPr>
        <w:t xml:space="preserve">. </w:t>
      </w:r>
      <w:r w:rsidR="009A107D" w:rsidRPr="00FD7147">
        <w:rPr>
          <w:lang w:val="en-US"/>
        </w:rPr>
        <w:t>These observations contrast with those from the COG, where the coast</w:t>
      </w:r>
      <w:r w:rsidR="00CB2035" w:rsidRPr="00FD7147">
        <w:rPr>
          <w:lang w:val="en-US"/>
        </w:rPr>
        <w:t>-</w:t>
      </w:r>
      <w:r w:rsidR="009A107D" w:rsidRPr="00FD7147">
        <w:rPr>
          <w:lang w:val="en-US"/>
        </w:rPr>
        <w:t xml:space="preserve">wide COG for </w:t>
      </w:r>
      <w:proofErr w:type="spellStart"/>
      <w:r w:rsidR="009A107D" w:rsidRPr="00FD7147">
        <w:rPr>
          <w:lang w:val="en-US"/>
        </w:rPr>
        <w:t>bocaccio</w:t>
      </w:r>
      <w:proofErr w:type="spellEnd"/>
      <w:r w:rsidR="009A107D" w:rsidRPr="00FD7147">
        <w:rPr>
          <w:lang w:val="en-US"/>
        </w:rPr>
        <w:t xml:space="preserve"> </w:t>
      </w:r>
      <w:r w:rsidR="00FA22FD" w:rsidRPr="00FD7147">
        <w:rPr>
          <w:lang w:val="en-US"/>
        </w:rPr>
        <w:t>was</w:t>
      </w:r>
      <w:r w:rsidR="009A107D" w:rsidRPr="00FD7147">
        <w:rPr>
          <w:lang w:val="en-US"/>
        </w:rPr>
        <w:t xml:space="preserve"> highly variable with </w:t>
      </w:r>
      <w:r w:rsidR="00484F75" w:rsidRPr="00FD7147">
        <w:rPr>
          <w:lang w:val="en-US"/>
        </w:rPr>
        <w:t>either no trend or a very slight southward</w:t>
      </w:r>
      <w:r w:rsidR="009A107D" w:rsidRPr="00FD7147">
        <w:rPr>
          <w:lang w:val="en-US"/>
        </w:rPr>
        <w:t xml:space="preserve"> trend, </w:t>
      </w:r>
      <w:r w:rsidR="00FA22FD" w:rsidRPr="00FD7147">
        <w:rPr>
          <w:lang w:val="en-US"/>
        </w:rPr>
        <w:t>and</w:t>
      </w:r>
      <w:r w:rsidR="009A107D" w:rsidRPr="00FD7147">
        <w:rPr>
          <w:lang w:val="en-US"/>
        </w:rPr>
        <w:t xml:space="preserve"> the COG of the northern </w:t>
      </w:r>
      <w:r w:rsidR="006B1E39" w:rsidRPr="00FD7147">
        <w:rPr>
          <w:lang w:val="en-US"/>
        </w:rPr>
        <w:t>region</w:t>
      </w:r>
      <w:r w:rsidR="009A107D" w:rsidRPr="00FD7147">
        <w:rPr>
          <w:lang w:val="en-US"/>
        </w:rPr>
        <w:t xml:space="preserve"> indicates a southward shift</w:t>
      </w:r>
      <w:r w:rsidR="00484F75" w:rsidRPr="00FD7147">
        <w:rPr>
          <w:lang w:val="en-US"/>
        </w:rPr>
        <w:t xml:space="preserve"> </w:t>
      </w:r>
      <w:r w:rsidR="00FA22FD" w:rsidRPr="00FD7147">
        <w:rPr>
          <w:lang w:val="en-US"/>
        </w:rPr>
        <w:t>in</w:t>
      </w:r>
      <w:r w:rsidR="00484F75" w:rsidRPr="00FD7147">
        <w:rPr>
          <w:lang w:val="en-US"/>
        </w:rPr>
        <w:t xml:space="preserve"> some years</w:t>
      </w:r>
      <w:r w:rsidR="009A107D" w:rsidRPr="00FD7147">
        <w:rPr>
          <w:lang w:val="en-US"/>
        </w:rPr>
        <w:t>.</w:t>
      </w:r>
      <w:r w:rsidR="00DC32E2" w:rsidRPr="00FD7147">
        <w:rPr>
          <w:lang w:val="en-US"/>
        </w:rPr>
        <w:t xml:space="preserve"> </w:t>
      </w:r>
      <w:r w:rsidR="007D67D6" w:rsidRPr="00FD7147">
        <w:rPr>
          <w:lang w:val="en-US"/>
        </w:rPr>
        <w:t>Divergent</w:t>
      </w:r>
      <w:r w:rsidR="00DE015F" w:rsidRPr="00FD7147">
        <w:rPr>
          <w:lang w:val="en-US"/>
        </w:rPr>
        <w:t xml:space="preserve"> </w:t>
      </w:r>
      <w:r w:rsidR="00397D39" w:rsidRPr="00FD7147">
        <w:rPr>
          <w:lang w:val="en-US"/>
        </w:rPr>
        <w:t>density shifts were observed for English sole and</w:t>
      </w:r>
      <w:r w:rsidR="00264DBE" w:rsidRPr="00FD7147">
        <w:rPr>
          <w:lang w:val="en-US"/>
        </w:rPr>
        <w:t>,</w:t>
      </w:r>
      <w:r w:rsidR="00397D39" w:rsidRPr="00FD7147">
        <w:rPr>
          <w:lang w:val="en-US"/>
        </w:rPr>
        <w:t xml:space="preserve"> </w:t>
      </w:r>
      <w:r w:rsidR="00264DBE" w:rsidRPr="00FD7147">
        <w:rPr>
          <w:lang w:val="en-US"/>
        </w:rPr>
        <w:t xml:space="preserve">to some extent, </w:t>
      </w:r>
      <w:proofErr w:type="spellStart"/>
      <w:r w:rsidR="00397D39" w:rsidRPr="00FD7147">
        <w:rPr>
          <w:lang w:val="en-US"/>
        </w:rPr>
        <w:t>petrale</w:t>
      </w:r>
      <w:proofErr w:type="spellEnd"/>
      <w:r w:rsidR="00397D39" w:rsidRPr="00FD7147">
        <w:rPr>
          <w:lang w:val="en-US"/>
        </w:rPr>
        <w:t xml:space="preserve"> sole. English sole </w:t>
      </w:r>
      <w:r w:rsidR="00264DBE" w:rsidRPr="00FD7147">
        <w:rPr>
          <w:lang w:val="en-US"/>
        </w:rPr>
        <w:t>were</w:t>
      </w:r>
      <w:r w:rsidR="00397D39" w:rsidRPr="00FD7147">
        <w:rPr>
          <w:lang w:val="en-US"/>
        </w:rPr>
        <w:t xml:space="preserve"> typically present in relatively similar densities coast</w:t>
      </w:r>
      <w:r w:rsidR="00CB2035" w:rsidRPr="00FD7147">
        <w:rPr>
          <w:lang w:val="en-US"/>
        </w:rPr>
        <w:t>-</w:t>
      </w:r>
      <w:r w:rsidR="00397D39" w:rsidRPr="00FD7147">
        <w:rPr>
          <w:lang w:val="en-US"/>
        </w:rPr>
        <w:t xml:space="preserve">wide, yet the </w:t>
      </w:r>
      <w:del w:id="1165" w:author="Lewis.Barnett" w:date="2020-06-23T15:00:00Z">
        <w:r w:rsidR="00397D39" w:rsidRPr="00FD7147" w:rsidDel="00087449">
          <w:rPr>
            <w:lang w:val="en-US"/>
          </w:rPr>
          <w:delText>spatial trend</w:delText>
        </w:r>
      </w:del>
      <w:ins w:id="1166" w:author="Lewis.Barnett" w:date="2020-06-23T15:00:00Z">
        <w:r w:rsidR="00087449" w:rsidRPr="00FD7147">
          <w:rPr>
            <w:lang w:val="en-US"/>
          </w:rPr>
          <w:t>local trend</w:t>
        </w:r>
      </w:ins>
      <w:r w:rsidR="00397D39" w:rsidRPr="00FD7147">
        <w:rPr>
          <w:lang w:val="en-US"/>
        </w:rPr>
        <w:t xml:space="preserve"> indicated that densities were increasing fastest at the northern and southern ends of the region</w:t>
      </w:r>
      <w:r w:rsidR="00DE015F" w:rsidRPr="00FD7147">
        <w:rPr>
          <w:lang w:val="en-US"/>
        </w:rPr>
        <w:t xml:space="preserve">. </w:t>
      </w:r>
      <w:r w:rsidR="00C51922" w:rsidRPr="00FD7147">
        <w:rPr>
          <w:lang w:val="en-US"/>
        </w:rPr>
        <w:t>However, the coast</w:t>
      </w:r>
      <w:r w:rsidR="00CB2035" w:rsidRPr="00FD7147">
        <w:rPr>
          <w:lang w:val="en-US"/>
        </w:rPr>
        <w:t>-</w:t>
      </w:r>
      <w:r w:rsidR="00C51922" w:rsidRPr="00FD7147">
        <w:rPr>
          <w:lang w:val="en-US"/>
        </w:rPr>
        <w:t xml:space="preserve">wide COG reveals </w:t>
      </w:r>
      <w:r w:rsidR="00484F75" w:rsidRPr="00FD7147">
        <w:rPr>
          <w:lang w:val="en-US"/>
        </w:rPr>
        <w:t>only a slight southward shift</w:t>
      </w:r>
      <w:r w:rsidR="00C51922" w:rsidRPr="00FD7147">
        <w:rPr>
          <w:lang w:val="en-US"/>
        </w:rPr>
        <w:t xml:space="preserve">, while the </w:t>
      </w:r>
      <w:r w:rsidR="006B1E39" w:rsidRPr="00FD7147">
        <w:rPr>
          <w:lang w:val="en-US"/>
        </w:rPr>
        <w:t>region</w:t>
      </w:r>
      <w:r w:rsidR="00556DFB" w:rsidRPr="00FD7147">
        <w:rPr>
          <w:lang w:val="en-US"/>
        </w:rPr>
        <w:t>-specific COGs show</w:t>
      </w:r>
      <w:r w:rsidR="00484F75" w:rsidRPr="00FD7147">
        <w:rPr>
          <w:lang w:val="en-US"/>
        </w:rPr>
        <w:t xml:space="preserve"> only a slight northward shift in the northern region</w:t>
      </w:r>
      <w:r w:rsidR="00C51922" w:rsidRPr="00FD7147">
        <w:rPr>
          <w:lang w:val="en-US"/>
        </w:rPr>
        <w:t>.</w:t>
      </w:r>
      <w:r w:rsidR="00FF0919" w:rsidRPr="00FD7147">
        <w:rPr>
          <w:lang w:val="en-US"/>
        </w:rPr>
        <w:t xml:space="preserve"> </w:t>
      </w:r>
      <w:proofErr w:type="spellStart"/>
      <w:r w:rsidR="00FF0919" w:rsidRPr="00FD7147">
        <w:rPr>
          <w:lang w:val="en-US"/>
        </w:rPr>
        <w:t>Petrale</w:t>
      </w:r>
      <w:proofErr w:type="spellEnd"/>
      <w:r w:rsidR="00FF0919" w:rsidRPr="00FD7147">
        <w:rPr>
          <w:lang w:val="en-US"/>
        </w:rPr>
        <w:t xml:space="preserve"> sole </w:t>
      </w:r>
      <w:r w:rsidR="00306407" w:rsidRPr="00FD7147">
        <w:rPr>
          <w:lang w:val="en-US"/>
        </w:rPr>
        <w:t xml:space="preserve">had a complex </w:t>
      </w:r>
      <w:del w:id="1167" w:author="Lewis.Barnett" w:date="2020-06-27T16:52:00Z">
        <w:r w:rsidR="00306407" w:rsidRPr="00FD7147" w:rsidDel="00C25EE2">
          <w:rPr>
            <w:lang w:val="en-US"/>
          </w:rPr>
          <w:delText>spatial-</w:delText>
        </w:r>
        <w:r w:rsidR="00FF0919" w:rsidRPr="00FD7147" w:rsidDel="00C25EE2">
          <w:rPr>
            <w:lang w:val="en-US"/>
          </w:rPr>
          <w:delText>trend</w:delText>
        </w:r>
      </w:del>
      <w:ins w:id="1168" w:author="Lewis.Barnett" w:date="2020-06-27T16:52:00Z">
        <w:r w:rsidR="00C25EE2" w:rsidRPr="00FD7147">
          <w:rPr>
            <w:lang w:val="en-US"/>
          </w:rPr>
          <w:t>local trend</w:t>
        </w:r>
      </w:ins>
      <w:r w:rsidR="00FF0919" w:rsidRPr="00FD7147">
        <w:rPr>
          <w:lang w:val="en-US"/>
        </w:rPr>
        <w:t xml:space="preserve"> field, increasing fastest in the north with </w:t>
      </w:r>
      <w:r w:rsidR="00CC5AEB" w:rsidRPr="00FD7147">
        <w:rPr>
          <w:lang w:val="en-US"/>
        </w:rPr>
        <w:t xml:space="preserve">the exception of isolated declining patches on the inshore side. </w:t>
      </w:r>
      <w:r w:rsidR="009C031E" w:rsidRPr="00FD7147">
        <w:rPr>
          <w:lang w:val="en-US"/>
        </w:rPr>
        <w:t xml:space="preserve">These changes are </w:t>
      </w:r>
      <w:r w:rsidR="00FD7790" w:rsidRPr="00FD7147">
        <w:rPr>
          <w:lang w:val="en-US"/>
        </w:rPr>
        <w:t>somewhat consistent with the coast</w:t>
      </w:r>
      <w:r w:rsidR="00CB2035" w:rsidRPr="00FD7147">
        <w:rPr>
          <w:lang w:val="en-US"/>
        </w:rPr>
        <w:t>-</w:t>
      </w:r>
      <w:r w:rsidR="00FD7790" w:rsidRPr="00FD7147">
        <w:rPr>
          <w:lang w:val="en-US"/>
        </w:rPr>
        <w:t xml:space="preserve">wide COG indicating a slight northward trend amidst moderate </w:t>
      </w:r>
      <w:proofErr w:type="spellStart"/>
      <w:r w:rsidR="00FD7790" w:rsidRPr="00FD7147">
        <w:rPr>
          <w:lang w:val="en-US"/>
        </w:rPr>
        <w:t>interannual</w:t>
      </w:r>
      <w:proofErr w:type="spellEnd"/>
      <w:r w:rsidR="00FD7790" w:rsidRPr="00FD7147">
        <w:rPr>
          <w:lang w:val="en-US"/>
        </w:rPr>
        <w:t xml:space="preserve"> variability. However, COGs of the northern and central </w:t>
      </w:r>
      <w:r w:rsidR="00264DBE" w:rsidRPr="00FD7147">
        <w:rPr>
          <w:lang w:val="en-US"/>
        </w:rPr>
        <w:t>regions</w:t>
      </w:r>
      <w:ins w:id="1169" w:author="Sean Anderson" w:date="2020-06-30T15:29:00Z">
        <w:r w:rsidR="00953EDA">
          <w:rPr>
            <w:lang w:val="en-US"/>
          </w:rPr>
          <w:t>—</w:t>
        </w:r>
      </w:ins>
      <w:del w:id="1170" w:author="Sean Anderson" w:date="2020-06-30T15:29:00Z">
        <w:r w:rsidR="00264DBE" w:rsidRPr="00FD7147" w:rsidDel="00953EDA">
          <w:rPr>
            <w:lang w:val="en-US"/>
          </w:rPr>
          <w:delText>--</w:delText>
        </w:r>
      </w:del>
      <w:r w:rsidR="007D67D6" w:rsidRPr="00FD7147">
        <w:rPr>
          <w:lang w:val="en-US"/>
        </w:rPr>
        <w:t xml:space="preserve">where </w:t>
      </w:r>
      <w:proofErr w:type="spellStart"/>
      <w:r w:rsidR="007D67D6" w:rsidRPr="00FD7147">
        <w:rPr>
          <w:lang w:val="en-US"/>
        </w:rPr>
        <w:t>petrale</w:t>
      </w:r>
      <w:proofErr w:type="spellEnd"/>
      <w:r w:rsidR="007D67D6" w:rsidRPr="00FD7147">
        <w:rPr>
          <w:lang w:val="en-US"/>
        </w:rPr>
        <w:t xml:space="preserve"> </w:t>
      </w:r>
      <w:ins w:id="1171" w:author="Sean Anderson" w:date="2020-06-30T15:29:00Z">
        <w:r w:rsidR="00953EDA">
          <w:rPr>
            <w:lang w:val="en-US"/>
          </w:rPr>
          <w:t xml:space="preserve">sole </w:t>
        </w:r>
      </w:ins>
      <w:r w:rsidR="007D67D6" w:rsidRPr="00FD7147">
        <w:rPr>
          <w:lang w:val="en-US"/>
        </w:rPr>
        <w:t>are typically most prevalent</w:t>
      </w:r>
      <w:ins w:id="1172" w:author="Sean Anderson" w:date="2020-06-30T15:29:00Z">
        <w:r w:rsidR="00953EDA">
          <w:rPr>
            <w:lang w:val="en-US"/>
          </w:rPr>
          <w:t>—</w:t>
        </w:r>
      </w:ins>
      <w:del w:id="1173" w:author="Sean Anderson" w:date="2020-06-30T15:29:00Z">
        <w:r w:rsidR="00264DBE" w:rsidRPr="00FD7147" w:rsidDel="00953EDA">
          <w:rPr>
            <w:lang w:val="en-US"/>
          </w:rPr>
          <w:delText>--</w:delText>
        </w:r>
      </w:del>
      <w:r w:rsidR="007D67D6" w:rsidRPr="00FD7147">
        <w:rPr>
          <w:lang w:val="en-US"/>
        </w:rPr>
        <w:t xml:space="preserve">indicated a </w:t>
      </w:r>
      <w:r w:rsidR="00264DBE" w:rsidRPr="00FD7147">
        <w:rPr>
          <w:lang w:val="en-US"/>
        </w:rPr>
        <w:t>divergent</w:t>
      </w:r>
      <w:r w:rsidR="007D67D6" w:rsidRPr="00FD7147">
        <w:rPr>
          <w:lang w:val="en-US"/>
        </w:rPr>
        <w:t xml:space="preserve"> pattern</w:t>
      </w:r>
      <w:r w:rsidR="00264DBE" w:rsidRPr="00FD7147">
        <w:rPr>
          <w:lang w:val="en-US"/>
        </w:rPr>
        <w:t>, in which densities were shifting northward in the northern region and slightly southward in the central region. Finally, n</w:t>
      </w:r>
      <w:r w:rsidR="00DE015F" w:rsidRPr="00FD7147">
        <w:rPr>
          <w:lang w:val="en-US"/>
        </w:rPr>
        <w:t xml:space="preserve">o </w:t>
      </w:r>
      <w:r w:rsidR="0001428C" w:rsidRPr="00FD7147">
        <w:rPr>
          <w:lang w:val="en-US"/>
        </w:rPr>
        <w:t>obvious directional</w:t>
      </w:r>
      <w:r w:rsidR="00674524" w:rsidRPr="00FD7147">
        <w:rPr>
          <w:lang w:val="en-US"/>
        </w:rPr>
        <w:t xml:space="preserve"> shift in density</w:t>
      </w:r>
      <w:r w:rsidR="00DE015F" w:rsidRPr="00FD7147">
        <w:rPr>
          <w:lang w:val="en-US"/>
        </w:rPr>
        <w:t xml:space="preserve"> was apparent in the </w:t>
      </w:r>
      <w:del w:id="1174" w:author="Lewis.Barnett" w:date="2020-06-23T15:00:00Z">
        <w:r w:rsidR="00DE015F" w:rsidRPr="00FD7147" w:rsidDel="00087449">
          <w:rPr>
            <w:lang w:val="en-US"/>
          </w:rPr>
          <w:delText>spatial trend</w:delText>
        </w:r>
      </w:del>
      <w:ins w:id="1175" w:author="Lewis.Barnett" w:date="2020-06-23T15:00:00Z">
        <w:r w:rsidR="00087449" w:rsidRPr="00FD7147">
          <w:rPr>
            <w:lang w:val="en-US"/>
          </w:rPr>
          <w:t>local trend</w:t>
        </w:r>
      </w:ins>
      <w:r w:rsidR="00DE015F" w:rsidRPr="00FD7147">
        <w:rPr>
          <w:lang w:val="en-US"/>
        </w:rPr>
        <w:t xml:space="preserve"> for sablefish, yet the coast</w:t>
      </w:r>
      <w:r w:rsidR="00CB2035" w:rsidRPr="00FD7147">
        <w:rPr>
          <w:lang w:val="en-US"/>
        </w:rPr>
        <w:t>-</w:t>
      </w:r>
      <w:r w:rsidR="00DE015F" w:rsidRPr="00FD7147">
        <w:rPr>
          <w:lang w:val="en-US"/>
        </w:rPr>
        <w:t>wide COG time</w:t>
      </w:r>
      <w:r w:rsidR="00CB2035" w:rsidRPr="00FD7147">
        <w:rPr>
          <w:lang w:val="en-US"/>
        </w:rPr>
        <w:t xml:space="preserve"> </w:t>
      </w:r>
      <w:r w:rsidR="00DE015F" w:rsidRPr="00FD7147">
        <w:rPr>
          <w:lang w:val="en-US"/>
        </w:rPr>
        <w:t>series indicated that a northward shift had occurred in the most recent 5</w:t>
      </w:r>
      <w:ins w:id="1176" w:author="Sean Anderson" w:date="2020-06-30T15:29:00Z">
        <w:r w:rsidR="00953EDA">
          <w:rPr>
            <w:lang w:val="en-US"/>
          </w:rPr>
          <w:t>–</w:t>
        </w:r>
      </w:ins>
      <w:del w:id="1177" w:author="Sean Anderson" w:date="2020-06-30T15:29:00Z">
        <w:r w:rsidR="00DE015F" w:rsidRPr="00FD7147" w:rsidDel="00953EDA">
          <w:rPr>
            <w:lang w:val="en-US"/>
          </w:rPr>
          <w:delText>-</w:delText>
        </w:r>
      </w:del>
      <w:r w:rsidR="00DE015F" w:rsidRPr="00FD7147">
        <w:rPr>
          <w:lang w:val="en-US"/>
        </w:rPr>
        <w:t xml:space="preserve">6 years. The </w:t>
      </w:r>
      <w:r w:rsidR="00556DFB" w:rsidRPr="00FD7147">
        <w:rPr>
          <w:lang w:val="en-US"/>
        </w:rPr>
        <w:t>region</w:t>
      </w:r>
      <w:r w:rsidR="00DE015F" w:rsidRPr="00FD7147">
        <w:rPr>
          <w:lang w:val="en-US"/>
        </w:rPr>
        <w:t xml:space="preserve">-specific COG indicates that this was driven by </w:t>
      </w:r>
      <w:r w:rsidR="00DD4113" w:rsidRPr="00FD7147">
        <w:rPr>
          <w:lang w:val="en-US"/>
        </w:rPr>
        <w:t>density</w:t>
      </w:r>
      <w:r w:rsidR="0000736B" w:rsidRPr="00FD7147">
        <w:rPr>
          <w:lang w:val="en-US"/>
        </w:rPr>
        <w:t xml:space="preserve"> </w:t>
      </w:r>
      <w:r w:rsidR="0040311A" w:rsidRPr="00FD7147">
        <w:rPr>
          <w:lang w:val="en-US"/>
        </w:rPr>
        <w:t xml:space="preserve">changes </w:t>
      </w:r>
      <w:r w:rsidR="00DE015F" w:rsidRPr="00FD7147">
        <w:rPr>
          <w:lang w:val="en-US"/>
        </w:rPr>
        <w:t xml:space="preserve">in the </w:t>
      </w:r>
      <w:r w:rsidR="0040311A" w:rsidRPr="00FD7147">
        <w:rPr>
          <w:lang w:val="en-US"/>
        </w:rPr>
        <w:t>north</w:t>
      </w:r>
      <w:r w:rsidR="00484F75" w:rsidRPr="00FD7147">
        <w:rPr>
          <w:lang w:val="en-US"/>
        </w:rPr>
        <w:t>ern and to some extent central regions</w:t>
      </w:r>
      <w:r w:rsidR="0040311A" w:rsidRPr="00FD7147">
        <w:rPr>
          <w:lang w:val="en-US"/>
        </w:rPr>
        <w:t>.</w:t>
      </w:r>
      <w:r w:rsidR="00C51922" w:rsidRPr="00FD7147">
        <w:rPr>
          <w:lang w:val="en-US"/>
        </w:rPr>
        <w:t xml:space="preserve"> Thus, depending on the evidence used, one could either conclude that there was a recent northward </w:t>
      </w:r>
      <w:r w:rsidR="00674524" w:rsidRPr="00FD7147">
        <w:rPr>
          <w:lang w:val="en-US"/>
        </w:rPr>
        <w:t>density</w:t>
      </w:r>
      <w:r w:rsidR="00C51922" w:rsidRPr="00FD7147">
        <w:rPr>
          <w:lang w:val="en-US"/>
        </w:rPr>
        <w:t xml:space="preserve"> shift, or simply an increase in productivity or aggregation near the core of the range within the north-central area. </w:t>
      </w:r>
    </w:p>
    <w:p w14:paraId="7D0BDD62" w14:textId="017910EF" w:rsidR="00B83E62" w:rsidRPr="00FD7147" w:rsidRDefault="00B83E62" w:rsidP="00D26510">
      <w:pPr>
        <w:spacing w:after="120" w:line="480" w:lineRule="auto"/>
        <w:rPr>
          <w:lang w:val="en-US"/>
        </w:rPr>
      </w:pPr>
    </w:p>
    <w:p w14:paraId="4B390697" w14:textId="77777777" w:rsidR="00B83E62" w:rsidRPr="00FD7147" w:rsidRDefault="00B83E62" w:rsidP="00D26510">
      <w:pPr>
        <w:spacing w:after="120" w:line="480" w:lineRule="auto"/>
        <w:rPr>
          <w:b/>
          <w:lang w:val="en-US"/>
        </w:rPr>
      </w:pPr>
      <w:r w:rsidRPr="00FD7147">
        <w:rPr>
          <w:b/>
          <w:lang w:val="en-US"/>
        </w:rPr>
        <w:t>Discussion</w:t>
      </w:r>
    </w:p>
    <w:p w14:paraId="7AC957B6" w14:textId="7A9E5906" w:rsidR="00DE7E57" w:rsidRDefault="006D0D73" w:rsidP="00D26510">
      <w:pPr>
        <w:spacing w:after="120" w:line="480" w:lineRule="auto"/>
        <w:rPr>
          <w:ins w:id="1178" w:author="Lewis.Barnett" w:date="2020-07-02T12:33:00Z"/>
          <w:lang w:val="en-US"/>
        </w:rPr>
      </w:pPr>
      <w:r w:rsidRPr="00FD7147">
        <w:rPr>
          <w:lang w:val="en-US"/>
        </w:rPr>
        <w:lastRenderedPageBreak/>
        <w:t xml:space="preserve">The </w:t>
      </w:r>
      <w:r w:rsidR="002D165A" w:rsidRPr="00FD7147">
        <w:rPr>
          <w:lang w:val="en-US"/>
        </w:rPr>
        <w:t xml:space="preserve">complex </w:t>
      </w:r>
      <w:r w:rsidRPr="00FD7147">
        <w:rPr>
          <w:lang w:val="en-US"/>
        </w:rPr>
        <w:t xml:space="preserve">spatial distribution of biotic and abiotic drivers </w:t>
      </w:r>
      <w:r w:rsidR="00DE7E57" w:rsidRPr="00FD7147">
        <w:rPr>
          <w:lang w:val="en-US"/>
        </w:rPr>
        <w:t>of population productivity and habitat suitability</w:t>
      </w:r>
      <w:r w:rsidR="002D165A" w:rsidRPr="00FD7147">
        <w:rPr>
          <w:lang w:val="en-US"/>
        </w:rPr>
        <w:t xml:space="preserve"> in ecosystems</w:t>
      </w:r>
      <w:r w:rsidR="00DE7E57" w:rsidRPr="00FD7147">
        <w:rPr>
          <w:lang w:val="en-US"/>
        </w:rPr>
        <w:t xml:space="preserve"> suggest</w:t>
      </w:r>
      <w:r w:rsidR="002D165A" w:rsidRPr="00FD7147">
        <w:rPr>
          <w:lang w:val="en-US"/>
        </w:rPr>
        <w:t>s</w:t>
      </w:r>
      <w:r w:rsidR="00DE7E57" w:rsidRPr="00FD7147">
        <w:rPr>
          <w:lang w:val="en-US"/>
        </w:rPr>
        <w:t xml:space="preserve"> that fine-scale descriptors may provide a more accurate representation of changes in species distributions than global indicators calcu</w:t>
      </w:r>
      <w:r w:rsidR="00B0437D" w:rsidRPr="00FD7147">
        <w:rPr>
          <w:lang w:val="en-US"/>
        </w:rPr>
        <w:t xml:space="preserve">lated across an entire region. </w:t>
      </w:r>
      <w:r w:rsidR="00DE7E57" w:rsidRPr="00FD7147">
        <w:rPr>
          <w:lang w:val="en-US"/>
        </w:rPr>
        <w:t>Here, we introduced a new approach to modeling and summarizing spatially</w:t>
      </w:r>
      <w:r w:rsidRPr="00FD7147">
        <w:rPr>
          <w:lang w:val="en-US"/>
        </w:rPr>
        <w:t xml:space="preserve"> </w:t>
      </w:r>
      <w:r w:rsidR="00DE7E57" w:rsidRPr="00FD7147">
        <w:rPr>
          <w:lang w:val="en-US"/>
        </w:rPr>
        <w:t xml:space="preserve">referenced time series data on species </w:t>
      </w:r>
      <w:r w:rsidR="00DD4113" w:rsidRPr="00FD7147">
        <w:rPr>
          <w:lang w:val="en-US"/>
        </w:rPr>
        <w:t>population densities</w:t>
      </w:r>
      <w:r w:rsidR="00DE7E57" w:rsidRPr="00FD7147">
        <w:rPr>
          <w:lang w:val="en-US"/>
        </w:rPr>
        <w:t xml:space="preserve"> to calculate area-specific</w:t>
      </w:r>
      <w:r w:rsidR="00B0437D" w:rsidRPr="00FD7147">
        <w:rPr>
          <w:lang w:val="en-US"/>
        </w:rPr>
        <w:t xml:space="preserve"> trends in population </w:t>
      </w:r>
      <w:r w:rsidR="00DD4113" w:rsidRPr="00FD7147">
        <w:rPr>
          <w:lang w:val="en-US"/>
        </w:rPr>
        <w:t>size</w:t>
      </w:r>
      <w:r w:rsidR="00B0437D" w:rsidRPr="00FD7147">
        <w:rPr>
          <w:lang w:val="en-US"/>
        </w:rPr>
        <w:t xml:space="preserve">. </w:t>
      </w:r>
      <w:r w:rsidR="00DE7E57" w:rsidRPr="00FD7147">
        <w:rPr>
          <w:lang w:val="en-US"/>
        </w:rPr>
        <w:t xml:space="preserve">Our </w:t>
      </w:r>
      <w:r w:rsidR="002D165A" w:rsidRPr="00FD7147">
        <w:rPr>
          <w:lang w:val="en-US"/>
        </w:rPr>
        <w:t>approach</w:t>
      </w:r>
      <w:r w:rsidR="00DE7E57" w:rsidRPr="00FD7147">
        <w:rPr>
          <w:lang w:val="en-US"/>
        </w:rPr>
        <w:t xml:space="preserve"> </w:t>
      </w:r>
      <w:r w:rsidR="0089470C" w:rsidRPr="00FD7147">
        <w:rPr>
          <w:lang w:val="en-US"/>
        </w:rPr>
        <w:t xml:space="preserve">was able to </w:t>
      </w:r>
      <w:r w:rsidR="00DE7E57" w:rsidRPr="00FD7147">
        <w:rPr>
          <w:lang w:val="en-US"/>
        </w:rPr>
        <w:t xml:space="preserve">recover </w:t>
      </w:r>
      <w:del w:id="1179" w:author="Lewis.Barnett" w:date="2020-06-23T15:00:00Z">
        <w:r w:rsidR="00DE7E57" w:rsidRPr="00FD7147" w:rsidDel="00087449">
          <w:rPr>
            <w:lang w:val="en-US"/>
          </w:rPr>
          <w:delText>spatial trend</w:delText>
        </w:r>
      </w:del>
      <w:ins w:id="1180" w:author="Lewis.Barnett" w:date="2020-06-23T15:00:00Z">
        <w:r w:rsidR="00087449" w:rsidRPr="00FD7147">
          <w:rPr>
            <w:lang w:val="en-US"/>
          </w:rPr>
          <w:t>local trend</w:t>
        </w:r>
      </w:ins>
      <w:r w:rsidR="00DE7E57" w:rsidRPr="00FD7147">
        <w:rPr>
          <w:lang w:val="en-US"/>
        </w:rPr>
        <w:t xml:space="preserve">s </w:t>
      </w:r>
      <w:r w:rsidR="0089470C" w:rsidRPr="00FD7147">
        <w:rPr>
          <w:lang w:val="en-US"/>
        </w:rPr>
        <w:t xml:space="preserve">in simulated data and reveal </w:t>
      </w:r>
      <w:r w:rsidR="00DE7E57" w:rsidRPr="00FD7147">
        <w:rPr>
          <w:lang w:val="en-US"/>
        </w:rPr>
        <w:t xml:space="preserve">nuanced </w:t>
      </w:r>
      <w:del w:id="1181" w:author="Lewis.Barnett" w:date="2020-06-23T15:00:00Z">
        <w:r w:rsidR="00DE7E57" w:rsidRPr="00FD7147" w:rsidDel="00087449">
          <w:rPr>
            <w:lang w:val="en-US"/>
          </w:rPr>
          <w:delText>spatial trend</w:delText>
        </w:r>
      </w:del>
      <w:ins w:id="1182" w:author="Lewis.Barnett" w:date="2020-06-23T15:00:00Z">
        <w:r w:rsidR="00087449" w:rsidRPr="00FD7147">
          <w:rPr>
            <w:lang w:val="en-US"/>
          </w:rPr>
          <w:t>local trend</w:t>
        </w:r>
      </w:ins>
      <w:r w:rsidR="00DE7E57" w:rsidRPr="00FD7147">
        <w:rPr>
          <w:lang w:val="en-US"/>
        </w:rPr>
        <w:t xml:space="preserve">s in </w:t>
      </w:r>
      <w:r w:rsidR="0089470C" w:rsidRPr="00FD7147">
        <w:rPr>
          <w:lang w:val="en-US"/>
        </w:rPr>
        <w:t>the dynamics of 19 marine fishes off the west coast of the USA that</w:t>
      </w:r>
      <w:r w:rsidR="00DE7E57" w:rsidRPr="00FD7147">
        <w:rPr>
          <w:lang w:val="en-US"/>
        </w:rPr>
        <w:t xml:space="preserve"> often differed from </w:t>
      </w:r>
      <w:r w:rsidR="0089470C" w:rsidRPr="00FD7147">
        <w:rPr>
          <w:lang w:val="en-US"/>
        </w:rPr>
        <w:t xml:space="preserve">conventional </w:t>
      </w:r>
      <w:r w:rsidR="00DE7E57" w:rsidRPr="00FD7147">
        <w:rPr>
          <w:lang w:val="en-US"/>
        </w:rPr>
        <w:t xml:space="preserve">descriptors of </w:t>
      </w:r>
      <w:r w:rsidR="0089470C" w:rsidRPr="00FD7147">
        <w:rPr>
          <w:lang w:val="en-US"/>
        </w:rPr>
        <w:t xml:space="preserve">larger scale </w:t>
      </w:r>
      <w:r w:rsidR="00DE7E57" w:rsidRPr="00FD7147">
        <w:rPr>
          <w:lang w:val="en-US"/>
        </w:rPr>
        <w:t>distribution shifts</w:t>
      </w:r>
      <w:r w:rsidR="005B0BF6" w:rsidRPr="00FD7147">
        <w:rPr>
          <w:lang w:val="en-US"/>
        </w:rPr>
        <w:t xml:space="preserve"> </w:t>
      </w:r>
      <w:r w:rsidR="005B0BF6" w:rsidRPr="00C2183A">
        <w:rPr>
          <w:lang w:val="en-US"/>
        </w:rPr>
        <w:fldChar w:fldCharType="begin"/>
      </w:r>
      <w:r w:rsidR="00A01347">
        <w:rPr>
          <w:lang w:val="en-US"/>
        </w:rPr>
        <w:instrText xml:space="preserve"> ADDIN ZOTERO_ITEM CSL_CITATION {"citationID":"fIwMFjYi","properties":{"formattedCitation":"(Woillez et al. 2009, Pinsky et al. 2013, Thorson et al. 2016a)","plainCitation":"(Woillez et al. 2009, Pinsky et al. 2013, Thorson et al. 2016a)","noteIndex":0},"citationItems":[{"id":15840,"uris":["http://zotero.org/users/6342351/items/V737MT43"],"uri":["http://zotero.org/users/6342351/items/V737MT43"],"itemData":{"id":15840,"type":"article-journal","abstract":"This paper presents the spatial indicators used in the\nEuropean project FISBOAT. These are statistics intended to capture spatial\npatterns of fish populations, using fish density data collected during\nscientific surveys. To handle diffuse population limits, indicators are\ndesigned not to depend on arbitrary delineation of the domain. They\ncharacterize the location (centre of gravity and spatial patches),\noccupation of space (inertia, isotropy, positive area, spreading area and\nequivalent area) and microstructure. Collocation between different\npopulations is summarized by a global index of collocation. These spatial\nindicators have the potential to be used in a monitoring system to detect\nchanges in spatial distribution. They could be helpful for relating the\nspatial distribution properties of fish stocks to their dynamics, their\nhabitats, or to climate change.","container-title":"Aquatic Living Resources","DOI":"10.1051/alr/2009017","ISSN":"0990-7440, 1765-2952","issue":"2","language":"en","page":"155-164","source":"Cambridge Core","title":"Notes on survey-based spatial indicators for monitoring fish populations","URL":"https://www.cambridge.org/core/journals/aquatic-living-resources/article/notes-on-surveybased-spatial-indicators-for-monitoring-fish-populations/D12F3D97C11DB9EE1BBF167C70182856","volume":"22","author":[{"family":"Woillez","given":"Mathieu"},{"family":"Rivoirard","given":"Jacques"},{"family":"Petitgas","given":"Pierre"}],"accessed":{"date-parts":[["2019",9,28]]},"issued":{"date-parts":[["2009",4]]}}},{"id":1801,"uris":["http://zotero.org/users/6342351/items/SCUBY8WC"],"uri":["http://zotero.org/users/6342351/items/SCUBY8WC"],"itemData":{"id":1801,"type":"article-journal","container-title":"Science","issue":"6151","page":"1239-1242","source":"Google Scholar","title":"Marine taxa track local climate velocities","URL":"http://www.sciencemag.org/content/341/6151/1239.short","volume":"341","author":[{"family":"Pinsky","given":"Malin L."},{"family":"Worm","given":"Boris"},{"family":"Fogarty","given":"Michael J."},{"family":"Sarmiento","given":"Jorge L."},{"family":"Levin","given":"Simon A."}],"accessed":{"date-parts":[["2014",8,21]]},"issued":{"date-parts":[["2013"]]}}},{"id":"lB8OmsKd/MfEnHbUP","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r w:rsidR="005B0BF6" w:rsidRPr="00C2183A">
        <w:rPr>
          <w:lang w:val="en-US"/>
        </w:rPr>
        <w:fldChar w:fldCharType="separate"/>
      </w:r>
      <w:r w:rsidR="00A01347" w:rsidRPr="00A01347">
        <w:t>(</w:t>
      </w:r>
      <w:proofErr w:type="spellStart"/>
      <w:r w:rsidR="00A01347" w:rsidRPr="00A01347">
        <w:t>Woillez</w:t>
      </w:r>
      <w:proofErr w:type="spellEnd"/>
      <w:r w:rsidR="00A01347" w:rsidRPr="00A01347">
        <w:t xml:space="preserve"> et al. 2009, Pinsky et al. 2013, Thorson et al. 2016a)</w:t>
      </w:r>
      <w:r w:rsidR="005B0BF6" w:rsidRPr="00C2183A">
        <w:rPr>
          <w:lang w:val="en-US"/>
        </w:rPr>
        <w:fldChar w:fldCharType="end"/>
      </w:r>
      <w:r w:rsidR="00DE7E57" w:rsidRPr="00FD7147">
        <w:rPr>
          <w:lang w:val="en-US"/>
        </w:rPr>
        <w:t>.</w:t>
      </w:r>
      <w:r w:rsidR="00B0437D" w:rsidRPr="00FD7147">
        <w:rPr>
          <w:lang w:val="en-US"/>
        </w:rPr>
        <w:t xml:space="preserve"> Furthermore, the </w:t>
      </w:r>
      <w:r w:rsidR="009C011E" w:rsidRPr="00FD7147">
        <w:rPr>
          <w:lang w:val="en-US"/>
        </w:rPr>
        <w:t xml:space="preserve">ability of our models to detect geographic </w:t>
      </w:r>
      <w:r w:rsidR="00B0437D" w:rsidRPr="00FD7147">
        <w:rPr>
          <w:lang w:val="en-US"/>
        </w:rPr>
        <w:t xml:space="preserve">boundaries between regions with different </w:t>
      </w:r>
      <w:r w:rsidR="009C011E" w:rsidRPr="00FD7147">
        <w:rPr>
          <w:lang w:val="en-US"/>
        </w:rPr>
        <w:t xml:space="preserve">trends was </w:t>
      </w:r>
      <w:del w:id="1183" w:author="Lewis.Barnett" w:date="2020-07-02T12:17:00Z">
        <w:r w:rsidR="009C011E" w:rsidRPr="00FD7147" w:rsidDel="00B41C58">
          <w:rPr>
            <w:lang w:val="en-US"/>
          </w:rPr>
          <w:delText xml:space="preserve">affirmed </w:delText>
        </w:r>
      </w:del>
      <w:ins w:id="1184" w:author="Lewis.Barnett" w:date="2020-07-02T12:17:00Z">
        <w:r w:rsidR="00B41C58">
          <w:rPr>
            <w:lang w:val="en-US"/>
          </w:rPr>
          <w:t>supported</w:t>
        </w:r>
        <w:r w:rsidR="00B41C58" w:rsidRPr="00FD7147">
          <w:rPr>
            <w:lang w:val="en-US"/>
          </w:rPr>
          <w:t xml:space="preserve"> </w:t>
        </w:r>
      </w:ins>
      <w:r w:rsidR="009C011E" w:rsidRPr="00FD7147">
        <w:rPr>
          <w:lang w:val="en-US"/>
        </w:rPr>
        <w:t xml:space="preserve">as these boundaries were </w:t>
      </w:r>
      <w:del w:id="1185" w:author="Lewis.Barnett" w:date="2020-07-02T11:53:00Z">
        <w:r w:rsidR="009C011E" w:rsidRPr="00FD7147" w:rsidDel="00C311BC">
          <w:rPr>
            <w:lang w:val="en-US"/>
          </w:rPr>
          <w:delText xml:space="preserve">largely </w:delText>
        </w:r>
      </w:del>
      <w:ins w:id="1186" w:author="Lewis.Barnett" w:date="2020-07-02T11:53:00Z">
        <w:r w:rsidR="00C311BC">
          <w:rPr>
            <w:lang w:val="en-US"/>
          </w:rPr>
          <w:t>often</w:t>
        </w:r>
        <w:r w:rsidR="00C311BC" w:rsidRPr="00FD7147">
          <w:rPr>
            <w:lang w:val="en-US"/>
          </w:rPr>
          <w:t xml:space="preserve"> </w:t>
        </w:r>
      </w:ins>
      <w:r w:rsidR="009C011E" w:rsidRPr="00FD7147">
        <w:rPr>
          <w:lang w:val="en-US"/>
        </w:rPr>
        <w:t>congruent with known biogeographic breaks</w:t>
      </w:r>
      <w:r w:rsidR="00724A51" w:rsidRPr="00FD7147">
        <w:rPr>
          <w:lang w:val="en-US"/>
        </w:rPr>
        <w:t xml:space="preserve"> (yet we acknowledge that this may be influenced by assumptions </w:t>
      </w:r>
      <w:r w:rsidR="008D2423" w:rsidRPr="00FD7147">
        <w:rPr>
          <w:lang w:val="en-US"/>
        </w:rPr>
        <w:t xml:space="preserve">affecting </w:t>
      </w:r>
      <w:r w:rsidR="00724A51" w:rsidRPr="00FD7147">
        <w:rPr>
          <w:lang w:val="en-US"/>
        </w:rPr>
        <w:t>the optimization of the number of clusters</w:t>
      </w:r>
      <w:ins w:id="1187" w:author="Lewis.Barnett" w:date="2020-07-02T11:54:00Z">
        <w:r w:rsidR="00C311BC">
          <w:rPr>
            <w:lang w:val="en-US"/>
          </w:rPr>
          <w:t xml:space="preserve"> and other factors that require deeper investigation to </w:t>
        </w:r>
      </w:ins>
      <w:ins w:id="1188" w:author="Lewis.Barnett" w:date="2020-07-02T11:55:00Z">
        <w:r w:rsidR="00C311BC">
          <w:rPr>
            <w:lang w:val="en-US"/>
          </w:rPr>
          <w:t>strengthen</w:t>
        </w:r>
      </w:ins>
      <w:ins w:id="1189" w:author="Lewis.Barnett" w:date="2020-07-02T11:54:00Z">
        <w:r w:rsidR="00C311BC">
          <w:rPr>
            <w:lang w:val="en-US"/>
          </w:rPr>
          <w:t xml:space="preserve"> </w:t>
        </w:r>
      </w:ins>
      <w:ins w:id="1190" w:author="Lewis.Barnett" w:date="2020-07-02T11:55:00Z">
        <w:r w:rsidR="00C311BC">
          <w:rPr>
            <w:lang w:val="en-US"/>
          </w:rPr>
          <w:t>this initial finding</w:t>
        </w:r>
      </w:ins>
      <w:r w:rsidR="00724A51" w:rsidRPr="00FD7147">
        <w:rPr>
          <w:lang w:val="en-US"/>
        </w:rPr>
        <w:t>)</w:t>
      </w:r>
      <w:r w:rsidR="009C011E" w:rsidRPr="00FD7147">
        <w:rPr>
          <w:lang w:val="en-US"/>
        </w:rPr>
        <w:t>.</w:t>
      </w:r>
      <w:r w:rsidR="00853945" w:rsidRPr="00FD7147">
        <w:rPr>
          <w:lang w:val="en-US"/>
        </w:rPr>
        <w:t xml:space="preserve"> Therefore, boundary detection techniques applied to a </w:t>
      </w:r>
      <w:del w:id="1191" w:author="Lewis.Barnett" w:date="2020-06-23T15:00:00Z">
        <w:r w:rsidR="00853945" w:rsidRPr="00FD7147" w:rsidDel="00087449">
          <w:rPr>
            <w:lang w:val="en-US"/>
          </w:rPr>
          <w:delText>spatial trend</w:delText>
        </w:r>
      </w:del>
      <w:ins w:id="1192" w:author="Lewis.Barnett" w:date="2020-06-23T15:00:00Z">
        <w:r w:rsidR="00087449" w:rsidRPr="00FD7147">
          <w:rPr>
            <w:lang w:val="en-US"/>
          </w:rPr>
          <w:t>local trend</w:t>
        </w:r>
      </w:ins>
      <w:r w:rsidR="00853945" w:rsidRPr="00FD7147">
        <w:rPr>
          <w:lang w:val="en-US"/>
        </w:rPr>
        <w:t xml:space="preserve"> field may be valuable </w:t>
      </w:r>
      <w:r w:rsidR="0004182C" w:rsidRPr="00FD7147">
        <w:rPr>
          <w:lang w:val="en-US"/>
        </w:rPr>
        <w:t>for helping to</w:t>
      </w:r>
      <w:r w:rsidR="00853945" w:rsidRPr="00FD7147">
        <w:rPr>
          <w:lang w:val="en-US"/>
        </w:rPr>
        <w:t xml:space="preserve"> defin</w:t>
      </w:r>
      <w:r w:rsidR="0004182C" w:rsidRPr="00FD7147">
        <w:rPr>
          <w:lang w:val="en-US"/>
        </w:rPr>
        <w:t>e</w:t>
      </w:r>
      <w:r w:rsidR="00853945" w:rsidRPr="00FD7147">
        <w:rPr>
          <w:lang w:val="en-US"/>
        </w:rPr>
        <w:t xml:space="preserve"> </w:t>
      </w:r>
      <w:r w:rsidR="00946D2D" w:rsidRPr="00FD7147">
        <w:rPr>
          <w:lang w:val="en-US"/>
        </w:rPr>
        <w:t xml:space="preserve">appropriate spatial scales for summarizing </w:t>
      </w:r>
      <w:r w:rsidR="0004182C" w:rsidRPr="00FD7147">
        <w:rPr>
          <w:lang w:val="en-US"/>
        </w:rPr>
        <w:t xml:space="preserve">monitoring products </w:t>
      </w:r>
      <w:ins w:id="1193" w:author="Lewis.Barnett" w:date="2020-07-02T12:12:00Z">
        <w:r w:rsidR="00FF2FC3">
          <w:rPr>
            <w:lang w:val="en-US"/>
          </w:rPr>
          <w:t>(</w:t>
        </w:r>
      </w:ins>
      <w:r w:rsidR="0004182C" w:rsidRPr="00FD7147">
        <w:rPr>
          <w:lang w:val="en-US"/>
        </w:rPr>
        <w:t xml:space="preserve">such as abundance </w:t>
      </w:r>
      <w:del w:id="1194" w:author="Lewis.Barnett" w:date="2020-07-02T12:10:00Z">
        <w:r w:rsidR="0004182C" w:rsidRPr="00FD7147" w:rsidDel="00FF2FC3">
          <w:rPr>
            <w:lang w:val="en-US"/>
          </w:rPr>
          <w:delText>indices</w:delText>
        </w:r>
      </w:del>
      <w:ins w:id="1195" w:author="Lewis.Barnett" w:date="2020-07-02T12:10:00Z">
        <w:r w:rsidR="00FF2FC3">
          <w:rPr>
            <w:lang w:val="en-US"/>
          </w:rPr>
          <w:t>time series</w:t>
        </w:r>
      </w:ins>
      <w:ins w:id="1196" w:author="Lewis.Barnett" w:date="2020-07-02T12:12:00Z">
        <w:r w:rsidR="00FF2FC3">
          <w:rPr>
            <w:lang w:val="en-US"/>
          </w:rPr>
          <w:t>)</w:t>
        </w:r>
      </w:ins>
      <w:ins w:id="1197" w:author="Lewis.Barnett" w:date="2020-07-02T12:10:00Z">
        <w:r w:rsidR="00FF2FC3">
          <w:rPr>
            <w:lang w:val="en-US"/>
          </w:rPr>
          <w:t xml:space="preserve"> or regulating the spatial allocation of human impacts (</w:t>
        </w:r>
      </w:ins>
      <w:ins w:id="1198" w:author="Lewis.Barnett" w:date="2020-07-02T12:11:00Z">
        <w:r w:rsidR="00FF2FC3">
          <w:rPr>
            <w:lang w:val="en-US"/>
          </w:rPr>
          <w:t>e.g., allowable take of animals or plants</w:t>
        </w:r>
      </w:ins>
      <w:ins w:id="1199" w:author="Lewis.Barnett" w:date="2020-07-02T12:10:00Z">
        <w:r w:rsidR="00FF2FC3">
          <w:rPr>
            <w:lang w:val="en-US"/>
          </w:rPr>
          <w:t>)</w:t>
        </w:r>
      </w:ins>
      <w:r w:rsidR="0004182C" w:rsidRPr="00FD7147">
        <w:rPr>
          <w:lang w:val="en-US"/>
        </w:rPr>
        <w:t>, especially in cases where little other information on spatial population and community structure is available.</w:t>
      </w:r>
      <w:ins w:id="1200" w:author="Lewis.Barnett" w:date="2020-07-02T12:44:00Z">
        <w:r w:rsidR="002E2F19">
          <w:rPr>
            <w:lang w:val="en-US"/>
          </w:rPr>
          <w:t xml:space="preserve"> Furthermore, we note that the local trend model </w:t>
        </w:r>
      </w:ins>
      <w:ins w:id="1201" w:author="Lewis.Barnett" w:date="2020-07-02T12:45:00Z">
        <w:r w:rsidR="002E2F19">
          <w:rPr>
            <w:lang w:val="en-US"/>
          </w:rPr>
          <w:t xml:space="preserve">described here has potential for broad applications to a variety of other </w:t>
        </w:r>
      </w:ins>
      <w:ins w:id="1202" w:author="Lewis.Barnett" w:date="2020-07-02T12:48:00Z">
        <w:r w:rsidR="0086362D">
          <w:rPr>
            <w:lang w:val="en-US"/>
          </w:rPr>
          <w:t>data types</w:t>
        </w:r>
      </w:ins>
      <w:ins w:id="1203" w:author="Lewis.Barnett" w:date="2020-07-02T12:49:00Z">
        <w:r w:rsidR="0086362D">
          <w:rPr>
            <w:lang w:val="en-US"/>
          </w:rPr>
          <w:t xml:space="preserve"> beyond population density</w:t>
        </w:r>
      </w:ins>
      <w:ins w:id="1204" w:author="Lewis.Barnett" w:date="2020-07-02T12:48:00Z">
        <w:r w:rsidR="0086362D">
          <w:rPr>
            <w:lang w:val="en-US"/>
          </w:rPr>
          <w:t xml:space="preserve"> (</w:t>
        </w:r>
      </w:ins>
      <w:ins w:id="1205" w:author="Lewis.Barnett" w:date="2020-07-02T12:50:00Z">
        <w:r w:rsidR="0086362D">
          <w:rPr>
            <w:lang w:val="en-US"/>
          </w:rPr>
          <w:t>e.g., spatial patterns of temperature variability</w:t>
        </w:r>
      </w:ins>
      <w:ins w:id="1206" w:author="Lewis.Barnett" w:date="2020-07-02T12:48:00Z">
        <w:r w:rsidR="0086362D">
          <w:rPr>
            <w:lang w:val="en-US"/>
          </w:rPr>
          <w:t xml:space="preserve">) </w:t>
        </w:r>
      </w:ins>
      <w:ins w:id="1207" w:author="Lewis.Barnett" w:date="2020-07-02T12:49:00Z">
        <w:r w:rsidR="0086362D">
          <w:rPr>
            <w:lang w:val="en-US"/>
          </w:rPr>
          <w:t xml:space="preserve">and other </w:t>
        </w:r>
      </w:ins>
      <w:ins w:id="1208" w:author="Lewis.Barnett" w:date="2020-07-02T12:46:00Z">
        <w:r w:rsidR="0086362D">
          <w:rPr>
            <w:lang w:val="en-US"/>
          </w:rPr>
          <w:t xml:space="preserve">systems </w:t>
        </w:r>
        <w:r w:rsidR="0086362D" w:rsidRPr="00DA4426">
          <w:rPr>
            <w:lang w:val="en-US"/>
          </w:rPr>
          <w:fldChar w:fldCharType="begin"/>
        </w:r>
      </w:ins>
      <w:r w:rsidR="00A01347">
        <w:rPr>
          <w:lang w:val="en-US"/>
        </w:rPr>
        <w:instrText xml:space="preserve"> ADDIN ZOTERO_ITEM CSL_CITATION {"citationID":"WX2uIAjR","properties":{"formattedCitation":"(as an extension of existing applications, e.g., Banerjee et al. 2008, Finley et al. 2009, Latimer et al. 2009, Cressie and Wikle 2011, Thorson et al. 2016b, Hocking et al. 2018)","plainCitation":"(as an extension of existing applications, e.g., Banerjee et al. 2008, Finley et al. 2009, Latimer et al. 2009, Cressie and Wikle 2011, Thorson et al. 2016b, Hocking et al. 2018)","noteIndex":0},"citationItems":[{"id":9855,"uris":["http://zotero.org/users/6342351/items/7NJKMJ6N"],"uri":["http://zotero.org/users/6342351/items/7NJKMJ6N"],"itemData":{"id":9855,"type":"article-journal","abstract":"Summary. With scientific data available at geocoded locations, investigators are increasingly turning to spatial process models for carrying out statistical inference. Over the last decade, hierarchical models implemented through Markov chain Monte Carlo methods have become especially popular for spatial modelling, given their flexibility and power to fit models that would be infeasible with classical methods as well as their avoidance of possibly inappropriate asymptotics. However, fitting hierarchical spatial models often involves expensive matrix decompositions whose computational complexity increases in cubic order with the number of spatial locations, rendering such models infeasible for large spatial data sets. This computational burden is exacerbated in multivariate settings with several spatially dependent response variables. It is also aggravated when data are collected at frequent time points and spatiotemporal process models are used. With regard to this challenge, our contribution is to work with what we call predictive process models for spatial and spatiotemporal data. Every spatial (or spatiotemporal) process induces a predictive process model (in fact, arbitrarily many of them). The latter models project process realizations of the former to a lower dimensional subspace, thereby reducing the computational burden. Hence, we achieve the flexibility to accommodate non-stationary, non-Gaussian, possibly multivariate, possibly spatiotemporal processes in the context of large data sets. We discuss attractive theoretical properties of these predictive processes. We also provide a computational template encompassing these diverse settings. Finally, we illustrate the approach with simulated and real data sets.","container-title":"Journal of the Royal Statistical Society: Series B (Statistical Methodology)","DOI":"10.1111/j.1467-9868.2008.00663.x","ISSN":"1467-9868","issue":"4","language":"en","page":"825-848","source":"Wiley Online Library","title":"Gaussian predictive process models for large spatial data sets","URL":"http://onlinelibrary.wiley.com/doi/10.1111/j.1467-9868.2008.00663.x/abstract","volume":"70","author":[{"family":"Banerjee","given":"Sudipto"},{"family":"Gelfand","given":"Alan E."},{"family":"Finley","given":"Andrew O."},{"family":"Sang","given":"Huiyan"}],"accessed":{"date-parts":[["2014",2,4]]},"issued":{"date-parts":[["2008"]]}},"prefix":"as an extension of existing applications, e.g., "},{"id":16239,"uris":["http://zotero.org/users/6342351/items/UMHTI2UK"],"uri":["http://zotero.org/users/6342351/items/UMHTI2UK"],"itemData":{"id":16239,"type":"article-journal","container-title":"Comput. Stat. Data Anal.","DOI":"10.1016/j.csda.2008.09.008","issue":"8","language":"en","page":"2873–2884","title":"Improving the Performance of Predictive Process Modeling for Large Datasets","volume":"53","author":[{"family":"Finley","given":"Andrew O."},{"family":"Sang","given":"Huiyan"},{"family":"Banerjee","given":"Sudipto"},{"family":"Gelfand","given":"Alan E."}],"issued":{"date-parts":[["2009"]]}}},{"id":"lB8OmsKd/udYLD97f","uris":["http://zotero.org/users/2529419/items/4NTJB76B"],"uri":["http://zotero.org/users/2529419/items/4NTJB76B"],"itemData":{"id":"ZWhcxDBs/5t2nyMXR","type":"article-journal","title":"Hierarchical models facilitate spatial analysis of large data sets: a case study on invasive plant species in the northeastern United States","container-title":"Ecology Letters","page":"144-154","volume":"12","issue":"2","source":"Wiley Online Library","abstract":"Many critical ecological issues require the analysis of large spatial point data sets – for example, modelling species distributions, abundance and spread from survey data. But modelling spatial relationships, especially in large point data sets, presents major computational challenges. We use a novel Bayesian hierarchical statistical approach, ‘spatial predictive process’ modelling, to predict the distribution of a major invasive plant species, Celastrus orbiculatus, in the northeastern USA. The model runs orders of magnitude faster than traditional geostatistical models on a large data set of c. 4000 points, and performs better than generalized linear models, generalized additive models and geographically weighted regression in cross-validation. We also use this approach to model simultaneously the distributions of a set of four major invasive species in a spatially explicit multivariate model. This multispecies analysis demonstrates that some pairs of species exhibit negative residual spatial covariation, suggesting potential competitive interaction or divergent responses to unmeasured factors.","DOI":"10.1111/j.1461-0248.2008.01270.x","ISSN":"1461-0248","title-short":"Hierarchical models facilitate spatial analysis of large data sets","language":"en","author":[{"family":"Latimer","given":"A. M."},{"family":"Banerjee","given":"S."},{"family":"Jr","given":"H. Sang"},{"family":"Mosher","given":"E. S."},{"family":"Jr","given":"J. A. Silander"}],"issued":{"date-parts":[["2009"]]}}},{"id":6138,"uris":["http://zotero.org/users/6342351/items/9Y6SF8X6"],"uri":["http://zotero.org/users/6342351/items/9Y6SF8X6"],"itemData":{"id":6138,"type":"book","event-place":"Hoboken, New Jersey","publisher":"John Wiley &amp; Sons","publisher-place":"Hoboken, New Jersey","source":"Google Scholar","title":"Statistics for spatio-temporal data","URL":"http://books.google.com/books?hl=en&amp;lr=&amp;id=-kOC6D0DiNYC&amp;oi=fnd&amp;pg=PR15&amp;dq=wikle+cressie+spatiotemporal&amp;ots=hiPde6tJqW&amp;sig=PDh4e1XJzGRAuZvUTOdCyYuxRKM#v=onepage&amp;q=wikle%20cressie%20spatiotemporal&amp;f=false","author":[{"family":"Cressie","given":"Noel"},{"family":"Wikle","given":"Christopher K."}],"issued":{"date-parts":[["2011"]]}}},{"id":310,"uris":["http://zotero.org/users/6342351/items/8SQYQL9N"],"uri":["http://zotero.org/users/6342351/items/8SQYQL9N"],"itemData":{"id":310,"type":"article-journal","abstract":"Aim Spatial analysis of the distribution and density of species is of continuing interest within theoretical and applied ecology. Species distribution models (SDMs) are being increasingly used to analyse count, presence–absence and presence-only data sets. There is a growing literature on dynamic SDMs (which incorporate temporal variation in species distribution), joint SDMs (which simultaneously analyse the correlated distribution of multiple species) and geostatistical models (which account for similarity between nearby sites caused by unobserved covariates). However, no previous study has combined all three attributes within a single framework. Innovation We develop spatial dynamic factor analysis for use as a ‘joint, dynamic SDM’ (JDSDM), which uses geostatistical methods to account for spatial similarity when estimating one or more ‘factors’. Each factor evolves over time following a density-dependent (Gompertz) process, and the log-density of each species is approximated as a linear combination of different factors. We demonstrate a JDSDM using two multispecies case studies (an annual survey of bottom-associated species in the Bering Sea and a seasonal survey of butterfly density in the continental USA), and also provide our code publicly as an R package. Main conclusions Case study applications show that that JDSDMs can be used for species ordination, i.e. showing that dynamics for butterfly species within the same genus are significantly more correlated than for species from different genera. We also demonstrate how JDSDMs can rapidly identify dominant patterns in community dynamics, including the decline and recovery of several Bering Sea fishes since 2008, and the ‘flight curves’ typical of early or late-emerging butterflies. We conclude by suggesting future research that could incorporate phylogenetic relatedness or functional similarity, and propose that our approach could be used to monitor community dynamics at large spatial and temporal scales.","container-title":"Global Ecology and Biogeography","DOI":"10.1111/geb.12464","ISSN":"1466-8238","issue":"9","journalAbbreviation":"Global Ecol. Biogeogr.","language":"en","page":"1144-1158","source":"Wiley Online Library","title":"Joint dynamic species distribution models: a tool for community ordination and spatio-temporal monitoring","title-short":"Joint dynamic species distribution models","URL":"http://onlinelibrary.wiley.com/doi/10.1111/geb.12464/abstract","volume":"25","author":[{"family":"Thorson","given":"James T."},{"family":"Ianelli","given":"James N."},{"family":"Larsen","given":"Elise A."},{"family":"Ries","given":"Leslie"},{"family":"Scheuerell","given":"Mark D."},{"family":"Szuwalski","given":"Cody"},{"family":"Zipkin","given":"Elise F."}],"accessed":{"date-parts":[["2016",9,6]]},"issued":{"date-parts":[["2016",9,1]]}}},{"id":16452,"uris":["http://zotero.org/users/6342351/items/ZYRQH2US"],"uri":["http://zotero.org/users/6342351/items/ZYRQH2US"],"itemData":{"id":16452,"type":"article-journal","abstract":"Population dynamics are often correlated in space and time due to correlations in environmental drivers as well as synchrony induced by individual dispersal. Many statistical analyses of populations ignore potential autocorrelations and assume that survey methods (distance and time between samples) eliminate these correlations, allowing samples to be treated independently. If these assumptions are incorrect, results and therefore inference may be biased and uncertainty underestimated. We developed a novel statistical method to account for spatiotemporal correlations within dendritic stream networks, while accounting for imperfect detection in the surveys. Through simulations, we found this model decreased predictive error relative to standard statistical methods when data were spatially correlated based on stream distance and performed similarly when data were not correlated. We found that increasing the number of years surveyed substantially improved the model accuracy when estimating spatial and temporal correlation coefficients, especially from 10 to 15 yr. Increasing the number of survey sites within the network improved the performance of the nonspatial model but only marginally improved the density estimates in the spatiotemporal model. We applied this model to brook trout data from the West Susquehanna Watershed in Pennsylvania collected over 34 yr from 1981 to 2014. We found the model including temporal and spatiotemporal autocorrelation best described young of the year (YOY) and adult density patterns. YOY densities were positively related to forest cover and negatively related to spring temperatures with low temporal autocorrelation and moderately high spatiotemporal correlation. Adult densities were less strongly affected by climatic conditions and less temporally variable than YOY but with similar spatiotemporal correlation and higher temporal autocorrelation.","container-title":"Ecological Applications","DOI":"10.1002/eap.1767","ISSN":"1939-5582","issue":"7","language":"en","page":"1782-1796","source":"Wiley Online Library","title":"A geostatistical state-space model of animal densities for stream networks","URL":"https://esajournals.onlinelibrary.wiley.com/doi/abs/10.1002/eap.1767","volume":"28","author":[{"family":"Hocking","given":"Daniel J."},{"family":"Thorson","given":"James T."},{"family":"O'Neil","given":"Kyle"},{"family":"Letcher","given":"Benjamin H."}],"accessed":{"date-parts":[["2020",7,1]]},"issued":{"date-parts":[["2018"]]}}}],"schema":"https://github.com/citation-style-language/schema/raw/master/csl-citation.json"} </w:instrText>
      </w:r>
      <w:ins w:id="1209" w:author="Lewis.Barnett" w:date="2020-07-02T12:46:00Z">
        <w:r w:rsidR="0086362D" w:rsidRPr="00DA4426">
          <w:rPr>
            <w:lang w:val="en-US"/>
          </w:rPr>
          <w:fldChar w:fldCharType="separate"/>
        </w:r>
      </w:ins>
      <w:r w:rsidR="00A01347" w:rsidRPr="00A01347">
        <w:t xml:space="preserve">(as an extension of existing applications, e.g., Banerjee et al. 2008, Finley et al. 2009, Latimer et al. 2009, </w:t>
      </w:r>
      <w:proofErr w:type="spellStart"/>
      <w:r w:rsidR="00A01347" w:rsidRPr="00A01347">
        <w:t>Cressie</w:t>
      </w:r>
      <w:proofErr w:type="spellEnd"/>
      <w:r w:rsidR="00A01347" w:rsidRPr="00A01347">
        <w:t xml:space="preserve"> and </w:t>
      </w:r>
      <w:proofErr w:type="spellStart"/>
      <w:r w:rsidR="00A01347" w:rsidRPr="00A01347">
        <w:t>Wikle</w:t>
      </w:r>
      <w:proofErr w:type="spellEnd"/>
      <w:r w:rsidR="00A01347" w:rsidRPr="00A01347">
        <w:t xml:space="preserve"> 2011, Thorson et al. 2016b, Hocking et al. 2018)</w:t>
      </w:r>
      <w:ins w:id="1210" w:author="Lewis.Barnett" w:date="2020-07-02T12:46:00Z">
        <w:r w:rsidR="0086362D" w:rsidRPr="00DA4426">
          <w:rPr>
            <w:lang w:val="en-US"/>
          </w:rPr>
          <w:fldChar w:fldCharType="end"/>
        </w:r>
        <w:r w:rsidR="0086362D">
          <w:rPr>
            <w:lang w:val="en-US"/>
          </w:rPr>
          <w:t xml:space="preserve"> </w:t>
        </w:r>
      </w:ins>
    </w:p>
    <w:p w14:paraId="6C0C896A" w14:textId="40B8FD47" w:rsidR="00C36F49" w:rsidRPr="00FD7147" w:rsidDel="0086362D" w:rsidRDefault="00C36F49" w:rsidP="00D26510">
      <w:pPr>
        <w:spacing w:after="120" w:line="480" w:lineRule="auto"/>
        <w:rPr>
          <w:del w:id="1211" w:author="Lewis.Barnett" w:date="2020-07-02T12:48:00Z"/>
          <w:lang w:val="en-US"/>
        </w:rPr>
      </w:pPr>
    </w:p>
    <w:p w14:paraId="1936CBAB" w14:textId="286F2130" w:rsidR="00DE7E57" w:rsidRPr="00FD7147" w:rsidRDefault="0044347D" w:rsidP="00D26510">
      <w:pPr>
        <w:spacing w:after="120" w:line="480" w:lineRule="auto"/>
        <w:ind w:firstLine="720"/>
        <w:rPr>
          <w:lang w:val="en-US"/>
        </w:rPr>
      </w:pPr>
      <w:r w:rsidRPr="00FD7147">
        <w:rPr>
          <w:lang w:val="en-US"/>
        </w:rPr>
        <w:lastRenderedPageBreak/>
        <w:t xml:space="preserve">Our simulations and application </w:t>
      </w:r>
      <w:r w:rsidR="007C1E28" w:rsidRPr="00FD7147">
        <w:rPr>
          <w:lang w:val="en-US"/>
        </w:rPr>
        <w:t xml:space="preserve">of the </w:t>
      </w:r>
      <w:del w:id="1212" w:author="Lewis.Barnett" w:date="2020-06-27T16:52:00Z">
        <w:r w:rsidR="007C1E28" w:rsidRPr="00FD7147" w:rsidDel="00C25EE2">
          <w:rPr>
            <w:lang w:val="en-US"/>
          </w:rPr>
          <w:delText>spatial-trend</w:delText>
        </w:r>
      </w:del>
      <w:ins w:id="1213" w:author="Lewis.Barnett" w:date="2020-06-27T16:52:00Z">
        <w:r w:rsidR="00C25EE2" w:rsidRPr="00FD7147">
          <w:rPr>
            <w:lang w:val="en-US"/>
          </w:rPr>
          <w:t>local trend</w:t>
        </w:r>
      </w:ins>
      <w:r w:rsidR="007C1E28" w:rsidRPr="00FD7147">
        <w:rPr>
          <w:lang w:val="en-US"/>
        </w:rPr>
        <w:t xml:space="preserve"> model </w:t>
      </w:r>
      <w:r w:rsidRPr="00FD7147">
        <w:rPr>
          <w:lang w:val="en-US"/>
        </w:rPr>
        <w:t xml:space="preserve">indicate that </w:t>
      </w:r>
      <w:r w:rsidR="005A4A21" w:rsidRPr="00FD7147">
        <w:rPr>
          <w:lang w:val="en-US"/>
        </w:rPr>
        <w:t>our proposed</w:t>
      </w:r>
      <w:r w:rsidR="007C1E28" w:rsidRPr="00FD7147">
        <w:rPr>
          <w:lang w:val="en-US"/>
        </w:rPr>
        <w:t xml:space="preserve"> approach can improve </w:t>
      </w:r>
      <w:r w:rsidR="005A4A21" w:rsidRPr="00FD7147">
        <w:rPr>
          <w:lang w:val="en-US"/>
        </w:rPr>
        <w:t>estimation and communication of spatially</w:t>
      </w:r>
      <w:del w:id="1214" w:author="Sean Anderson" w:date="2020-06-30T15:30:00Z">
        <w:r w:rsidR="005A4A21" w:rsidRPr="00FD7147" w:rsidDel="00F20FA7">
          <w:rPr>
            <w:lang w:val="en-US"/>
          </w:rPr>
          <w:delText>-</w:delText>
        </w:r>
      </w:del>
      <w:ins w:id="1215" w:author="Sean Anderson" w:date="2020-06-30T15:30:00Z">
        <w:r w:rsidR="00F20FA7">
          <w:rPr>
            <w:lang w:val="en-US"/>
          </w:rPr>
          <w:t xml:space="preserve"> </w:t>
        </w:r>
      </w:ins>
      <w:r w:rsidR="005A4A21" w:rsidRPr="00FD7147">
        <w:rPr>
          <w:lang w:val="en-US"/>
        </w:rPr>
        <w:t>varying temporal trends in population density</w:t>
      </w:r>
      <w:r w:rsidR="007C1E28" w:rsidRPr="00FD7147">
        <w:rPr>
          <w:lang w:val="en-US"/>
        </w:rPr>
        <w:t>. In particular, our a</w:t>
      </w:r>
      <w:r w:rsidR="00144B31" w:rsidRPr="00FD7147">
        <w:rPr>
          <w:lang w:val="en-US"/>
        </w:rPr>
        <w:t>p</w:t>
      </w:r>
      <w:r w:rsidRPr="00FD7147">
        <w:rPr>
          <w:lang w:val="en-US"/>
        </w:rPr>
        <w:t>plication</w:t>
      </w:r>
      <w:r w:rsidR="00144B31" w:rsidRPr="00FD7147">
        <w:rPr>
          <w:lang w:val="en-US"/>
        </w:rPr>
        <w:t xml:space="preserve"> to marine fish survey data </w:t>
      </w:r>
      <w:r w:rsidR="00A77853" w:rsidRPr="00FD7147">
        <w:rPr>
          <w:lang w:val="en-US"/>
        </w:rPr>
        <w:t>indicate</w:t>
      </w:r>
      <w:r w:rsidR="00F17B01" w:rsidRPr="00FD7147">
        <w:rPr>
          <w:lang w:val="en-US"/>
        </w:rPr>
        <w:t>d</w:t>
      </w:r>
      <w:r w:rsidR="005B0BF6" w:rsidRPr="00FD7147">
        <w:rPr>
          <w:lang w:val="en-US"/>
        </w:rPr>
        <w:t xml:space="preserve"> that </w:t>
      </w:r>
      <w:r w:rsidR="00306407" w:rsidRPr="00FD7147">
        <w:rPr>
          <w:lang w:val="en-US"/>
        </w:rPr>
        <w:t xml:space="preserve">models including a </w:t>
      </w:r>
      <w:del w:id="1216" w:author="Lewis.Barnett" w:date="2020-06-27T16:52:00Z">
        <w:r w:rsidR="00306407" w:rsidRPr="00FD7147" w:rsidDel="00C25EE2">
          <w:rPr>
            <w:lang w:val="en-US"/>
          </w:rPr>
          <w:delText>spatial-</w:delText>
        </w:r>
        <w:r w:rsidR="00CB31A2" w:rsidRPr="00FD7147" w:rsidDel="00C25EE2">
          <w:rPr>
            <w:lang w:val="en-US"/>
          </w:rPr>
          <w:delText>trend</w:delText>
        </w:r>
      </w:del>
      <w:ins w:id="1217" w:author="Lewis.Barnett" w:date="2020-06-27T16:52:00Z">
        <w:r w:rsidR="00C25EE2" w:rsidRPr="00FD7147">
          <w:rPr>
            <w:lang w:val="en-US"/>
          </w:rPr>
          <w:t>local trend</w:t>
        </w:r>
      </w:ins>
      <w:r w:rsidR="00CB31A2" w:rsidRPr="00FD7147">
        <w:rPr>
          <w:lang w:val="en-US"/>
        </w:rPr>
        <w:t xml:space="preserve"> field were more parsimonious than th</w:t>
      </w:r>
      <w:r w:rsidRPr="00FD7147">
        <w:rPr>
          <w:lang w:val="en-US"/>
        </w:rPr>
        <w:t xml:space="preserve">ose without a </w:t>
      </w:r>
      <w:del w:id="1218" w:author="Lewis.Barnett" w:date="2020-06-23T15:00:00Z">
        <w:r w:rsidRPr="00FD7147" w:rsidDel="00087449">
          <w:rPr>
            <w:lang w:val="en-US"/>
          </w:rPr>
          <w:delText>spatial trend</w:delText>
        </w:r>
      </w:del>
      <w:ins w:id="1219" w:author="Lewis.Barnett" w:date="2020-06-23T15:00:00Z">
        <w:r w:rsidR="00087449" w:rsidRPr="00FD7147">
          <w:rPr>
            <w:lang w:val="en-US"/>
          </w:rPr>
          <w:t>local trend</w:t>
        </w:r>
      </w:ins>
      <w:r w:rsidRPr="00FD7147">
        <w:rPr>
          <w:lang w:val="en-US"/>
        </w:rPr>
        <w:t>. Thi</w:t>
      </w:r>
      <w:r w:rsidR="00CB31A2" w:rsidRPr="00FD7147">
        <w:rPr>
          <w:lang w:val="en-US"/>
        </w:rPr>
        <w:t>s result</w:t>
      </w:r>
      <w:r w:rsidRPr="00FD7147">
        <w:rPr>
          <w:lang w:val="en-US"/>
        </w:rPr>
        <w:t xml:space="preserve"> is</w:t>
      </w:r>
      <w:r w:rsidR="00CB31A2" w:rsidRPr="00FD7147">
        <w:rPr>
          <w:lang w:val="en-US"/>
        </w:rPr>
        <w:t xml:space="preserve"> consistent with a recent study incorporat</w:t>
      </w:r>
      <w:r w:rsidR="0089470C" w:rsidRPr="00FD7147">
        <w:rPr>
          <w:lang w:val="en-US"/>
        </w:rPr>
        <w:t>ing</w:t>
      </w:r>
      <w:r w:rsidR="00CB31A2" w:rsidRPr="00FD7147">
        <w:rPr>
          <w:lang w:val="en-US"/>
        </w:rPr>
        <w:t xml:space="preserve"> a spatially varying influence of an oceanographic index on </w:t>
      </w:r>
      <w:proofErr w:type="spellStart"/>
      <w:r w:rsidR="00CB31A2" w:rsidRPr="00FD7147">
        <w:rPr>
          <w:lang w:val="en-US"/>
        </w:rPr>
        <w:t>groundfish</w:t>
      </w:r>
      <w:proofErr w:type="spellEnd"/>
      <w:r w:rsidR="00CB31A2" w:rsidRPr="00FD7147">
        <w:rPr>
          <w:lang w:val="en-US"/>
        </w:rPr>
        <w:t xml:space="preserve"> distributions in the eastern Bering Sea </w:t>
      </w:r>
      <w:r w:rsidR="00CB31A2" w:rsidRPr="00C2183A">
        <w:rPr>
          <w:lang w:val="en-US"/>
        </w:rPr>
        <w:fldChar w:fldCharType="begin"/>
      </w:r>
      <w:ins w:id="1220" w:author="Lewis.Barnett" w:date="2020-07-02T14:56:00Z">
        <w:r w:rsidR="004F7407">
          <w:rPr>
            <w:lang w:val="en-US"/>
          </w:rPr>
          <w:instrText xml:space="preserve"> ADDIN ZOTERO_ITEM CSL_CITATION {"citationID":"OQlmhOD3","properties":{"formattedCitation":"(Thorson 2019a)","plainCitation":"(Thorson 2019a)","noteIndex":0},"citationItems":[{"id":15850,"uris":["http://zotero.org/users/6342351/items/QW8CCS7K"],"uri":["http://zotero.org/users/6342351/items/QW8CCS7K"],"itemData":{"id":15850,"type":"article-journal","abstract":"Oceanographers have spent decades developing annual indices that summarize physical conditions in marine ecosystems. Examples include the Pacific Decadal Oscillation, summarizing annual variation in the location of warm waters in the North Pacific, and cold-pool extent (CPE), summarizing the area with cold near-bottom waters in the eastern Bering Sea. However, these indices are rarely included in the species distribution models that are used to identify and forecast distribution shifts under future climate scenarios. I therefore review three interpretations of spatially varying coefficient models, explain how they can be used to estimate spatial patterns of population density associated with oceanographic indices, and add this option to the multivariate spatiotemporal model VAST. I then use a case study involving bottom trawl data for 17 fish and decapod species in the eastern Bering Sea 1982–2017 to answer: does a spatially varying coefficient model for CPE explain variation in spatial distribution for species in this region? And (2) does a spatially varying effect of CPE remain substantial even when local temperature is also included as a covariate? Results show that CPE and local bottom temperature are both identified as parsimonious by Akaike Information Criterion for 13 of 17 species, jointly explain nearly 9%–14% of spatiotemporal variation on average, and CPE does explain variation in excess of local temperature alone. I therefore conclude that spatially varying coefficient models are a useful way to assimilate oceanographic indices within species distribution models, and hypothesize that these will be useful to account for decadal-scale variability within multidecadal forecasts of distribution shift.","container-title":"Limnology and Oceanography","DOI":"10.1002/lno.11238","ISSN":"1939-5590","issue":"6","language":"en","page":"2632-2645","source":"Wiley Online Library","title":"Measuring the impact of oceanographic indices on species distribution shifts: The spatially varying effect of cold-pool extent in the eastern Bering Sea","title-short":"Measuring the impact of oceanographic indices on species distribution shifts","URL":"https://aslopubs.onlinelibrary.wiley.com/doi/abs/10.1002/lno.11238","volume":"64","author":[{"family":"Thorson","given":"James T."}],"accessed":{"date-parts":[["2019",11,20]]},"issued":{"date-parts":[["2019"]]}}}],"schema":"https://github.com/citation-style-language/schema/raw/master/csl-citation.json"} </w:instrText>
        </w:r>
      </w:ins>
      <w:ins w:id="1221" w:author="Lewis Barnett" w:date="2020-06-16T14:27:00Z">
        <w:del w:id="1222" w:author="Lewis.Barnett" w:date="2020-07-02T14:56:00Z">
          <w:r w:rsidR="003C0549" w:rsidRPr="00FD7147" w:rsidDel="004F7407">
            <w:rPr>
              <w:lang w:val="en-US"/>
            </w:rPr>
            <w:delInstrText xml:space="preserve"> ADDIN ZOTERO_ITEM CSL_CITATION {"citationID":"OQlmhOD3","properties":{"formattedCitation":"(Thorson 2019a)","plainCitation":"(Thorson 2019a)","noteIndex":0},"citationItems":[{"id":15850,"uris":["http://zotero.org/users/6342351/items/QW8CCS7K"],"uri":["http://zotero.org/users/6342351/items/QW8CCS7K"],"itemData":{"id":15850,"type":"article-journal","abstract":"Oceanographers have spent decades developing annual indices that summarize physical conditions in marine ecosystems. Examples include the Pacific Decadal Oscillation, summarizing annual variation in the location of warm waters in the North Pacific, and cold-pool extent (CPE), summarizing the area with cold near-bottom waters in the eastern Bering Sea. However, these indices are rarely included in the species distribution models that are used to identify and forecast distribution shifts under future climate scenarios. I therefore review three interpretations of spatially varying coefficient models, explain how they can be used to estimate spatial patterns of population density associated with oceanographic indices, and add this option to the multivariate spatiotemporal model VAST. I then use a case study involving bottom trawl data for 17 fish and decapod species in the eastern Bering Sea 1982–2017 to answer: does a spatially varying coefficient model for CPE explain variation in spatial distribution for species in this region? And (2) does a spatially varying effect of CPE remain substantial even when local temperature is also included as a covariate? Results show that CPE and local bottom temperature are both identified as parsimonious by Akaike Information Criterion for 13 of 17 species, jointly explain nearly 9%–14% of spatiotemporal variation on average, and CPE does explain variation in excess of local temperature alone. I therefore conclude that spatially varying coefficient models are a useful way to assimilate oceanographic indices within species distribution models, and hypothesize that these will be useful to account for decadal-scale variability within multidecadal forecasts of distribution shift.","container-title":"Limnology and Oceanography","DOI":"10.1002/lno.11238","ISSN":"1939-5590","issue":"6","language":"en","page":"2632-2645","source":"Wiley Online Library","title":"Measuring the impact of oceanographic indices on species distribution shifts: The spatially varying effect of cold-pool extent in the eastern Bering Sea","title-short":"Measuring the impact of oceanographic indices on species distribution shifts","volume":"64","author":[{"family":"Thorson","given":"James T."}],"issued":{"date-parts":[["2019"]]}}}],"schema":"https://github.com/citation-style-language/schema/raw/master/csl-citation.json"} </w:delInstrText>
          </w:r>
        </w:del>
      </w:ins>
      <w:del w:id="1223" w:author="Lewis.Barnett" w:date="2020-07-02T14:56:00Z">
        <w:r w:rsidR="00CB31A2" w:rsidRPr="00FD7147" w:rsidDel="004F7407">
          <w:rPr>
            <w:lang w:val="en-US"/>
          </w:rPr>
          <w:delInstrText xml:space="preserve"> ADDIN ZOTERO_ITEM CSL_CITATION {"citationID":"OQlmhOD3","properties":{"formattedCitation":"(Thorson 2019a)","plainCitation":"(Thorson 2019a)","noteIndex":0},"citationItems":[{"id":15850,"uris":["http://zotero.org/users/local/BQs8dIsK/items/QW8CCS7K"],"uri":["http://zotero.org/users/local/BQs8dIsK/items/QW8CCS7K"],"itemData":{"id":15850,"type":"article-journal","title":"Measuring the impact of oceanographic indices on species distribution shifts: The spatially varying effect of cold-pool extent in the eastern Bering Sea","container-title":"Limnology and Oceanography","page":"2632-2645","volume":"64","issue":"6","source":"Wiley Online Library","abstract":"Oceanographers have spent decades developing annual indices that summarize physical conditions in marine ecosystems. Examples include the Pacific Decadal Oscillation, summarizing annual variation in the location of warm waters in the North Pacific, and cold-pool extent (CPE), summarizing the area with cold near-bottom waters in the eastern Bering Sea. However, these indices are rarely included in the species distribution models that are used to identify and forecast distribution shifts under future climate scenarios. I therefore review three interpretations of spatially varying coefficient models, explain how they can be used to estimate spatial patterns of population density associated with oceanographic indices, and add this option to the multivariate spatiotemporal model VAST. I then use a case study involving bottom trawl data for 17 fish and decapod species in the eastern Bering Sea 1982–2017 to answer: does a spatially varying coefficient model for CPE explain variation in spatial distribution for species in this region? And (2) does a spatially varying effect of CPE remain substantial even when local temperature is also included as a covariate? Results show that CPE and local bottom temperature are both identified as parsimonious by Akaike Information Criterion for 13 of 17 species, jointly explain nearly 9%–14% of spatiotemporal variation on average, and CPE does explain variation in excess of local temperature alone. I therefore conclude that spatially varying coefficient models are a useful way to assimilate oceanographic indices within species distribution models, and hypothesize that these will be useful to account for decadal-scale variability within multidecadal forecasts of distribution shift.","DOI":"10.1002/lno.11238","ISSN":"1939-5590","title-short":"Measuring the impact of oceanographic indices on species distribution shifts","language":"en","author":[{"family":"Thorson","given":"James T."}],"issued":{"date-parts":[["2019"]]}}}],"schema":"https://github.com/citation-style-language/schema/raw/master/csl-citation.json"} </w:delInstrText>
        </w:r>
      </w:del>
      <w:r w:rsidR="00CB31A2" w:rsidRPr="00C2183A">
        <w:rPr>
          <w:lang w:val="en-US"/>
        </w:rPr>
        <w:fldChar w:fldCharType="separate"/>
      </w:r>
      <w:r w:rsidR="00A01347" w:rsidRPr="00A01347">
        <w:t>(Thorson 2019a)</w:t>
      </w:r>
      <w:r w:rsidR="00CB31A2" w:rsidRPr="00C2183A">
        <w:rPr>
          <w:lang w:val="en-US"/>
        </w:rPr>
        <w:fldChar w:fldCharType="end"/>
      </w:r>
      <w:r w:rsidR="00CB31A2" w:rsidRPr="00FD7147">
        <w:rPr>
          <w:lang w:val="en-US"/>
        </w:rPr>
        <w:t>.</w:t>
      </w:r>
      <w:r w:rsidR="003C71A3" w:rsidRPr="00FD7147">
        <w:rPr>
          <w:lang w:val="en-US"/>
        </w:rPr>
        <w:t xml:space="preserve"> Furthermore, </w:t>
      </w:r>
      <w:r w:rsidRPr="00FD7147">
        <w:rPr>
          <w:lang w:val="en-US"/>
        </w:rPr>
        <w:t xml:space="preserve">according to our simulations </w:t>
      </w:r>
      <w:r w:rsidR="003C71A3" w:rsidRPr="00FD7147">
        <w:rPr>
          <w:lang w:val="en-US"/>
        </w:rPr>
        <w:t xml:space="preserve">the estimated </w:t>
      </w:r>
      <w:del w:id="1224" w:author="Lewis.Barnett" w:date="2020-06-23T15:00:00Z">
        <w:r w:rsidR="003C71A3" w:rsidRPr="00FD7147" w:rsidDel="00087449">
          <w:rPr>
            <w:lang w:val="en-US"/>
          </w:rPr>
          <w:delText>spatial trend</w:delText>
        </w:r>
      </w:del>
      <w:ins w:id="1225" w:author="Lewis.Barnett" w:date="2020-06-23T15:00:00Z">
        <w:r w:rsidR="00087449" w:rsidRPr="00FD7147">
          <w:rPr>
            <w:lang w:val="en-US"/>
          </w:rPr>
          <w:t>local trend</w:t>
        </w:r>
      </w:ins>
      <w:r w:rsidR="003C71A3" w:rsidRPr="00FD7147">
        <w:rPr>
          <w:lang w:val="en-US"/>
        </w:rPr>
        <w:t xml:space="preserve">s were </w:t>
      </w:r>
      <w:r w:rsidR="00A14E91" w:rsidRPr="00FD7147">
        <w:rPr>
          <w:lang w:val="en-US"/>
        </w:rPr>
        <w:t>less biased than those estimated post-hoc from predictions</w:t>
      </w:r>
      <w:r w:rsidR="00306407" w:rsidRPr="00FD7147">
        <w:rPr>
          <w:lang w:val="en-US"/>
        </w:rPr>
        <w:t xml:space="preserve"> of a model without the </w:t>
      </w:r>
      <w:del w:id="1226" w:author="Lewis.Barnett" w:date="2020-06-27T16:52:00Z">
        <w:r w:rsidR="00306407" w:rsidRPr="00FD7147" w:rsidDel="00C25EE2">
          <w:rPr>
            <w:lang w:val="en-US"/>
          </w:rPr>
          <w:delText>spatial-</w:delText>
        </w:r>
        <w:r w:rsidR="00A14E91" w:rsidRPr="00FD7147" w:rsidDel="00C25EE2">
          <w:rPr>
            <w:lang w:val="en-US"/>
          </w:rPr>
          <w:delText>trend</w:delText>
        </w:r>
      </w:del>
      <w:ins w:id="1227" w:author="Lewis.Barnett" w:date="2020-06-27T16:52:00Z">
        <w:r w:rsidR="00C25EE2" w:rsidRPr="00FD7147">
          <w:rPr>
            <w:lang w:val="en-US"/>
          </w:rPr>
          <w:t>local trend</w:t>
        </w:r>
      </w:ins>
      <w:r w:rsidR="00A14E91" w:rsidRPr="00FD7147">
        <w:rPr>
          <w:lang w:val="en-US"/>
        </w:rPr>
        <w:t xml:space="preserve"> field. </w:t>
      </w:r>
      <w:r w:rsidRPr="00FD7147">
        <w:rPr>
          <w:lang w:val="en-US"/>
        </w:rPr>
        <w:t>However, t</w:t>
      </w:r>
      <w:r w:rsidR="00CB31A2" w:rsidRPr="00FD7147">
        <w:rPr>
          <w:lang w:val="en-US"/>
        </w:rPr>
        <w:t xml:space="preserve">he </w:t>
      </w:r>
      <w:del w:id="1228" w:author="Lewis.Barnett" w:date="2020-06-27T16:52:00Z">
        <w:r w:rsidR="00306407" w:rsidRPr="00FD7147" w:rsidDel="00C25EE2">
          <w:rPr>
            <w:lang w:val="en-US"/>
          </w:rPr>
          <w:delText>spatial-trend</w:delText>
        </w:r>
      </w:del>
      <w:ins w:id="1229" w:author="Lewis.Barnett" w:date="2020-06-27T16:52:00Z">
        <w:r w:rsidR="00C25EE2" w:rsidRPr="00FD7147">
          <w:rPr>
            <w:lang w:val="en-US"/>
          </w:rPr>
          <w:t>local trend</w:t>
        </w:r>
      </w:ins>
      <w:r w:rsidR="00306407" w:rsidRPr="00FD7147">
        <w:rPr>
          <w:lang w:val="en-US"/>
        </w:rPr>
        <w:t xml:space="preserve"> model</w:t>
      </w:r>
      <w:r w:rsidR="00CB31A2" w:rsidRPr="00FD7147">
        <w:rPr>
          <w:lang w:val="en-US"/>
        </w:rPr>
        <w:t xml:space="preserve"> is </w:t>
      </w:r>
      <w:r w:rsidR="00A77853" w:rsidRPr="00FD7147">
        <w:rPr>
          <w:lang w:val="en-US"/>
        </w:rPr>
        <w:t xml:space="preserve">somewhat sensitive to observation error and spatiotemporal variation. Such sources of variation can obscure the </w:t>
      </w:r>
      <w:del w:id="1230" w:author="Lewis.Barnett" w:date="2020-06-23T15:00:00Z">
        <w:r w:rsidR="00A77853" w:rsidRPr="00FD7147" w:rsidDel="00087449">
          <w:rPr>
            <w:lang w:val="en-US"/>
          </w:rPr>
          <w:delText>spatial trend</w:delText>
        </w:r>
      </w:del>
      <w:ins w:id="1231" w:author="Lewis.Barnett" w:date="2020-06-23T15:00:00Z">
        <w:r w:rsidR="00087449" w:rsidRPr="00FD7147">
          <w:rPr>
            <w:lang w:val="en-US"/>
          </w:rPr>
          <w:t>local trend</w:t>
        </w:r>
      </w:ins>
      <w:r w:rsidR="00A77853" w:rsidRPr="00FD7147">
        <w:rPr>
          <w:lang w:val="en-US"/>
        </w:rPr>
        <w:t xml:space="preserve">, yet this is to be expected in the same way that any trend is less detectable given </w:t>
      </w:r>
      <w:r w:rsidR="00C30DD6" w:rsidRPr="00FD7147">
        <w:rPr>
          <w:lang w:val="en-US"/>
        </w:rPr>
        <w:t>noisier data</w:t>
      </w:r>
      <w:r w:rsidR="00F6236A" w:rsidRPr="00FD7147">
        <w:rPr>
          <w:lang w:val="en-US"/>
        </w:rPr>
        <w:t xml:space="preserve"> </w:t>
      </w:r>
      <w:r w:rsidRPr="00C2183A">
        <w:rPr>
          <w:lang w:val="en-US"/>
        </w:rPr>
        <w:fldChar w:fldCharType="begin"/>
      </w:r>
      <w:ins w:id="1232" w:author="Lewis.Barnett" w:date="2020-07-02T14:57:00Z">
        <w:r w:rsidR="004F7407">
          <w:rPr>
            <w:lang w:val="en-US"/>
          </w:rPr>
          <w:instrText xml:space="preserve"> ADDIN ZOTERO_ITEM CSL_CITATION {"citationID":"ymnWigwa","properties":{"formattedCitation":"(Weatherhead et al. 1998)","plainCitation":"(Weatherhead et al. 1998)","noteIndex":0},"citationItems":[{"id":15938,"uris":["http://zotero.org/users/6342351/items/ZL4Y7RWG"],"uri":["http://zotero.org/users/6342351/items/ZL4Y7RWG"],"itemData":{"id":15938,"type":"article-journal","abstract":"Detection of long-term, linear trends is affected by a number of factors, including the size of trend to be detected, the time span of available data, and the magnitude of variability and autocorrelation of the noise in the data. The number of years of data necessary to detect a trend is strongly dependent on, and increases with, the magnitude of variance (σN2) and autocorrelation coefficient (ϕ) of the noise. For a typical range of values of σN2 and ϕ the number of years of data needed to detect a trend of 5%/decade can vary from </w:instrText>
        </w:r>
        <w:r w:rsidR="004F7407">
          <w:rPr>
            <w:rFonts w:ascii="Cambria Math" w:hAnsi="Cambria Math" w:cs="Cambria Math"/>
            <w:lang w:val="en-US"/>
          </w:rPr>
          <w:instrText>∼</w:instrText>
        </w:r>
        <w:r w:rsidR="004F7407">
          <w:rPr>
            <w:lang w:val="en-US"/>
          </w:rPr>
          <w:instrText xml:space="preserve">10 to &gt;20 years, implying that in choosing sites to detect trends some locations are likely to be more efficient and cost-effective than others. Additionally, some environmental variables allow for an earlier detection of trends than other variables because of their low variability and autocorrelation. The detection of trends can be confounded when sudden changes occur in the data, such as when an instrument is changed or a volcano erupts. Sudden level shifts in data sets, whether due to artificial sources, such as changes in instrumentation or site location, or natural sources, such as volcanic eruptions or local changes to the environment, can strongly impact the number of years necessary to detect a given trend, increasing the number of years by as much as 50% or more. This paper provides formulae for estimating the number of years necessary to detect trends, along with the estimates of the impact of interventions on trend detection. The uncertainty associated with these estimates is also explored. The results presented are relevant for a variety of practical decisions in managing a monitoring station, such as whether to move an instrument, change monitoring protocols in the middle of a long-term monitoring program, or try to reduce uncertainty in the measurements by improved calibration techniques. The results are also useful for establishing reasonable expectations for trend detection and can be helpful in selecting sites and environmental variables for the detection of trends. An important implication of these results is that it will take several decades of high-quality data to detect the trends likely to occur in nature.","container-title":"Journal of Geophysical Research: Atmospheres","DOI":"10.1029/98JD00995","ISSN":"2156-2202","issue":"D14","language":"en","page":"17149-17161","source":"Wiley Online Library","title":"Factors affecting the detection of trends: Statistical considerations and applications to environmental data","title-short":"Factors affecting the detection of trends","URL":"https://agupubs.onlinelibrary.wiley.com/doi/abs/10.1029/98JD00995","volume":"103","author":[{"family":"Weatherhead","given":"Elizabeth C."},{"family":"Reinsel","given":"Gregory C."},{"family":"Tiao","given":"George C."},{"family":"Meng","given":"Xiao-Li"},{"family":"Choi","given":"Dongseok"},{"family":"Cheang","given":"Wai-Kwong"},{"family":"Keller","given":"Teddie"},{"family":"DeLuisi","given":"John"},{"family":"Wuebbles","given":"Donald J."},{"family":"Kerr","given":"James B."},{"family":"Miller","given":"Alvin J."},{"family":"Oltmans","given":"Samuel J."},{"family":"Frederick","given":"John E."}],"accessed":{"date-parts":[["2020",1,9]]},"issued":{"date-parts":[["1998"]]}}}],"schema":"https://github.com/citation-style-language/schema/raw/master/csl-citation.json"} </w:instrText>
        </w:r>
      </w:ins>
      <w:ins w:id="1233" w:author="Lewis Barnett" w:date="2020-06-16T14:27:00Z">
        <w:del w:id="1234" w:author="Lewis.Barnett" w:date="2020-07-02T14:57:00Z">
          <w:r w:rsidR="003C0549" w:rsidRPr="00FD7147" w:rsidDel="004F7407">
            <w:rPr>
              <w:lang w:val="en-US"/>
            </w:rPr>
            <w:delInstrText xml:space="preserve"> ADDIN ZOTERO_ITEM CSL_CITATION {"citationID":"ymnWigwa","properties":{"formattedCitation":"(Weatherhead et al. 1998)","plainCitation":"(Weatherhead et al. 1998)","noteIndex":0},"citationItems":[{"id":15938,"uris":["http://zotero.org/users/6342351/items/ZL4Y7RWG"],"uri":["http://zotero.org/users/6342351/items/ZL4Y7RWG"],"itemData":{"id":15938,"type":"article-journal","abstract":"Detection of long-term, linear trends is affected by a number of factors, including the size of trend to be detected, the time span of available data, and the magnitude of variability and autocorrelation of the noise in the data. The number of years of data necessary to detect a trend is strongly dependent on, and increases with, the magnitude of variance (σN2) and autocorrelation coefficient (ϕ) of the noise. For a typical range of values of σN2 and ϕ the number of years of data needed to detect a trend of 5%/decade can vary from </w:delInstrText>
          </w:r>
          <w:r w:rsidR="003C0549" w:rsidRPr="00FD7147" w:rsidDel="004F7407">
            <w:rPr>
              <w:rFonts w:ascii="Cambria Math" w:hAnsi="Cambria Math" w:cs="Cambria Math"/>
              <w:lang w:val="en-US"/>
            </w:rPr>
            <w:delInstrText>∼</w:delInstrText>
          </w:r>
          <w:r w:rsidR="003C0549" w:rsidRPr="00FD7147" w:rsidDel="004F7407">
            <w:rPr>
              <w:lang w:val="en-US"/>
            </w:rPr>
            <w:delInstrText xml:space="preserve">10 to &gt;20 years, implying that in choosing sites to detect trends some locations are likely to be more efficient and cost-effective than others. Additionally, some environmental variables allow for an earlier detection of trends than other variables because of their low variability and autocorrelation. The detection of trends can be confounded when sudden changes occur in the data, such as when an instrument is changed or a volcano erupts. Sudden level shifts in data sets, whether due to artificial sources, such as changes in instrumentation or site location, or natural sources, such as volcanic eruptions or local changes to the environment, can strongly impact the number of years necessary to detect a given trend, increasing the number of years by as much as 50% or more. This paper provides formulae for estimating the number of years necessary to detect trends, along with the estimates of the impact of interventions on trend detection. The uncertainty associated with these estimates is also explored. The results presented are relevant for a variety of practical decisions in managing a monitoring station, such as whether to move an instrument, change monitoring protocols in the middle of a long-term monitoring program, or try to reduce uncertainty in the measurements by improved calibration techniques. The results are also useful for establishing reasonable expectations for trend detection and can be helpful in selecting sites and environmental variables for the detection of trends. An important implication of these results is that it will take several decades of high-quality data to detect the trends likely to occur in nature.","container-title":"Journal of Geophysical Research: Atmospheres","DOI":"10.1029/98JD00995","ISSN":"2156-2202","issue":"D14","language":"en","page":"17149-17161","source":"Wiley Online Library","title":"Factors affecting the detection of trends: Statistical considerations and applications to environmental data","title-short":"Factors affecting the detection of trends","volume":"103","author":[{"family":"Weatherhead","given":"Elizabeth C."},{"family":"Reinsel","given":"Gregory C."},{"family":"Tiao","given":"George C."},{"family":"Meng","given":"Xiao-Li"},{"family":"Choi","given":"Dongseok"},{"family":"Cheang","given":"Wai-Kwong"},{"family":"Keller","given":"Teddie"},{"family":"DeLuisi","given":"John"},{"family":"Wuebbles","given":"Donald J."},{"family":"Kerr","given":"James B."},{"family":"Miller","given":"Alvin J."},{"family":"Oltmans","given":"Samuel J."},{"family":"Frederick","given":"John E."}],"issued":{"date-parts":[["1998"]]}}}],"schema":"https://github.com/citation-style-language/schema/raw/master/csl-citation.json"} </w:delInstrText>
          </w:r>
        </w:del>
      </w:ins>
      <w:del w:id="1235" w:author="Lewis.Barnett" w:date="2020-07-02T14:57:00Z">
        <w:r w:rsidRPr="00FD7147" w:rsidDel="004F7407">
          <w:rPr>
            <w:lang w:val="en-US"/>
          </w:rPr>
          <w:delInstrText xml:space="preserve"> ADDIN ZOTERO_ITEM CSL_CITATION {"citationID":"ymnWigwa","properties":{"formattedCitation":"(Weatherhead et al. 1998)","plainCitation":"(Weatherhead et al. 1998)","noteIndex":0},"citationItems":[{"id":15938,"uris":["http://zotero.org/users/local/BQs8dIsK/items/ZL4Y7RWG"],"uri":["http://zotero.org/users/local/BQs8dIsK/items/ZL4Y7RWG"],"itemData":{"id":15938,"type":"article-journal","title":"Factors affecting the detection of trends: Statistical considerations and applications to environmental data","container-title":"Journal of Geophysical Research: Atmospheres","page":"17149-17161","volume":"103","issue":"D14","source":"Wiley Online Library","abstract":"Detection of long-term, linear trends is affected by a number of factors, including the size of trend to be detected, the time span of available data, and the magnitude of variability and autocorrelation of the noise in the data. The number of years of data necessary to detect a trend is strongly dependent on, and increases with, the magnitude of variance (σN2) and autocorrelation coefficient (ϕ) of the noise. For a typical range of values of σN2 and ϕ the number of years of data needed to detect a trend of 5%/decade can vary from </w:delInstrText>
        </w:r>
        <w:r w:rsidRPr="00FD7147" w:rsidDel="004F7407">
          <w:rPr>
            <w:rFonts w:ascii="Cambria Math" w:hAnsi="Cambria Math" w:cs="Cambria Math"/>
            <w:lang w:val="en-US"/>
          </w:rPr>
          <w:delInstrText>∼</w:delInstrText>
        </w:r>
        <w:r w:rsidRPr="00FD7147" w:rsidDel="004F7407">
          <w:rPr>
            <w:lang w:val="en-US"/>
          </w:rPr>
          <w:delInstrText xml:space="preserve">10 to &gt;20 years, implying that in choosing sites to detect trends some locations are likely to be more efficient and cost-effective than others. Additionally, some environmental variables allow for an earlier detection of trends than other variables because of their low variability and autocorrelation. The detection of trends can be confounded when sudden changes occur in the data, such as when an instrument is changed or a volcano erupts. Sudden level shifts in data sets, whether due to artificial sources, such as changes in instrumentation or site location, or natural sources, such as volcanic eruptions or local changes to the environment, can strongly impact the number of years necessary to detect a given trend, increasing the number of years by as much as 50% or more. This paper provides formulae for estimating the number of years necessary to detect trends, along with the estimates of the impact of interventions on trend detection. The uncertainty associated with these estimates is also explored. The results presented are relevant for a variety of practical decisions in managing a monitoring station, such as whether to move an instrument, change monitoring protocols in the middle of a long-term monitoring program, or try to reduce uncertainty in the measurements by improved calibration techniques. The results are also useful for establishing reasonable expectations for trend detection and can be helpful in selecting sites and environmental variables for the detection of trends. An important implication of these results is that it will take several decades of high-quality data to detect the trends likely to occur in nature.","DOI":"10.1029/98JD00995","ISSN":"2156-2202","title-short":"Factors affecting the detection of trends","language":"en","author":[{"family":"Weatherhead","given":"Elizabeth C."},{"family":"Reinsel","given":"Gregory C."},{"family":"Tiao","given":"George C."},{"family":"Meng","given":"Xiao-Li"},{"family":"Choi","given":"Dongseok"},{"family":"Cheang","given":"Wai-Kwong"},{"family":"Keller","given":"Teddie"},{"family":"DeLuisi","given":"John"},{"family":"Wuebbles","given":"Donald J."},{"family":"Kerr","given":"James B."},{"family":"Miller","given":"Alvin J."},{"family":"Oltmans","given":"Samuel J."},{"family":"Frederick","given":"John E."}],"issued":{"date-parts":[["1998"]]}}}],"schema":"https://github.com/citation-style-language/schema/raw/master/csl-citation.json"} </w:delInstrText>
        </w:r>
      </w:del>
      <w:r w:rsidRPr="00C2183A">
        <w:rPr>
          <w:lang w:val="en-US"/>
        </w:rPr>
        <w:fldChar w:fldCharType="separate"/>
      </w:r>
      <w:r w:rsidR="00A01347" w:rsidRPr="00A01347">
        <w:t>(</w:t>
      </w:r>
      <w:proofErr w:type="spellStart"/>
      <w:r w:rsidR="00A01347" w:rsidRPr="00A01347">
        <w:t>Weatherhead</w:t>
      </w:r>
      <w:proofErr w:type="spellEnd"/>
      <w:r w:rsidR="00A01347" w:rsidRPr="00A01347">
        <w:t xml:space="preserve"> et al. 1998)</w:t>
      </w:r>
      <w:r w:rsidRPr="00C2183A">
        <w:rPr>
          <w:lang w:val="en-US"/>
        </w:rPr>
        <w:fldChar w:fldCharType="end"/>
      </w:r>
      <w:r w:rsidR="00A77853" w:rsidRPr="00FD7147">
        <w:rPr>
          <w:lang w:val="en-US"/>
        </w:rPr>
        <w:t xml:space="preserve">. </w:t>
      </w:r>
      <w:r w:rsidR="0004774A" w:rsidRPr="00FD7147">
        <w:rPr>
          <w:lang w:val="en-US"/>
        </w:rPr>
        <w:t>Therefore, ou</w:t>
      </w:r>
      <w:r w:rsidR="00D66CB2" w:rsidRPr="00FD7147">
        <w:rPr>
          <w:lang w:val="en-US"/>
        </w:rPr>
        <w:t xml:space="preserve">r method </w:t>
      </w:r>
      <w:r w:rsidR="0004774A" w:rsidRPr="00FD7147">
        <w:rPr>
          <w:lang w:val="en-US"/>
        </w:rPr>
        <w:t>is likely most</w:t>
      </w:r>
      <w:r w:rsidR="00D66CB2" w:rsidRPr="00FD7147">
        <w:rPr>
          <w:lang w:val="en-US"/>
        </w:rPr>
        <w:t xml:space="preserve"> skillful at detecting spatial structure in population or community dynamics from observations with precise measurement within systems with low temporal variation in spatial structure</w:t>
      </w:r>
      <w:r w:rsidR="00FF5B4D" w:rsidRPr="00FD7147">
        <w:rPr>
          <w:lang w:val="en-US"/>
        </w:rPr>
        <w:t xml:space="preserve"> (e.g., those consisting of species with </w:t>
      </w:r>
      <w:r w:rsidR="007735F2" w:rsidRPr="00FD7147">
        <w:rPr>
          <w:lang w:val="en-US"/>
        </w:rPr>
        <w:t xml:space="preserve">higher longevity, generation time, and site fidelity, </w:t>
      </w:r>
      <w:r w:rsidR="00FF5B4D" w:rsidRPr="00FD7147">
        <w:rPr>
          <w:lang w:val="en-US"/>
        </w:rPr>
        <w:t xml:space="preserve">and lower </w:t>
      </w:r>
      <w:r w:rsidR="007735F2" w:rsidRPr="00FD7147">
        <w:rPr>
          <w:lang w:val="en-US"/>
        </w:rPr>
        <w:t xml:space="preserve">rates of movement and </w:t>
      </w:r>
      <w:r w:rsidR="00FF5B4D" w:rsidRPr="00FD7147">
        <w:rPr>
          <w:lang w:val="en-US"/>
        </w:rPr>
        <w:t>variation in dispersal paths)</w:t>
      </w:r>
      <w:r w:rsidR="00D66CB2" w:rsidRPr="00FD7147">
        <w:rPr>
          <w:lang w:val="en-US"/>
        </w:rPr>
        <w:t xml:space="preserve">. </w:t>
      </w:r>
      <w:r w:rsidR="004D7818" w:rsidRPr="00FD7147">
        <w:rPr>
          <w:lang w:val="en-US"/>
        </w:rPr>
        <w:t>We expect that the predictions in our example application in this study are robust to the sensitivity of the method to spatiotemporal variation because the estimated s</w:t>
      </w:r>
      <w:r w:rsidR="00D15182" w:rsidRPr="00FD7147">
        <w:rPr>
          <w:lang w:val="en-US"/>
        </w:rPr>
        <w:t>patiotemporal variance is</w:t>
      </w:r>
      <w:r w:rsidR="004D7818" w:rsidRPr="00FD7147">
        <w:rPr>
          <w:lang w:val="en-US"/>
        </w:rPr>
        <w:t xml:space="preserve"> much lower than the spatial variance for </w:t>
      </w:r>
      <w:proofErr w:type="spellStart"/>
      <w:r w:rsidR="00D15182" w:rsidRPr="00FD7147">
        <w:rPr>
          <w:lang w:val="en-US"/>
        </w:rPr>
        <w:t>groundfish</w:t>
      </w:r>
      <w:proofErr w:type="spellEnd"/>
      <w:r w:rsidR="00D15182" w:rsidRPr="00FD7147">
        <w:rPr>
          <w:lang w:val="en-US"/>
        </w:rPr>
        <w:t xml:space="preserve"> species in this system.</w:t>
      </w:r>
      <w:r w:rsidR="004D7818" w:rsidRPr="00FD7147">
        <w:rPr>
          <w:lang w:val="en-US"/>
        </w:rPr>
        <w:t xml:space="preserve"> </w:t>
      </w:r>
      <w:r w:rsidR="00D15182" w:rsidRPr="00FD7147">
        <w:rPr>
          <w:lang w:val="en-US"/>
        </w:rPr>
        <w:t xml:space="preserve">Observation error in trawl surveys can include a wide range of values as a result of variance in sampling efficiency </w:t>
      </w:r>
      <w:r w:rsidR="00D15182" w:rsidRPr="00C2183A">
        <w:rPr>
          <w:lang w:val="en-US"/>
        </w:rPr>
        <w:fldChar w:fldCharType="begin"/>
      </w:r>
      <w:ins w:id="1236" w:author="Lewis.Barnett" w:date="2020-07-02T14:57:00Z">
        <w:r w:rsidR="004F7407">
          <w:rPr>
            <w:lang w:val="en-US"/>
          </w:rPr>
          <w:instrText xml:space="preserve"> ADDIN ZOTERO_ITEM CSL_CITATION {"citationID":"Nn6ubwBQ","properties":{"formattedCitation":"(Kotwicki and Ono 2019)","plainCitation":"(Kotwicki and Ono 2019)","noteIndex":0},"citationItems":[{"id":15942,"uris":["http://zotero.org/users/6342351/items/IMMG6S39"],"uri":["http://zotero.org/users/6342351/items/IMMG6S39"],"itemData":{"id":15942,"type":"article-journal","abstract":"Abundance indices (AIs) provide information on population abundance and trends over time, while AI variance (AIV) provides information on reliability or quality of the AI. AIV is an important output from surveys and is commonly used in formal assessments of survey quality, in survey comparison studies, and in stock assessments. However, uncertainty in AIV estimates is poorly understood and studies on the precision and bias in survey AIV estimates are lacking. Typically, AIV estimates are “design based” and are derived from sampling theory under some aspect of randomized samples. Inference on population density in these cases can be confounded by unaccounted process errors such as those due to variable sampling efficiency (q). Here, we simulated fish distribution and surveys to assess the effect of q and variance in q on design-based estimates of AIV. Simulation results show that the bias and precision of AIV depend on the mean q and variance in q. We conclude that to fully evaluate the reliability of AI, both observation error and variability in q must be accounted for when estimating AIV. A decrease in mean q and an increase in the variance in q results in increased bias and decreased precision in survey AIV estimates. These effects are likely small in surveys with mean q ≥ 1. However, for surveys where q ≤ 0.5, these effects can be large. Regardless of the survey type, AIV estimates can be improved with knowledge of q and variance in q.","container-title":"Fish and Fisheries","DOI":"10.1111/faf.12375","ISSN":"1467-2979","issue":"4","language":"en","page":"760-774","source":"Wiley Online Library","title":"The effect of random and density-dependent variation in sampling efficiency on variance of abundance estimates from fishery surveys","URL":"https://onlinelibrary.wiley.com/doi/abs/10.1111/faf.12375","volume":"20","author":[{"family":"Kotwicki","given":"Stan"},{"family":"Ono","given":"Kotaro"}],"accessed":{"date-parts":[["2020",1,16]]},"issued":{"date-parts":[["2019"]]}}}],"schema":"https://github.com/citation-style-language/schema/raw/master/csl-citation.json"} </w:instrText>
        </w:r>
      </w:ins>
      <w:ins w:id="1237" w:author="Lewis Barnett" w:date="2020-06-16T14:27:00Z">
        <w:del w:id="1238" w:author="Lewis.Barnett" w:date="2020-07-02T14:57:00Z">
          <w:r w:rsidR="003C0549" w:rsidRPr="00FD7147" w:rsidDel="004F7407">
            <w:rPr>
              <w:lang w:val="en-US"/>
            </w:rPr>
            <w:delInstrText xml:space="preserve"> ADDIN ZOTERO_ITEM CSL_CITATION {"citationID":"Nn6ubwBQ","properties":{"formattedCitation":"(Kotwicki and Ono 2019)","plainCitation":"(Kotwicki and Ono 2019)","noteIndex":0},"citationItems":[{"id":15942,"uris":["http://zotero.org/users/6342351/items/IMMG6S39"],"uri":["http://zotero.org/users/6342351/items/IMMG6S39"],"itemData":{"id":15942,"type":"article-journal","abstract":"Abundance indices (AIs) provide information on population abundance and trends over time, while AI variance (AIV) provides information on reliability or quality of the AI. AIV is an important output from surveys and is commonly used in formal assessments of survey quality, in survey comparison studies, and in stock assessments. However, uncertainty in AIV estimates is poorly understood and studies on the precision and bias in survey AIV estimates are lacking. Typically, AIV estimates are “design based” and are derived from sampling theory under some aspect of randomized samples. Inference on population density in these cases can be confounded by unaccounted process errors such as those due to variable sampling efficiency (q). Here, we simulated fish distribution and surveys to assess the effect of q and variance in q on design-based estimates of AIV. Simulation results show that the bias and precision of AIV depend on the mean q and variance in q. We conclude that to fully evaluate the reliability of AI, both observation error and variability in q must be accounted for when estimating AIV. A decrease in mean q and an increase in the variance in q results in increased bias and decreased precision in survey AIV estimates. These effects are likely small in surveys with mean q ≥ 1. However, for surveys where q ≤ 0.5, these effects can be large. Regardless of the survey type, AIV estimates can be improved with knowledge of q and variance in q.","container-title":"Fish and Fisheries","DOI":"10.1111/faf.12375","ISSN":"1467-2979","issue":"4","language":"en","page":"760-774","source":"Wiley Online Library","title":"The effect of random and density-dependent variation in sampling efficiency on variance of abundance estimates from fishery surveys","volume":"20","author":[{"family":"Kotwicki","given":"Stan"},{"family":"Ono","given":"Kotaro"}],"issued":{"date-parts":[["2019"]]}}}],"schema":"https://github.com/citation-style-language/schema/raw/master/csl-citation.json"} </w:delInstrText>
          </w:r>
        </w:del>
      </w:ins>
      <w:del w:id="1239" w:author="Lewis.Barnett" w:date="2020-07-02T14:57:00Z">
        <w:r w:rsidR="00D15182" w:rsidRPr="00FD7147" w:rsidDel="004F7407">
          <w:rPr>
            <w:lang w:val="en-US"/>
          </w:rPr>
          <w:delInstrText xml:space="preserve"> ADDIN ZOTERO_ITEM CSL_CITATION {"citationID":"Nn6ubwBQ","properties":{"formattedCitation":"(Kotwicki and Ono 2019)","plainCitation":"(Kotwicki and Ono 2019)","noteIndex":0},"citationItems":[{"id":15942,"uris":["http://zotero.org/users/local/BQs8dIsK/items/IMMG6S39"],"uri":["http://zotero.org/users/local/BQs8dIsK/items/IMMG6S39"],"itemData":{"id":15942,"type":"article-journal","title":"The effect of random and density-dependent variation in sampling efficiency on variance of abundance estimates from fishery surveys","container-title":"Fish and Fisheries","page":"760-774","volume":"20","issue":"4","source":"Wiley Online Library","abstract":"Abundance indices (AIs) provide information on population abundance and trends over time, while AI variance (AIV) provides information on reliability or quality of the AI. AIV is an important output from surveys and is commonly used in formal assessments of survey quality, in survey comparison studies, and in stock assessments. However, uncertainty in AIV estimates is poorly understood and studies on the precision and bias in survey AIV estimates are lacking. Typically, AIV estimates are “design based” and are derived from sampling theory under some aspect of randomized samples. Inference on population density in these cases can be confounded by unaccounted process errors such as those due to variable sampling efficiency (q). Here, we simulated fish distribution and surveys to assess the effect of q and variance in q on design-based estimates of AIV. Simulation results show that the bias and precision of AIV depend on the mean q and variance in q. We conclude that to fully evaluate the reliability of AI, both observation error and variability in q must be accounted for when estimating AIV. A decrease in mean q and an increase in the variance in q results in increased bias and decreased precision in survey AIV estimates. These effects are likely small in surveys with mean q ≥ 1. However, for surveys where q ≤ 0.5, these effects can be large. Regardless of the survey type, AIV estimates can be improved with knowledge of q and variance in q.","DOI":"10.1111/faf.12375","ISSN":"1467-2979","language":"en","author":[{"family":"Kotwicki","given":"Stan"},{"family":"Ono","given":"Kotaro"}],"issued":{"date-parts":[["2019"]]}}}],"schema":"https://github.com/citation-style-language/schema/raw/master/csl-citation.json"} </w:delInstrText>
        </w:r>
      </w:del>
      <w:r w:rsidR="00D15182" w:rsidRPr="00C2183A">
        <w:rPr>
          <w:lang w:val="en-US"/>
        </w:rPr>
        <w:fldChar w:fldCharType="separate"/>
      </w:r>
      <w:r w:rsidR="00A01347" w:rsidRPr="00A01347">
        <w:t>(</w:t>
      </w:r>
      <w:proofErr w:type="spellStart"/>
      <w:r w:rsidR="00A01347" w:rsidRPr="00A01347">
        <w:t>Kotwicki</w:t>
      </w:r>
      <w:proofErr w:type="spellEnd"/>
      <w:r w:rsidR="00A01347" w:rsidRPr="00A01347">
        <w:t xml:space="preserve"> and Ono 2019)</w:t>
      </w:r>
      <w:r w:rsidR="00D15182" w:rsidRPr="00C2183A">
        <w:rPr>
          <w:lang w:val="en-US"/>
        </w:rPr>
        <w:fldChar w:fldCharType="end"/>
      </w:r>
      <w:r w:rsidR="00D15182" w:rsidRPr="00FD7147">
        <w:rPr>
          <w:lang w:val="en-US"/>
        </w:rPr>
        <w:t xml:space="preserve">, but relating such values to the observation error scale parameter evaluated in our simulations </w:t>
      </w:r>
      <w:del w:id="1240" w:author="Lewis.Barnett" w:date="2020-07-02T11:57:00Z">
        <w:r w:rsidR="00D15182" w:rsidRPr="00FD7147" w:rsidDel="000C7914">
          <w:rPr>
            <w:lang w:val="en-US"/>
          </w:rPr>
          <w:delText xml:space="preserve">may </w:delText>
        </w:r>
      </w:del>
      <w:r w:rsidR="00D15182" w:rsidRPr="00FD7147">
        <w:rPr>
          <w:lang w:val="en-US"/>
        </w:rPr>
        <w:t>require</w:t>
      </w:r>
      <w:ins w:id="1241" w:author="Lewis.Barnett" w:date="2020-07-02T11:57:00Z">
        <w:r w:rsidR="000C7914">
          <w:rPr>
            <w:lang w:val="en-US"/>
          </w:rPr>
          <w:t>s</w:t>
        </w:r>
      </w:ins>
      <w:r w:rsidR="00D15182" w:rsidRPr="00FD7147">
        <w:rPr>
          <w:lang w:val="en-US"/>
        </w:rPr>
        <w:t xml:space="preserve"> additional research</w:t>
      </w:r>
      <w:del w:id="1242" w:author="Lewis.Barnett" w:date="2020-07-02T11:58:00Z">
        <w:r w:rsidR="00D15182" w:rsidRPr="00FD7147" w:rsidDel="000C7914">
          <w:rPr>
            <w:lang w:val="en-US"/>
          </w:rPr>
          <w:delText xml:space="preserve"> and standardization</w:delText>
        </w:r>
      </w:del>
      <w:r w:rsidR="00D15182" w:rsidRPr="00FD7147">
        <w:rPr>
          <w:lang w:val="en-US"/>
        </w:rPr>
        <w:t xml:space="preserve">.  </w:t>
      </w:r>
      <w:del w:id="1243" w:author="Sean Anderson" w:date="2020-06-30T15:32:00Z">
        <w:r w:rsidR="0089470C" w:rsidRPr="00FD7147" w:rsidDel="00A1580E">
          <w:rPr>
            <w:lang w:val="en-US"/>
          </w:rPr>
          <w:delText xml:space="preserve">Further </w:delText>
        </w:r>
      </w:del>
      <w:ins w:id="1244" w:author="Sean Anderson" w:date="2020-06-30T15:32:00Z">
        <w:r w:rsidR="00A1580E">
          <w:rPr>
            <w:lang w:val="en-US"/>
          </w:rPr>
          <w:t>Additional</w:t>
        </w:r>
        <w:r w:rsidR="00A1580E" w:rsidRPr="00FD7147">
          <w:rPr>
            <w:lang w:val="en-US"/>
          </w:rPr>
          <w:t xml:space="preserve"> </w:t>
        </w:r>
      </w:ins>
      <w:r w:rsidR="0089470C" w:rsidRPr="00FD7147">
        <w:rPr>
          <w:lang w:val="en-US"/>
        </w:rPr>
        <w:t>ways to con</w:t>
      </w:r>
      <w:r w:rsidR="00687754" w:rsidRPr="00FD7147">
        <w:rPr>
          <w:lang w:val="en-US"/>
        </w:rPr>
        <w:t xml:space="preserve">strain the variance </w:t>
      </w:r>
      <w:r w:rsidR="00687754" w:rsidRPr="00FD7147">
        <w:rPr>
          <w:lang w:val="en-US"/>
        </w:rPr>
        <w:lastRenderedPageBreak/>
        <w:t>parameters,</w:t>
      </w:r>
      <w:r w:rsidR="0089470C" w:rsidRPr="00FD7147">
        <w:rPr>
          <w:lang w:val="en-US"/>
        </w:rPr>
        <w:t xml:space="preserve"> such as developing informative Bayesian priors from similar surveys</w:t>
      </w:r>
      <w:r w:rsidR="006454FE" w:rsidRPr="00FD7147">
        <w:rPr>
          <w:lang w:val="en-US"/>
        </w:rPr>
        <w:t xml:space="preserve"> </w:t>
      </w:r>
      <w:r w:rsidR="0004774A" w:rsidRPr="00FD7147">
        <w:rPr>
          <w:lang w:val="en-US"/>
        </w:rPr>
        <w:t>migh</w:t>
      </w:r>
      <w:r w:rsidR="009200D7" w:rsidRPr="00FD7147">
        <w:rPr>
          <w:lang w:val="en-US"/>
        </w:rPr>
        <w:t xml:space="preserve">t extend the detectability of </w:t>
      </w:r>
      <w:del w:id="1245" w:author="Lewis.Barnett" w:date="2020-06-23T15:00:00Z">
        <w:r w:rsidR="00EF627A" w:rsidRPr="00FD7147" w:rsidDel="00087449">
          <w:rPr>
            <w:lang w:val="en-US"/>
          </w:rPr>
          <w:delText xml:space="preserve">spatial </w:delText>
        </w:r>
        <w:r w:rsidR="009200D7" w:rsidRPr="00FD7147" w:rsidDel="00087449">
          <w:rPr>
            <w:lang w:val="en-US"/>
          </w:rPr>
          <w:delText>trend</w:delText>
        </w:r>
      </w:del>
      <w:ins w:id="1246" w:author="Lewis.Barnett" w:date="2020-06-23T15:00:00Z">
        <w:r w:rsidR="00087449" w:rsidRPr="00FD7147">
          <w:rPr>
            <w:lang w:val="en-US"/>
          </w:rPr>
          <w:t>local trend</w:t>
        </w:r>
      </w:ins>
      <w:r w:rsidR="009200D7" w:rsidRPr="00FD7147">
        <w:rPr>
          <w:lang w:val="en-US"/>
        </w:rPr>
        <w:t xml:space="preserve"> structure over the models used here.</w:t>
      </w:r>
    </w:p>
    <w:p w14:paraId="66301DFC" w14:textId="165D5AAC" w:rsidR="00DE7E57" w:rsidRPr="00FD7147" w:rsidRDefault="00DE7E57" w:rsidP="00D26510">
      <w:pPr>
        <w:spacing w:after="120" w:line="480" w:lineRule="auto"/>
        <w:ind w:firstLine="720"/>
        <w:rPr>
          <w:lang w:val="en-US"/>
        </w:rPr>
      </w:pPr>
      <w:r w:rsidRPr="00FD7147">
        <w:rPr>
          <w:lang w:val="en-US"/>
        </w:rPr>
        <w:t>We show</w:t>
      </w:r>
      <w:ins w:id="1247" w:author="Sean Anderson" w:date="2020-06-30T15:32:00Z">
        <w:r w:rsidR="00A1701E">
          <w:rPr>
            <w:lang w:val="en-US"/>
          </w:rPr>
          <w:t>ed</w:t>
        </w:r>
      </w:ins>
      <w:r w:rsidRPr="00FD7147">
        <w:rPr>
          <w:lang w:val="en-US"/>
        </w:rPr>
        <w:t xml:space="preserve"> how </w:t>
      </w:r>
      <w:del w:id="1248" w:author="Sean Anderson" w:date="2020-06-30T15:32:00Z">
        <w:r w:rsidRPr="00FD7147" w:rsidDel="00A1701E">
          <w:rPr>
            <w:lang w:val="en-US"/>
          </w:rPr>
          <w:delText xml:space="preserve">the </w:delText>
        </w:r>
      </w:del>
      <w:r w:rsidRPr="00FD7147">
        <w:rPr>
          <w:lang w:val="en-US"/>
        </w:rPr>
        <w:t>inference about shifts in species</w:t>
      </w:r>
      <w:r w:rsidR="00DD4113" w:rsidRPr="00FD7147">
        <w:rPr>
          <w:lang w:val="en-US"/>
        </w:rPr>
        <w:t>’</w:t>
      </w:r>
      <w:r w:rsidRPr="00FD7147">
        <w:rPr>
          <w:lang w:val="en-US"/>
        </w:rPr>
        <w:t xml:space="preserve"> </w:t>
      </w:r>
      <w:r w:rsidR="00DD4113" w:rsidRPr="00FD7147">
        <w:rPr>
          <w:lang w:val="en-US"/>
        </w:rPr>
        <w:t>population density</w:t>
      </w:r>
      <w:r w:rsidR="0000736B" w:rsidRPr="00FD7147">
        <w:rPr>
          <w:lang w:val="en-US"/>
        </w:rPr>
        <w:t xml:space="preserve"> </w:t>
      </w:r>
      <w:r w:rsidRPr="00FD7147">
        <w:rPr>
          <w:lang w:val="en-US"/>
        </w:rPr>
        <w:t>depend on the spatial scale</w:t>
      </w:r>
      <w:r w:rsidR="00F17B01" w:rsidRPr="00FD7147">
        <w:rPr>
          <w:lang w:val="en-US"/>
        </w:rPr>
        <w:t xml:space="preserve"> at which they are summarized. </w:t>
      </w:r>
      <w:r w:rsidRPr="00FD7147">
        <w:rPr>
          <w:lang w:val="en-US"/>
        </w:rPr>
        <w:t xml:space="preserve">When we applied the </w:t>
      </w:r>
      <w:del w:id="1249" w:author="Lewis.Barnett" w:date="2020-06-27T16:52:00Z">
        <w:r w:rsidR="00306407" w:rsidRPr="00FD7147" w:rsidDel="00C25EE2">
          <w:rPr>
            <w:lang w:val="en-US"/>
          </w:rPr>
          <w:delText>spatial-trend</w:delText>
        </w:r>
      </w:del>
      <w:ins w:id="1250" w:author="Lewis.Barnett" w:date="2020-06-27T16:52:00Z">
        <w:r w:rsidR="00C25EE2" w:rsidRPr="00FD7147">
          <w:rPr>
            <w:lang w:val="en-US"/>
          </w:rPr>
          <w:t>local trend</w:t>
        </w:r>
      </w:ins>
      <w:r w:rsidR="00306407" w:rsidRPr="00FD7147">
        <w:rPr>
          <w:lang w:val="en-US"/>
        </w:rPr>
        <w:t xml:space="preserve"> model</w:t>
      </w:r>
      <w:r w:rsidRPr="00FD7147">
        <w:rPr>
          <w:lang w:val="en-US"/>
        </w:rPr>
        <w:t xml:space="preserve"> to </w:t>
      </w:r>
      <w:r w:rsidR="0089470C" w:rsidRPr="00FD7147">
        <w:rPr>
          <w:lang w:val="en-US"/>
        </w:rPr>
        <w:t>marine fishes</w:t>
      </w:r>
      <w:r w:rsidRPr="00FD7147">
        <w:rPr>
          <w:lang w:val="en-US"/>
        </w:rPr>
        <w:t xml:space="preserve">, the resulting maps of the </w:t>
      </w:r>
      <w:del w:id="1251" w:author="Sean Anderson" w:date="2020-06-30T15:32:00Z">
        <w:r w:rsidR="002374FB" w:rsidRPr="00FD7147" w:rsidDel="00246F51">
          <w:rPr>
            <w:lang w:val="en-US"/>
          </w:rPr>
          <w:delText>spatially-</w:delText>
        </w:r>
        <w:r w:rsidRPr="00FD7147" w:rsidDel="00246F51">
          <w:rPr>
            <w:lang w:val="en-US"/>
          </w:rPr>
          <w:delText>explicit</w:delText>
        </w:r>
      </w:del>
      <w:ins w:id="1252" w:author="Sean Anderson" w:date="2020-06-30T15:32:00Z">
        <w:r w:rsidR="00246F51">
          <w:rPr>
            <w:lang w:val="en-US"/>
          </w:rPr>
          <w:t>local</w:t>
        </w:r>
      </w:ins>
      <w:r w:rsidRPr="00FD7147">
        <w:rPr>
          <w:lang w:val="en-US"/>
        </w:rPr>
        <w:t xml:space="preserve"> trend and </w:t>
      </w:r>
      <w:r w:rsidR="00DD4113" w:rsidRPr="00FD7147">
        <w:rPr>
          <w:lang w:val="en-US"/>
        </w:rPr>
        <w:t>density</w:t>
      </w:r>
      <w:r w:rsidR="0000736B" w:rsidRPr="00FD7147">
        <w:rPr>
          <w:lang w:val="en-US"/>
        </w:rPr>
        <w:t xml:space="preserve"> </w:t>
      </w:r>
      <w:r w:rsidRPr="00FD7147">
        <w:rPr>
          <w:lang w:val="en-US"/>
        </w:rPr>
        <w:t xml:space="preserve">from the </w:t>
      </w:r>
      <w:r w:rsidR="0089470C" w:rsidRPr="00FD7147">
        <w:rPr>
          <w:lang w:val="en-US"/>
        </w:rPr>
        <w:t>model</w:t>
      </w:r>
      <w:r w:rsidRPr="00FD7147">
        <w:rPr>
          <w:lang w:val="en-US"/>
        </w:rPr>
        <w:t xml:space="preserve"> revealed nuanced patterns of heterogeneity and directional change in </w:t>
      </w:r>
      <w:proofErr w:type="spellStart"/>
      <w:r w:rsidRPr="00FD7147">
        <w:rPr>
          <w:lang w:val="en-US"/>
        </w:rPr>
        <w:t>groundfish</w:t>
      </w:r>
      <w:proofErr w:type="spellEnd"/>
      <w:r w:rsidRPr="00FD7147">
        <w:rPr>
          <w:lang w:val="en-US"/>
        </w:rPr>
        <w:t xml:space="preserve"> </w:t>
      </w:r>
      <w:r w:rsidR="00DD4113" w:rsidRPr="00FD7147">
        <w:rPr>
          <w:lang w:val="en-US"/>
        </w:rPr>
        <w:t>density</w:t>
      </w:r>
      <w:r w:rsidR="00F85B0D" w:rsidRPr="00FD7147">
        <w:rPr>
          <w:lang w:val="en-US"/>
        </w:rPr>
        <w:t xml:space="preserve"> </w:t>
      </w:r>
      <w:r w:rsidR="00A77853" w:rsidRPr="00C2183A">
        <w:rPr>
          <w:lang w:val="en-US"/>
        </w:rPr>
        <w:fldChar w:fldCharType="begin"/>
      </w:r>
      <w:r w:rsidR="00A01347">
        <w:rPr>
          <w:lang w:val="en-US"/>
        </w:rPr>
        <w:instrText xml:space="preserve"> ADDIN ZOTERO_ITEM CSL_CITATION {"citationID":"GpoIYBpo","properties":{"formattedCitation":"(COG; this study, Thorson et al. 2016a)","plainCitation":"(COG; this study, Thorson et al. 2016a)","noteIndex":0},"citationItems":[{"id":"lB8OmsKd/MfEnHbUP","uris":["http://zotero.org/users/2529419/items/K2DVEVVA"],"uri":["http://zotero.org/users/2529419/items/K2DVEVVA"],"itemData":{"id":"SciteAxG/5xQJsGTT","type":"article-journal","title":"Model-based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J."}],"issued":{"date-parts":[["2016"]]}},"prefix":"COG; this study, "}],"schema":"https://github.com/citation-style-language/schema/raw/master/csl-citation.json"} </w:instrText>
      </w:r>
      <w:r w:rsidR="00A77853" w:rsidRPr="00C2183A">
        <w:rPr>
          <w:lang w:val="en-US"/>
        </w:rPr>
        <w:fldChar w:fldCharType="separate"/>
      </w:r>
      <w:r w:rsidR="00A01347" w:rsidRPr="00A01347">
        <w:t>(COG; this study, Thorson et al. 2016a)</w:t>
      </w:r>
      <w:r w:rsidR="00A77853" w:rsidRPr="00C2183A">
        <w:rPr>
          <w:lang w:val="en-US"/>
        </w:rPr>
        <w:fldChar w:fldCharType="end"/>
      </w:r>
      <w:r w:rsidRPr="00FD7147">
        <w:rPr>
          <w:lang w:val="en-US"/>
        </w:rPr>
        <w:t xml:space="preserve">. Taking the </w:t>
      </w:r>
      <w:r w:rsidR="0000736B" w:rsidRPr="00FD7147">
        <w:rPr>
          <w:lang w:val="en-US"/>
        </w:rPr>
        <w:t xml:space="preserve">predicted </w:t>
      </w:r>
      <w:r w:rsidR="00DD4113" w:rsidRPr="00FD7147">
        <w:rPr>
          <w:lang w:val="en-US"/>
        </w:rPr>
        <w:t>density</w:t>
      </w:r>
      <w:r w:rsidR="0000736B" w:rsidRPr="00FD7147" w:rsidDel="0000736B">
        <w:rPr>
          <w:lang w:val="en-US"/>
        </w:rPr>
        <w:t xml:space="preserve"> </w:t>
      </w:r>
      <w:r w:rsidRPr="00FD7147">
        <w:rPr>
          <w:lang w:val="en-US"/>
        </w:rPr>
        <w:t xml:space="preserve">to represent the underlying spatial heterogeneity, the </w:t>
      </w:r>
      <w:del w:id="1253" w:author="Lewis.Barnett" w:date="2020-06-27T16:52:00Z">
        <w:r w:rsidR="000B60E5" w:rsidRPr="00FD7147" w:rsidDel="00C25EE2">
          <w:rPr>
            <w:lang w:val="en-US"/>
          </w:rPr>
          <w:delText>spatial-</w:delText>
        </w:r>
        <w:r w:rsidRPr="00FD7147" w:rsidDel="00C25EE2">
          <w:rPr>
            <w:lang w:val="en-US"/>
          </w:rPr>
          <w:delText>trend</w:delText>
        </w:r>
      </w:del>
      <w:ins w:id="1254" w:author="Lewis.Barnett" w:date="2020-06-27T16:52:00Z">
        <w:r w:rsidR="00C25EE2" w:rsidRPr="00FD7147">
          <w:rPr>
            <w:lang w:val="en-US"/>
          </w:rPr>
          <w:t>local trend</w:t>
        </w:r>
      </w:ins>
      <w:r w:rsidRPr="00FD7147">
        <w:rPr>
          <w:lang w:val="en-US"/>
        </w:rPr>
        <w:t xml:space="preserve"> random field conveyed fine-scale information about potential range dynamics that </w:t>
      </w:r>
      <w:r w:rsidR="00D52ED7" w:rsidRPr="00FD7147">
        <w:rPr>
          <w:lang w:val="en-US"/>
        </w:rPr>
        <w:t>were masked when</w:t>
      </w:r>
      <w:r w:rsidRPr="00FD7147">
        <w:rPr>
          <w:lang w:val="en-US"/>
        </w:rPr>
        <w:t xml:space="preserve"> evaluating </w:t>
      </w:r>
      <w:r w:rsidR="0000736B" w:rsidRPr="00FD7147">
        <w:rPr>
          <w:lang w:val="en-US"/>
        </w:rPr>
        <w:t>coast</w:t>
      </w:r>
      <w:r w:rsidR="002374FB" w:rsidRPr="00FD7147">
        <w:rPr>
          <w:lang w:val="en-US"/>
        </w:rPr>
        <w:t>-</w:t>
      </w:r>
      <w:r w:rsidR="0000736B" w:rsidRPr="00FD7147">
        <w:rPr>
          <w:lang w:val="en-US"/>
        </w:rPr>
        <w:t xml:space="preserve">wide COG </w:t>
      </w:r>
      <w:r w:rsidRPr="00FD7147">
        <w:rPr>
          <w:lang w:val="en-US"/>
        </w:rPr>
        <w:t>time series</w:t>
      </w:r>
      <w:r w:rsidR="00467575" w:rsidRPr="00FD7147">
        <w:rPr>
          <w:lang w:val="en-US"/>
        </w:rPr>
        <w:t>. The disparity o</w:t>
      </w:r>
      <w:r w:rsidRPr="00FD7147">
        <w:rPr>
          <w:lang w:val="en-US"/>
        </w:rPr>
        <w:t xml:space="preserve">f inference was greatest in cases where </w:t>
      </w:r>
      <w:r w:rsidR="00DD4113" w:rsidRPr="00FD7147">
        <w:rPr>
          <w:lang w:val="en-US"/>
        </w:rPr>
        <w:t>density</w:t>
      </w:r>
      <w:r w:rsidR="0000736B" w:rsidRPr="00FD7147">
        <w:rPr>
          <w:lang w:val="en-US"/>
        </w:rPr>
        <w:t xml:space="preserve"> </w:t>
      </w:r>
      <w:r w:rsidRPr="00FD7147">
        <w:rPr>
          <w:lang w:val="en-US"/>
        </w:rPr>
        <w:t xml:space="preserve">was increasing fastest at opposing ends of a range, </w:t>
      </w:r>
      <w:r w:rsidR="00DD4113" w:rsidRPr="00FD7147">
        <w:rPr>
          <w:lang w:val="en-US"/>
        </w:rPr>
        <w:t>density</w:t>
      </w:r>
      <w:r w:rsidR="0000736B" w:rsidRPr="00FD7147">
        <w:rPr>
          <w:lang w:val="en-US"/>
        </w:rPr>
        <w:t xml:space="preserve"> </w:t>
      </w:r>
      <w:r w:rsidR="009059C4" w:rsidRPr="00FD7147">
        <w:rPr>
          <w:lang w:val="en-US"/>
        </w:rPr>
        <w:t>was spatially diverging</w:t>
      </w:r>
      <w:r w:rsidRPr="00FD7147">
        <w:rPr>
          <w:lang w:val="en-US"/>
        </w:rPr>
        <w:t xml:space="preserve">, or where </w:t>
      </w:r>
      <w:r w:rsidR="00DD4113" w:rsidRPr="00FD7147">
        <w:rPr>
          <w:lang w:val="en-US"/>
        </w:rPr>
        <w:t>density</w:t>
      </w:r>
      <w:r w:rsidR="0000736B" w:rsidRPr="00FD7147">
        <w:rPr>
          <w:lang w:val="en-US"/>
        </w:rPr>
        <w:t xml:space="preserve"> </w:t>
      </w:r>
      <w:r w:rsidRPr="00FD7147">
        <w:rPr>
          <w:lang w:val="en-US"/>
        </w:rPr>
        <w:t>among patches were converging toward t</w:t>
      </w:r>
      <w:r w:rsidR="00F17B01" w:rsidRPr="00FD7147">
        <w:rPr>
          <w:lang w:val="en-US"/>
        </w:rPr>
        <w:t xml:space="preserve">he center of the distribution. </w:t>
      </w:r>
      <w:r w:rsidRPr="00FD7147">
        <w:rPr>
          <w:lang w:val="en-US"/>
        </w:rPr>
        <w:t xml:space="preserve">Furthermore, </w:t>
      </w:r>
      <w:r w:rsidR="00CA5205" w:rsidRPr="00FD7147">
        <w:rPr>
          <w:lang w:val="en-US"/>
        </w:rPr>
        <w:t>when examining only the</w:t>
      </w:r>
      <w:r w:rsidRPr="00FD7147">
        <w:rPr>
          <w:lang w:val="en-US"/>
        </w:rPr>
        <w:t xml:space="preserve"> coast</w:t>
      </w:r>
      <w:r w:rsidR="002374FB" w:rsidRPr="00FD7147">
        <w:rPr>
          <w:lang w:val="en-US"/>
        </w:rPr>
        <w:t>-</w:t>
      </w:r>
      <w:r w:rsidRPr="00FD7147">
        <w:rPr>
          <w:lang w:val="en-US"/>
        </w:rPr>
        <w:t xml:space="preserve">wide COG, one is unable to differentiate between shifts due to an increase in density in one </w:t>
      </w:r>
      <w:r w:rsidR="00306407" w:rsidRPr="00FD7147">
        <w:rPr>
          <w:lang w:val="en-US"/>
        </w:rPr>
        <w:t>area</w:t>
      </w:r>
      <w:r w:rsidRPr="00FD7147">
        <w:rPr>
          <w:lang w:val="en-US"/>
        </w:rPr>
        <w:t xml:space="preserve"> or a decrease in </w:t>
      </w:r>
      <w:r w:rsidR="00DD4113" w:rsidRPr="00FD7147">
        <w:rPr>
          <w:lang w:val="en-US"/>
        </w:rPr>
        <w:t>density</w:t>
      </w:r>
      <w:r w:rsidR="00D000A1" w:rsidRPr="00FD7147">
        <w:rPr>
          <w:lang w:val="en-US"/>
        </w:rPr>
        <w:t xml:space="preserve"> </w:t>
      </w:r>
      <w:r w:rsidR="00A77853" w:rsidRPr="00FD7147">
        <w:rPr>
          <w:lang w:val="en-US"/>
        </w:rPr>
        <w:t xml:space="preserve">in </w:t>
      </w:r>
      <w:r w:rsidR="00306407" w:rsidRPr="00FD7147">
        <w:rPr>
          <w:lang w:val="en-US"/>
        </w:rPr>
        <w:t>another</w:t>
      </w:r>
      <w:r w:rsidR="00A77853" w:rsidRPr="00FD7147">
        <w:rPr>
          <w:lang w:val="en-US"/>
        </w:rPr>
        <w:t xml:space="preserve"> </w:t>
      </w:r>
      <w:r w:rsidR="00306407" w:rsidRPr="00FD7147">
        <w:rPr>
          <w:lang w:val="en-US"/>
        </w:rPr>
        <w:t>area</w:t>
      </w:r>
      <w:r w:rsidR="00A77853" w:rsidRPr="00FD7147">
        <w:rPr>
          <w:lang w:val="en-US"/>
        </w:rPr>
        <w:t>.</w:t>
      </w:r>
      <w:r w:rsidRPr="00FD7147">
        <w:rPr>
          <w:lang w:val="en-US"/>
        </w:rPr>
        <w:t xml:space="preserve"> </w:t>
      </w:r>
    </w:p>
    <w:p w14:paraId="6643FB62" w14:textId="1E3D65EA" w:rsidR="00DE7E57" w:rsidRPr="00FD7147" w:rsidRDefault="00DE7E57" w:rsidP="00D26510">
      <w:pPr>
        <w:spacing w:after="120" w:line="480" w:lineRule="auto"/>
        <w:ind w:firstLine="720"/>
        <w:rPr>
          <w:lang w:val="en-US"/>
        </w:rPr>
      </w:pPr>
      <w:r w:rsidRPr="00FD7147">
        <w:rPr>
          <w:lang w:val="en-US"/>
        </w:rPr>
        <w:t xml:space="preserve">For complex ecosystems such as the US </w:t>
      </w:r>
      <w:del w:id="1255" w:author="Lewis.Barnett" w:date="2020-07-02T14:34:00Z">
        <w:r w:rsidR="00860B19" w:rsidRPr="00FD7147" w:rsidDel="003C4531">
          <w:rPr>
            <w:lang w:val="en-US"/>
          </w:rPr>
          <w:delText>W</w:delText>
        </w:r>
        <w:r w:rsidRPr="00FD7147" w:rsidDel="003C4531">
          <w:rPr>
            <w:lang w:val="en-US"/>
          </w:rPr>
          <w:delText xml:space="preserve">est </w:delText>
        </w:r>
      </w:del>
      <w:ins w:id="1256" w:author="Lewis.Barnett" w:date="2020-07-02T14:34:00Z">
        <w:r w:rsidR="003C4531">
          <w:rPr>
            <w:lang w:val="en-US"/>
          </w:rPr>
          <w:t>w</w:t>
        </w:r>
        <w:r w:rsidR="003C4531" w:rsidRPr="00FD7147">
          <w:rPr>
            <w:lang w:val="en-US"/>
          </w:rPr>
          <w:t xml:space="preserve">est </w:t>
        </w:r>
      </w:ins>
      <w:del w:id="1257" w:author="Lewis.Barnett" w:date="2020-07-02T14:34:00Z">
        <w:r w:rsidR="00860B19" w:rsidRPr="00FD7147" w:rsidDel="003C4531">
          <w:rPr>
            <w:lang w:val="en-US"/>
          </w:rPr>
          <w:delText>C</w:delText>
        </w:r>
        <w:r w:rsidRPr="00FD7147" w:rsidDel="003C4531">
          <w:rPr>
            <w:lang w:val="en-US"/>
          </w:rPr>
          <w:delText>oast</w:delText>
        </w:r>
      </w:del>
      <w:ins w:id="1258" w:author="Lewis.Barnett" w:date="2020-07-02T14:34:00Z">
        <w:r w:rsidR="003C4531">
          <w:rPr>
            <w:lang w:val="en-US"/>
          </w:rPr>
          <w:t>c</w:t>
        </w:r>
        <w:r w:rsidR="003C4531" w:rsidRPr="00FD7147">
          <w:rPr>
            <w:lang w:val="en-US"/>
          </w:rPr>
          <w:t>oast</w:t>
        </w:r>
      </w:ins>
      <w:r w:rsidR="00BF069D" w:rsidRPr="00FD7147">
        <w:rPr>
          <w:lang w:val="en-US"/>
        </w:rPr>
        <w:t>,</w:t>
      </w:r>
      <w:r w:rsidR="00467575" w:rsidRPr="00FD7147">
        <w:rPr>
          <w:lang w:val="en-US"/>
        </w:rPr>
        <w:t xml:space="preserve"> and other coastal upwelling systems</w:t>
      </w:r>
      <w:r w:rsidRPr="00FD7147">
        <w:rPr>
          <w:lang w:val="en-US"/>
        </w:rPr>
        <w:t xml:space="preserve"> where physical variables like temperature do not follow a simple monotonic gradient over broad geographic scales, it may be too simplistic to expect clear coast</w:t>
      </w:r>
      <w:r w:rsidR="002374FB" w:rsidRPr="00FD7147">
        <w:rPr>
          <w:lang w:val="en-US"/>
        </w:rPr>
        <w:t>-</w:t>
      </w:r>
      <w:r w:rsidRPr="00FD7147">
        <w:rPr>
          <w:lang w:val="en-US"/>
        </w:rPr>
        <w:t>wide trends i</w:t>
      </w:r>
      <w:r w:rsidR="00F17B01" w:rsidRPr="00FD7147">
        <w:rPr>
          <w:lang w:val="en-US"/>
        </w:rPr>
        <w:t xml:space="preserve">n COG across multiple species as a result of climate change. </w:t>
      </w:r>
      <w:r w:rsidRPr="00FD7147">
        <w:rPr>
          <w:lang w:val="en-US"/>
        </w:rPr>
        <w:t xml:space="preserve">These </w:t>
      </w:r>
      <w:r w:rsidR="00806A01" w:rsidRPr="00FD7147">
        <w:rPr>
          <w:lang w:val="en-US"/>
        </w:rPr>
        <w:t>coast</w:t>
      </w:r>
      <w:r w:rsidR="002374FB" w:rsidRPr="00FD7147">
        <w:rPr>
          <w:lang w:val="en-US"/>
        </w:rPr>
        <w:t>-</w:t>
      </w:r>
      <w:r w:rsidR="00806A01" w:rsidRPr="00FD7147">
        <w:rPr>
          <w:lang w:val="en-US"/>
        </w:rPr>
        <w:t>wide</w:t>
      </w:r>
      <w:r w:rsidRPr="00FD7147">
        <w:rPr>
          <w:lang w:val="en-US"/>
        </w:rPr>
        <w:t xml:space="preserve"> patterns are observed in systems w</w:t>
      </w:r>
      <w:r w:rsidR="00F17B01" w:rsidRPr="00FD7147">
        <w:rPr>
          <w:lang w:val="en-US"/>
        </w:rPr>
        <w:t>ith broader continental shelves</w:t>
      </w:r>
      <w:r w:rsidRPr="00FD7147">
        <w:rPr>
          <w:lang w:val="en-US"/>
        </w:rPr>
        <w:t xml:space="preserve"> </w:t>
      </w:r>
      <w:r w:rsidR="00233D25" w:rsidRPr="00FD7147">
        <w:rPr>
          <w:lang w:val="en-US"/>
        </w:rPr>
        <w:t xml:space="preserve">such as </w:t>
      </w:r>
      <w:r w:rsidRPr="00FD7147">
        <w:rPr>
          <w:lang w:val="en-US"/>
        </w:rPr>
        <w:t xml:space="preserve">the northeast US </w:t>
      </w:r>
      <w:r w:rsidR="005B0BF6" w:rsidRPr="00C2183A">
        <w:rPr>
          <w:lang w:val="en-US"/>
        </w:rPr>
        <w:fldChar w:fldCharType="begin"/>
      </w:r>
      <w:r w:rsidR="00A01347">
        <w:rPr>
          <w:lang w:val="en-US"/>
        </w:rPr>
        <w:instrText xml:space="preserve"> ADDIN ZOTERO_ITEM CSL_CITATION {"citationID":"k9NOMlp6","properties":{"formattedCitation":"(Pinsky et al. 2013, Kleisner et al. 2016)","plainCitation":"(Pinsky et al. 2013, Kleisner et al. 2016)","noteIndex":0},"citationItems":[{"id":1801,"uris":["http://zotero.org/users/6342351/items/SCUBY8WC"],"uri":["http://zotero.org/users/6342351/items/SCUBY8WC"],"itemData":{"id":1801,"type":"article-journal","container-title":"Science","issue":"6151","page":"1239-1242","source":"Google Scholar","title":"Marine taxa track local climate velocities","URL":"http://www.sciencemag.org/content/341/6151/1239.short","volume":"341","author":[{"family":"Pinsky","given":"Malin L."},{"family":"Worm","given":"Boris"},{"family":"Fogarty","given":"Michael J."},{"family":"Sarmiento","given":"Jorge L."},{"family":"Levin","given":"Simon A."}],"accessed":{"date-parts":[["2014",8,21]]},"issued":{"date-parts":[["2013"]]}}},{"id":"lB8OmsKd/PgWWlW7R","uris":["http://zotero.org/users/local/BQs8dIsK/items/CCL4KAKY"],"uri":["http://zotero.org/users/local/BQs8dIsK/items/CCL4KAKY"],"itemData":{"id":439,"type":"article-journal","title":"The Effects of Sub-Regional Climate Velocity on the Distribution and Spatial Extent of Marine Species Assemblages","container-title":"PLOS ONE","page":"e0149220","volume":"11","issue":"2","source":"PLoS Journals","abstract":"Many studies illustrate variable patterns in individual species distribution shifts in response to changing temperature. However, an assemblage, a group of species that shares a common environmental niche, will likely exhibit similar responses to climate changes, and these community-level responses may have significant implications for ecosystem function. Therefore, we examine the relationship between observed shifts of species in assemblages and regional climate velocity (i.e., the rate and direction of change of temperature isotherms). The assemblages are defined in two sub-regions of the U.S. Northeast Shelf that have heterogeneous oceanography and bathymetry using four decades of bottom trawl survey data and we explore temporal changes in distribution, spatial range extent, thermal habitat area, and biomass, within assemblages. These sub-regional analyses allow the dissection of the relative roles of regional climate velocity and local physiography in shaping observed distribution shifts. We find that assemblages of species associated with shallower, warmer waters tend to shift west-southwest and to shallower waters over time, possibly towards cooler temperatures in the semi-enclosed Gulf of Maine, while species assemblages associated with relatively cooler and deeper waters shift deeper, but with little latitudinal change. Conversely, species assemblages associated with warmer and shallower water on the broad, shallow continental shelf from the Mid-Atlantic Bight to Georges Bank shift strongly northeast along latitudinal gradients with little change in depth. Shifts in depth among the southern species associated with deeper and cooler waters are more variable, although predominantly shifts are toward deeper waters. In addition, spatial expansion and contraction of species assemblages in each region corresponds to the area of suitable thermal habitat, but is inversely related to assemblage biomass. This suggests that assemblage distribution shifts in conjunction with expansion or contraction of thermal habitat acts to compress or stretch marine species assemblages, which may respectively amplify or dilute species interactions to an extent that is rarely considered. Overall, regional differences in climate change effects on the movement and extent of species assemblages hold important implications for management, mitigation, and adaptation on the U.S. Northeast Shelf.","DOI":"10.1371/journal.pone.0149220","ISSN":"1932-6203","journalAbbreviation":"PLOS ONE","author":[{"family":"Kleisner","given":"Kristin M."},{"family":"Fogarty","given":"Michael J."},{"family":"McGee","given":"Sally"},{"family":"Barnett","given":"Analie"},{"family":"Fratantoni","given":"Paula"},{"family":"Greene","given":"Jennifer"},{"family":"Hare","given":"Jonathan A."},{"family":"Lucey","given":"Sean M."},{"family":"McGuire","given":"Christopher"},{"family":"Odell","given":"Jay"},{"family":"Saba","given":"Vincent S."},{"family":"Smith","given":"Laurel"},{"family":"Weaver","given":"Katherine J."},{"family":"Pinsky","given":"Malin L."}],"issued":{"date-parts":[["2016",2,22]]}}}],"schema":"https://github.com/citation-style-language/schema/raw/master/csl-citation.json"} </w:instrText>
      </w:r>
      <w:r w:rsidR="005B0BF6" w:rsidRPr="00C2183A">
        <w:rPr>
          <w:lang w:val="en-US"/>
        </w:rPr>
        <w:fldChar w:fldCharType="separate"/>
      </w:r>
      <w:r w:rsidR="00A01347" w:rsidRPr="00A01347">
        <w:t xml:space="preserve">(Pinsky et al. 2013, </w:t>
      </w:r>
      <w:proofErr w:type="spellStart"/>
      <w:r w:rsidR="00A01347" w:rsidRPr="00A01347">
        <w:t>Kleisner</w:t>
      </w:r>
      <w:proofErr w:type="spellEnd"/>
      <w:r w:rsidR="00A01347" w:rsidRPr="00A01347">
        <w:t xml:space="preserve"> et al. 2016)</w:t>
      </w:r>
      <w:r w:rsidR="005B0BF6" w:rsidRPr="00C2183A">
        <w:rPr>
          <w:lang w:val="en-US"/>
        </w:rPr>
        <w:fldChar w:fldCharType="end"/>
      </w:r>
      <w:r w:rsidR="002374FB" w:rsidRPr="00FD7147">
        <w:rPr>
          <w:lang w:val="en-US"/>
        </w:rPr>
        <w:t xml:space="preserve"> where the major boundary currents are far from the coast</w:t>
      </w:r>
      <w:r w:rsidR="00806A01" w:rsidRPr="00FD7147">
        <w:rPr>
          <w:lang w:val="en-US"/>
        </w:rPr>
        <w:t xml:space="preserve">. However, </w:t>
      </w:r>
      <w:r w:rsidR="00F17B01" w:rsidRPr="00FD7147">
        <w:rPr>
          <w:lang w:val="en-US"/>
        </w:rPr>
        <w:t>along coastlines with narrower continental margins</w:t>
      </w:r>
      <w:r w:rsidR="00ED6CE3" w:rsidRPr="00FD7147">
        <w:rPr>
          <w:lang w:val="en-US"/>
        </w:rPr>
        <w:t xml:space="preserve">, such as the US </w:t>
      </w:r>
      <w:ins w:id="1259" w:author="Lewis.Barnett" w:date="2020-07-02T14:34:00Z">
        <w:r w:rsidR="003C4531">
          <w:rPr>
            <w:lang w:val="en-US"/>
          </w:rPr>
          <w:t>w</w:t>
        </w:r>
      </w:ins>
      <w:del w:id="1260" w:author="Lewis.Barnett" w:date="2020-07-02T14:34:00Z">
        <w:r w:rsidR="00ED6CE3" w:rsidRPr="00FD7147" w:rsidDel="003C4531">
          <w:rPr>
            <w:lang w:val="en-US"/>
          </w:rPr>
          <w:delText>W</w:delText>
        </w:r>
      </w:del>
      <w:r w:rsidR="00ED6CE3" w:rsidRPr="00FD7147">
        <w:rPr>
          <w:lang w:val="en-US"/>
        </w:rPr>
        <w:t xml:space="preserve">est </w:t>
      </w:r>
      <w:del w:id="1261" w:author="Lewis.Barnett" w:date="2020-07-02T14:34:00Z">
        <w:r w:rsidR="00ED6CE3" w:rsidRPr="00FD7147" w:rsidDel="003C4531">
          <w:rPr>
            <w:lang w:val="en-US"/>
          </w:rPr>
          <w:delText>Coast</w:delText>
        </w:r>
      </w:del>
      <w:ins w:id="1262" w:author="Lewis.Barnett" w:date="2020-07-02T14:34:00Z">
        <w:r w:rsidR="003C4531">
          <w:rPr>
            <w:lang w:val="en-US"/>
          </w:rPr>
          <w:t>c</w:t>
        </w:r>
        <w:r w:rsidR="003C4531" w:rsidRPr="00FD7147">
          <w:rPr>
            <w:lang w:val="en-US"/>
          </w:rPr>
          <w:t>oast</w:t>
        </w:r>
      </w:ins>
      <w:r w:rsidR="00F17B01" w:rsidRPr="00FD7147">
        <w:rPr>
          <w:lang w:val="en-US"/>
        </w:rPr>
        <w:t xml:space="preserve">, </w:t>
      </w:r>
      <w:r w:rsidRPr="00FD7147">
        <w:rPr>
          <w:lang w:val="en-US"/>
        </w:rPr>
        <w:t>fish may be able to find equivalent temperatures by moving much shorter distances perpendicular to the shelf break</w:t>
      </w:r>
      <w:r w:rsidR="003E59C1" w:rsidRPr="00FD7147">
        <w:rPr>
          <w:lang w:val="en-US"/>
        </w:rPr>
        <w:t xml:space="preserve"> </w:t>
      </w:r>
      <w:r w:rsidR="003E59C1" w:rsidRPr="00C2183A">
        <w:rPr>
          <w:lang w:val="en-US"/>
        </w:rPr>
        <w:fldChar w:fldCharType="begin"/>
      </w:r>
      <w:ins w:id="1263" w:author="Lewis.Barnett" w:date="2020-07-02T14:57:00Z">
        <w:r w:rsidR="004F7407">
          <w:rPr>
            <w:lang w:val="en-US"/>
          </w:rPr>
          <w:instrText xml:space="preserve"> ADDIN ZOTERO_ITEM CSL_CITATION {"citationID":"WHKOhLFi","properties":{"formattedCitation":"(Li et al. 2019)","plainCitation":"(Li et al. 2019)","noteIndex":0},"citationItems":[{"id":15921,"uris":["http://zotero.org/users/6342351/items/33WY9CN5"],"uri":["http://zotero.org/users/6342351/items/33WY9CN5"],"itemData":{"id":15921,"type":"article-journal","abstract":"Abstract Although climate-induced shifts in fish distribution have been widely reported at the population level, studies that account for ontogenetic shifts and subregional differences when assessing responses are rare.In this study, groundfish distributional changes in depth, latitude, and longitude were assessed at different size classes by species within nine subregions. We examined large, quality-controlled datasets of depth-stratified-random bottom trawl surveys conducted during summer in three large regions?the Gulf of Alaska and the west coasts of Canada and the United States?over the period 1996?2015, a time period punctuated by a marine ?heat wave.? Temporal biases in bottom temperature were minimized by subdividing each region into three subregions, each with short-duration surveys. Near-bottom temperatures, weighted by stratum area, were unsynchronized across subregions and exhibited varying subregional interannual variability. The weighted mean bottom depths in the subregions also vary largely among subregions. The centroids (centers of gravity) of groundfish distribution were weighted with catch per unit effort and stratum area for 10 commercially important groundfish species by size class and subregion. Our multivariate analyses showed that there were significant differences in aggregate fish movement responses to warm temperatures across subregions but not among species or sizes. Groundfish demonstrated poleward responses to warming temperatures only in a few subregions and moved shallower or deeper to seek colder waters. The temperature responses of groundfish depended on where they were. Under global warming, groundfish may form geographically distinct thermal ecoregions along the northeast Pacific shelf. Shallow-depth species exhibited greatly different distributional responses to temperature changes across subregions while deep-depth species of different subregions tend to have relatively similar temperature responses. Future climate studies would benefit by considering fish distributions on small subregional scales.","container-title":"Global Change Biology","DOI":"10.1111/gcb.14676","ISSN":"1354-1013","issue":"8","journalAbbreviation":"Global Change Biology","page":"2560-2575","title":"Subregional differences in groundfish distributional responses to anomalous ocean bottom temperatures in the northeast Pacific","URL":"https://doi.org/10.1111/gcb.14676","volume":"25","author":[{"family":"Li","given":"Lingbo"},{"family":"Hollowed","given":"Anne B."},{"family":"Cokelet","given":"Edward D."},{"family":"Barbeaux","given":"Steven J."},{"family":"Bond","given":"Nicholas A."},{"family":"Keller","given":"Aimee A."},{"family":"King","given":"Jacquelynne R."},{"family":"McClure","given":"Michelle M."},{"family":"Palsson","given":"Wayne A."},{"family":"Stabeno","given":"Phyllis J."},{"family":"Yang","given":"Qiong"}],"accessed":{"date-parts":[["2020",1,3]]},"issued":{"date-parts":[["2019",8,1]]}}}],"schema":"https://github.com/citation-style-language/schema/raw/master/csl-citation.json"} </w:instrText>
        </w:r>
      </w:ins>
      <w:ins w:id="1264" w:author="Lewis Barnett" w:date="2020-06-16T14:27:00Z">
        <w:del w:id="1265" w:author="Lewis.Barnett" w:date="2020-07-02T14:57:00Z">
          <w:r w:rsidR="003C0549" w:rsidRPr="00FD7147" w:rsidDel="004F7407">
            <w:rPr>
              <w:lang w:val="en-US"/>
            </w:rPr>
            <w:delInstrText xml:space="preserve"> ADDIN ZOTERO_ITEM CSL_CITATION {"citationID":"WHKOhLFi","properties":{"formattedCitation":"(Li et al. 2019)","plainCitation":"(Li et al. 2019)","noteIndex":0},"citationItems":[{"id":15921,"uris":["http://zotero.org/users/6342351/items/33WY9CN5"],"uri":["http://zotero.org/users/6342351/items/33WY9CN5"],"itemData":{"id":15921,"type":"article-journal","abstract":"Abstract Although climate-induced shifts in fish distribution have been widely reported at the population level, studies that account for ontogenetic shifts and subregional differences when assessing responses are rare.In this study, groundfish distributional changes in depth, latitude, and longitude were assessed at different size classes by species within nine subregions. We examined large, quality-controlled datasets of depth-stratified-random bottom trawl surveys conducted during summer in three large regions?the Gulf of Alaska and the west coasts of Canada and the United States?over the period 1996?2015, a time period punctuated by a marine ?heat wave.? Temporal biases in bottom temperature were minimized by subdividing each region into three subregions, each with short-duration surveys. Near-bottom temperatures, weighted by stratum area, were unsynchronized across subregions and exhibited varying subregional interannual variability. The weighted mean bottom depths in the subregions also vary largely among subregions. The centroids (centers of gravity) of groundfish distribution were weighted with catch per unit effort and stratum area for 10 commercially important groundfish species by size class and subregion. Our multivariate analyses showed that there were significant differences in aggregate fish movement responses to warm temperatures across subregions but not among species or sizes. Groundfish demonstrated poleward responses to warming temperatures only in a few subregions and moved shallower or deeper to seek colder waters. The temperature responses of groundfish depended on where they were. Under global warming, groundfish may form geographically distinct thermal ecoregions along the northeast Pacific shelf. Shallow-depth species exhibited greatly different distributional responses to temperature changes across subregions while deep-depth species of different subregions tend to have relatively similar temperature responses. Future climate studies would benefit by considering fish distributions on small subregional scales.","container-title":"Global Change Biology","DOI":"10.1111/gcb.14676","ISSN":"1354-1013","issue":"8","journalAbbreviation":"Global Change Biology","page":"2560-2575","title":"Subregional differences in groundfish distributional responses to anomalous ocean bottom temperatures in the northeast Pacific","volume":"25","author":[{"family":"Li","given":"Lingbo"},{"family":"Hollowed","given":"Anne B."},{"family":"Cokelet","given":"Edward D."},{"family":"Barbeaux","given":"Steven J."},{"family":"Bond","given":"Nicholas A."},{"family":"Keller","given":"Aimee A."},{"family":"King","given":"Jacquelynne R."},{"family":"McClure","given":"Michelle M."},{"family":"Palsson","given":"Wayne A."},{"family":"Stabeno","given":"Phyllis J."},{"family":"Yang","given":"Qiong"}],"issued":{"date-parts":[["2019",8,1]]}}}],"schema":"https://github.com/citation-style-language/schema/raw/master/csl-citation.json"} </w:delInstrText>
          </w:r>
        </w:del>
      </w:ins>
      <w:del w:id="1266" w:author="Lewis.Barnett" w:date="2020-07-02T14:57:00Z">
        <w:r w:rsidR="003E59C1" w:rsidRPr="00FD7147" w:rsidDel="004F7407">
          <w:rPr>
            <w:lang w:val="en-US"/>
          </w:rPr>
          <w:delInstrText xml:space="preserve"> ADDIN ZOTERO_ITEM CSL_CITATION {"citationID":"WHKOhLFi","properties":{"formattedCitation":"(Li et al. 2019)","plainCitation":"(Li et al. 2019)","noteIndex":0},"citationItems":[{"id":15921,"uris":["http://zotero.org/users/local/BQs8dIsK/items/33WY9CN5"],"uri":["http://zotero.org/users/local/BQs8dIsK/items/33WY9CN5"],"itemData":{"id":15921,"type":"article-journal","title":"Subregional differences in groundfish distributional responses to anomalous ocean bottom temperatures in the northeast Pacific","container-title":"Global Change Biology","page":"2560-2575","volume":"25","issue":"8","abstract":"Abstract Although climate-induced shifts in fish distribution have been widely reported at the population level, studies that account for ontogenetic shifts and subregional differences when assessing responses are rare.In this study, groundfish distributional changes in depth, latitude, and longitude were assessed at different size classes by species within nine subregions. We examined large, quality-controlled datasets of depth-stratified-random bottom trawl surveys conducted during summer in three large regions?the Gulf of Alaska and the west coasts of Canada and the United States?over the period 1996?2015, a time period punctuated by a marine ?heat wave.? Temporal biases in bottom temperature were minimized by subdividing each region into three subregions, each with short-duration surveys. Near-bottom temperatures, weighted by stratum area, were unsynchronized across subregions and exhibited varying subregional interannual variability. The weighted mean bottom depths in the subregions also vary largely among subregions. The centroids (centers of gravity) of groundfish distribution were weighted with catch per unit effort and stratum area for 10 commercially important groundfish species by size class and subregion. Our multivariate analyses showed that there were significant differences in aggregate fish movement responses to warm temperatures across subregions but not among species or sizes. Groundfish demonstrated poleward responses to warming temperatures only in a few subregions and moved shallower or deeper to seek colder waters. The temperature responses of groundfish depended on where they were. Under global warming, groundfish may form geographically distinct thermal ecoregions along the northeast Pacific shelf. Shallow-depth species exhibited greatly different distributional responses to temperature changes across subregions while deep-depth species of different subregions tend to have relatively similar temperature responses. Future climate studies would benefit by considering fish distributions on small subregional scales.","DOI":"10.1111/gcb.14676","ISSN":"1354-1013","journalAbbreviation":"Global Change Biology","author":[{"family":"Li","given":"Lingbo"},{"family":"Hollowed","given":"Anne B."},{"family":"Cokelet","given":"Edward D."},{"family":"Barbeaux","given":"Steven J."},{"family":"Bond","given":"Nicholas A."},{"family":"Keller","given":"Aimee A."},{"family":"King","given":"Jacquelynne R."},{"family":"McClure","given":"Michelle M."},{"family":"Palsson","given":"Wayne A."},{"family":"Stabeno","given":"Phyllis J."},{"family":"Yang","given":"Qiong"}],"issued":{"date-parts":[["2019",8,1]]}}}],"schema":"https://github.com/citation-style-language/schema/raw/master/csl-citation.json"} </w:delInstrText>
        </w:r>
      </w:del>
      <w:r w:rsidR="003E59C1" w:rsidRPr="00C2183A">
        <w:rPr>
          <w:lang w:val="en-US"/>
        </w:rPr>
        <w:fldChar w:fldCharType="separate"/>
      </w:r>
      <w:r w:rsidR="00A01347" w:rsidRPr="00A01347">
        <w:t>(Li et al. 2019)</w:t>
      </w:r>
      <w:r w:rsidR="003E59C1" w:rsidRPr="00C2183A">
        <w:rPr>
          <w:lang w:val="en-US"/>
        </w:rPr>
        <w:fldChar w:fldCharType="end"/>
      </w:r>
      <w:r w:rsidRPr="00FD7147">
        <w:rPr>
          <w:lang w:val="en-US"/>
        </w:rPr>
        <w:t>.</w:t>
      </w:r>
      <w:r w:rsidR="00F17B01" w:rsidRPr="00FD7147">
        <w:rPr>
          <w:lang w:val="en-US"/>
        </w:rPr>
        <w:t xml:space="preserve"> </w:t>
      </w:r>
      <w:r w:rsidR="00F34C9C" w:rsidRPr="00FD7147">
        <w:rPr>
          <w:lang w:val="en-US"/>
        </w:rPr>
        <w:t xml:space="preserve">Furthermore, population and community </w:t>
      </w:r>
      <w:r w:rsidR="00BF1C22" w:rsidRPr="00FD7147">
        <w:rPr>
          <w:lang w:val="en-US"/>
        </w:rPr>
        <w:t>density distributions</w:t>
      </w:r>
      <w:r w:rsidR="00F34C9C" w:rsidRPr="00FD7147">
        <w:rPr>
          <w:lang w:val="en-US"/>
        </w:rPr>
        <w:t xml:space="preserve"> </w:t>
      </w:r>
      <w:r w:rsidR="0068598A" w:rsidRPr="00FD7147">
        <w:rPr>
          <w:lang w:val="en-US"/>
        </w:rPr>
        <w:t>are</w:t>
      </w:r>
      <w:r w:rsidR="00F34C9C" w:rsidRPr="00FD7147">
        <w:rPr>
          <w:lang w:val="en-US"/>
        </w:rPr>
        <w:t xml:space="preserve"> </w:t>
      </w:r>
      <w:r w:rsidR="00F34C9C" w:rsidRPr="00FD7147">
        <w:rPr>
          <w:lang w:val="en-US"/>
        </w:rPr>
        <w:lastRenderedPageBreak/>
        <w:t xml:space="preserve">inherently patchy, </w:t>
      </w:r>
      <w:r w:rsidR="007735F2" w:rsidRPr="00FD7147">
        <w:rPr>
          <w:lang w:val="en-US"/>
        </w:rPr>
        <w:t xml:space="preserve">particularly for species associated with patchy reef habitats, </w:t>
      </w:r>
      <w:r w:rsidR="00F34C9C" w:rsidRPr="00FD7147">
        <w:rPr>
          <w:lang w:val="en-US"/>
        </w:rPr>
        <w:t xml:space="preserve">meaning that detecting </w:t>
      </w:r>
      <w:r w:rsidR="006966F3" w:rsidRPr="00FD7147">
        <w:rPr>
          <w:lang w:val="en-US"/>
        </w:rPr>
        <w:t xml:space="preserve">a </w:t>
      </w:r>
      <w:r w:rsidR="00F34C9C" w:rsidRPr="00FD7147">
        <w:rPr>
          <w:lang w:val="en-US"/>
        </w:rPr>
        <w:t xml:space="preserve">redistribution over time may require careful examination of the microstructure of </w:t>
      </w:r>
      <w:r w:rsidR="00BF1C22" w:rsidRPr="00FD7147">
        <w:rPr>
          <w:lang w:val="en-US"/>
        </w:rPr>
        <w:t>density</w:t>
      </w:r>
      <w:r w:rsidR="00F34C9C" w:rsidRPr="00FD7147">
        <w:rPr>
          <w:lang w:val="en-US"/>
        </w:rPr>
        <w:t xml:space="preserve"> distribution rather than a region-wide shift in mean </w:t>
      </w:r>
      <w:r w:rsidR="00BF1C22" w:rsidRPr="00FD7147">
        <w:rPr>
          <w:lang w:val="en-US"/>
        </w:rPr>
        <w:t>density</w:t>
      </w:r>
      <w:r w:rsidR="00F34C9C" w:rsidRPr="00FD7147">
        <w:rPr>
          <w:lang w:val="en-US"/>
        </w:rPr>
        <w:t xml:space="preserve"> distribution. We encourage future research on species distribution shifts that begins with more specific and nuanced hypotheses regarding the expected response</w:t>
      </w:r>
      <w:r w:rsidR="00606D49" w:rsidRPr="00FD7147">
        <w:rPr>
          <w:lang w:val="en-US"/>
        </w:rPr>
        <w:t xml:space="preserve"> at shorter </w:t>
      </w:r>
      <w:r w:rsidR="00772CAE" w:rsidRPr="00FD7147">
        <w:rPr>
          <w:lang w:val="en-US"/>
        </w:rPr>
        <w:t xml:space="preserve">and perhaps longer </w:t>
      </w:r>
      <w:r w:rsidR="00606D49" w:rsidRPr="00FD7147">
        <w:rPr>
          <w:lang w:val="en-US"/>
        </w:rPr>
        <w:t>time scales than those explored here, as spatially-explicit trends are likely to differ between intra</w:t>
      </w:r>
      <w:ins w:id="1267" w:author="Sean Anderson" w:date="2020-06-30T15:34:00Z">
        <w:r w:rsidR="00826719">
          <w:rPr>
            <w:lang w:val="en-US"/>
          </w:rPr>
          <w:t>-</w:t>
        </w:r>
      </w:ins>
      <w:r w:rsidR="00606D49" w:rsidRPr="00FD7147">
        <w:rPr>
          <w:lang w:val="en-US"/>
        </w:rPr>
        <w:t>an</w:t>
      </w:r>
      <w:r w:rsidR="00853945" w:rsidRPr="00FD7147">
        <w:rPr>
          <w:lang w:val="en-US"/>
        </w:rPr>
        <w:t>n</w:t>
      </w:r>
      <w:r w:rsidR="00606D49" w:rsidRPr="00FD7147">
        <w:rPr>
          <w:lang w:val="en-US"/>
        </w:rPr>
        <w:t>ual, inter</w:t>
      </w:r>
      <w:ins w:id="1268" w:author="Sean Anderson" w:date="2020-06-30T15:34:00Z">
        <w:r w:rsidR="006D1A32">
          <w:rPr>
            <w:lang w:val="en-US"/>
          </w:rPr>
          <w:t>-</w:t>
        </w:r>
      </w:ins>
      <w:r w:rsidR="00606D49" w:rsidRPr="00FD7147">
        <w:rPr>
          <w:lang w:val="en-US"/>
        </w:rPr>
        <w:t>annual</w:t>
      </w:r>
      <w:r w:rsidR="00772CAE" w:rsidRPr="00FD7147">
        <w:rPr>
          <w:lang w:val="en-US"/>
        </w:rPr>
        <w:t>, and inter</w:t>
      </w:r>
      <w:ins w:id="1269" w:author="Sean Anderson" w:date="2020-06-30T15:34:00Z">
        <w:r w:rsidR="006D1A32">
          <w:rPr>
            <w:lang w:val="en-US"/>
          </w:rPr>
          <w:t>-</w:t>
        </w:r>
      </w:ins>
      <w:r w:rsidR="00772CAE" w:rsidRPr="00FD7147">
        <w:rPr>
          <w:lang w:val="en-US"/>
        </w:rPr>
        <w:t>decadal time scales</w:t>
      </w:r>
      <w:r w:rsidR="00F34C9C" w:rsidRPr="00FD7147">
        <w:rPr>
          <w:lang w:val="en-US"/>
        </w:rPr>
        <w:t xml:space="preserve">. For example, </w:t>
      </w:r>
      <w:r w:rsidR="00772CAE" w:rsidRPr="00FD7147">
        <w:rPr>
          <w:lang w:val="en-US"/>
        </w:rPr>
        <w:t xml:space="preserve">event-scale analyses of the </w:t>
      </w:r>
      <w:del w:id="1270" w:author="Lewis.Barnett" w:date="2020-06-23T15:00:00Z">
        <w:r w:rsidR="00772CAE" w:rsidRPr="00FD7147" w:rsidDel="00087449">
          <w:rPr>
            <w:lang w:val="en-US"/>
          </w:rPr>
          <w:delText>spatial trend</w:delText>
        </w:r>
      </w:del>
      <w:ins w:id="1271" w:author="Lewis.Barnett" w:date="2020-06-23T15:00:00Z">
        <w:r w:rsidR="00087449" w:rsidRPr="00FD7147">
          <w:rPr>
            <w:lang w:val="en-US"/>
          </w:rPr>
          <w:t>local trend</w:t>
        </w:r>
      </w:ins>
      <w:r w:rsidR="00772CAE" w:rsidRPr="00FD7147">
        <w:rPr>
          <w:lang w:val="en-US"/>
        </w:rPr>
        <w:t xml:space="preserve"> could help test how different species </w:t>
      </w:r>
      <w:r w:rsidR="0064317D" w:rsidRPr="00FD7147">
        <w:rPr>
          <w:lang w:val="en-US"/>
        </w:rPr>
        <w:t>population density distributions respond as a result of movement or demography</w:t>
      </w:r>
      <w:r w:rsidR="00772CAE" w:rsidRPr="00FD7147">
        <w:rPr>
          <w:lang w:val="en-US"/>
        </w:rPr>
        <w:t xml:space="preserve"> to </w:t>
      </w:r>
      <w:r w:rsidR="0064317D" w:rsidRPr="00FD7147">
        <w:rPr>
          <w:lang w:val="en-US"/>
        </w:rPr>
        <w:t xml:space="preserve">disease outbreaks, </w:t>
      </w:r>
      <w:r w:rsidR="00853945" w:rsidRPr="00FD7147">
        <w:rPr>
          <w:lang w:val="en-US"/>
        </w:rPr>
        <w:t>intensive harvesting</w:t>
      </w:r>
      <w:r w:rsidR="0064317D" w:rsidRPr="00FD7147">
        <w:rPr>
          <w:lang w:val="en-US"/>
        </w:rPr>
        <w:t xml:space="preserve">, or </w:t>
      </w:r>
      <w:r w:rsidR="00772CAE" w:rsidRPr="00FD7147">
        <w:rPr>
          <w:lang w:val="en-US"/>
        </w:rPr>
        <w:t xml:space="preserve">extreme climate events such as </w:t>
      </w:r>
      <w:r w:rsidR="002374FB" w:rsidRPr="00FD7147">
        <w:rPr>
          <w:lang w:val="en-US"/>
        </w:rPr>
        <w:t xml:space="preserve">marine </w:t>
      </w:r>
      <w:r w:rsidR="00772CAE" w:rsidRPr="00FD7147">
        <w:rPr>
          <w:lang w:val="en-US"/>
        </w:rPr>
        <w:t>heat waves. I</w:t>
      </w:r>
      <w:r w:rsidR="00183F4B" w:rsidRPr="00FD7147">
        <w:rPr>
          <w:lang w:val="en-US"/>
        </w:rPr>
        <w:t xml:space="preserve">f climate change causes a global intensification of upwelling </w:t>
      </w:r>
      <w:r w:rsidR="00772CAE" w:rsidRPr="00FD7147">
        <w:rPr>
          <w:lang w:val="en-US"/>
        </w:rPr>
        <w:t xml:space="preserve">over longer time scales </w:t>
      </w:r>
      <w:r w:rsidR="00183F4B" w:rsidRPr="00FD7147">
        <w:rPr>
          <w:lang w:val="en-US"/>
        </w:rPr>
        <w:t xml:space="preserve">as some researchers predict </w:t>
      </w:r>
      <w:r w:rsidR="00183F4B" w:rsidRPr="00C2183A">
        <w:rPr>
          <w:lang w:val="en-US"/>
        </w:rPr>
        <w:fldChar w:fldCharType="begin"/>
      </w:r>
      <w:ins w:id="1272" w:author="Lewis.Barnett" w:date="2020-07-02T14:57:00Z">
        <w:r w:rsidR="004F7407">
          <w:rPr>
            <w:lang w:val="en-US"/>
          </w:rPr>
          <w:instrText xml:space="preserve"> ADDIN ZOTERO_ITEM CSL_CITATION {"citationID":"69MZvfvL","properties":{"formattedCitation":"(Bakun et al. 2010)","plainCitation":"(Bakun et al. 2010)","noteIndex":0},"citationItems":[{"id":7610,"uris":["http://zotero.org/users/6342351/items/IRCW4C2Z"],"uri":["http://zotero.org/users/6342351/items/IRCW4C2Z"],"itemData":{"id":7610,"type":"article-journal","abstract":"Coastal ocean upwelling ecosystems generally represent the most productive large marine ecosystems of the world's oceans, in terms of both primary production rates and tonnages of exploitable fish produced. The Peruvian upwelling system, in particular, stands out as a major factor in world fish production. The Pacific trade winds have traditionally been considered to be the primary driving force for the upwelling system off Peru, but are projected to weaken as climate change proceeds. This leads to concern that the upwelling process in the Peru system, to which its productivity is linked, may likewise weaken. However, other mechanisms involving greenhouse-associated intensification of thermal low-pressure cells over the coastal landmasses of upwelling regions suggest general intensification of wind-driven ocean upwelling in coastal upwelling regions of the world's oceans. But although certain empirical results have supported this expectation, it has not been consistently corroborated in climate model simulations, possibly because the scale of the coastal intensification may be small relative to the scales that are appropriately reflected in the standard models. Here we summarize available evidence for the intensification mechanism and present a proxy test that uses variations in water vapor, the dominant natural greenhouse gas, to offer multiple-realization empirical evidence for action of the proposed mechanism in the real world situation. While many potential consequences to the future of marine ecosystems would codepend on climate change-related changes in the thermocline and nutricline structures, an important subset, involving potential increased propensities for hypoxia, noxious gas eruptions, toxic red tide blooms, and/or jellyfish outbreaks, may depend more directly on changes in the upwelling-favorable wind itself. A prospective role of fisheries in either mitigating or reinforcing this particular class of effects is suggested.","container-title":"Global Change Biology","ISSN":"1365-2486","issue":"4","page":"1213-1228","title":"Greenhouse gas, upwelling-favorable winds, and the future of coastal ocean upwelling ecosystems","URL":"http://dx.doi.org/10.1111/j.1365-2486.2009.02094.x","volume":"16","author":[{"family":"Bakun","given":"Andrew"},{"family":"Field","given":"David B."},{"family":"Redondo-Rodriguez","given":"Ana"},{"family":"Weeks","given":"S.J."}],"issued":{"date-parts":[["2010"]]}}}],"schema":"https://github.com/citation-style-language/schema/raw/master/csl-citation.json"} </w:instrText>
        </w:r>
      </w:ins>
      <w:ins w:id="1273" w:author="Lewis Barnett" w:date="2020-06-16T14:27:00Z">
        <w:del w:id="1274" w:author="Lewis.Barnett" w:date="2020-07-02T14:57:00Z">
          <w:r w:rsidR="003C0549" w:rsidRPr="00FD7147" w:rsidDel="004F7407">
            <w:rPr>
              <w:lang w:val="en-US"/>
            </w:rPr>
            <w:delInstrText xml:space="preserve"> ADDIN ZOTERO_ITEM CSL_CITATION {"citationID":"69MZvfvL","properties":{"formattedCitation":"(Bakun et al. 2010)","plainCitation":"(Bakun et al. 2010)","noteIndex":0},"citationItems":[{"id":7610,"uris":["http://zotero.org/users/6342351/items/IRCW4C2Z"],"uri":["http://zotero.org/users/6342351/items/IRCW4C2Z"],"itemData":{"id":7610,"type":"article-journal","abstract":"Coastal ocean upwelling ecosystems generally represent the most productive large marine ecosystems of the world's oceans, in terms of both primary production rates and tonnages of exploitable fish produced. The Peruvian upwelling system, in particular, stands out as a major factor in world fish production. The Pacific trade winds have traditionally been considered to be the primary driving force for the upwelling system off Peru, but are projected to weaken as climate change proceeds. This leads to concern that the upwelling process in the Peru system, to which its productivity is linked, may likewise weaken. However, other mechanisms involving greenhouse-associated intensification of thermal low-pressure cells over the coastal landmasses of upwelling regions suggest general intensification of wind-driven ocean upwelling in coastal upwelling regions of the world's oceans. But although certain empirical results have supported this expectation, it has not been consistently corroborated in climate model simulations, possibly because the scale of the coastal intensification may be small relative to the scales that are appropriately reflected in the standard models. Here we summarize available evidence for the intensification mechanism and present a proxy test that uses variations in water vapor, the dominant natural greenhouse gas, to offer multiple-realization empirical evidence for action of the proposed mechanism in the real world situation. While many potential consequences to the future of marine ecosystems would codepend on climate change-related changes in the thermocline and nutricline structures, an important subset, involving potential increased propensities for hypoxia, noxious gas eruptions, toxic red tide blooms, and/or jellyfish outbreaks, may depend more directly on changes in the upwelling-favorable wind itself. A prospective role of fisheries in either mitigating or reinforcing this particular class of effects is suggested.","container-title":"Global Change Biology","ISSN":"1365-2486","issue":"4","page":"1213-1228","title":"Greenhouse gas, upwelling-favorable winds, and the future of coastal ocean upwelling ecosystems","volume":"16","author":[{"family":"Bakun","given":"Andrew"},{"family":"Field","given":"David B."},{"family":"Redondo-Rodriguez","given":"Ana"},{"family":"Weeks","given":"S.J."}],"issued":{"date-parts":[["2010"]]}}}],"schema":"https://github.com/citation-style-language/schema/raw/master/csl-citation.json"} </w:delInstrText>
          </w:r>
        </w:del>
      </w:ins>
      <w:del w:id="1275" w:author="Lewis.Barnett" w:date="2020-07-02T14:57:00Z">
        <w:r w:rsidR="00183F4B" w:rsidRPr="00FD7147" w:rsidDel="004F7407">
          <w:rPr>
            <w:lang w:val="en-US"/>
          </w:rPr>
          <w:delInstrText xml:space="preserve"> ADDIN ZOTERO_ITEM CSL_CITATION {"citationID":"69MZvfvL","properties":{"formattedCitation":"(Bakun et al. 2010)","plainCitation":"(Bakun et al. 2010)","noteIndex":0},"citationItems":[{"id":7610,"uris":["http://zotero.org/users/local/BQs8dIsK/items/IRCW4C2Z"],"uri":["http://zotero.org/users/local/BQs8dIsK/items/IRCW4C2Z"],"itemData":{"id":7610,"type":"article-journal","title":"Greenhouse gas, upwelling-favorable winds, and the future of coastal ocean upwelling ecosystems","container-title":"Global Change Biology","page":"1213-1228","volume":"16","issue":"4","abstract":"Coastal ocean upwelling ecosystems generally represent the most productive large marine ecosystems of the world's oceans, in terms of both primary production rates and tonnages of exploitable fish produced. The Peruvian upwelling system, in particular, stands out as a major factor in world fish production. The Pacific trade winds have traditionally been considered to be the primary driving force for the upwelling system off Peru, but are projected to weaken as climate change proceeds. This leads to concern that the upwelling process in the Peru system, to which its productivity is linked, may likewise weaken. However, other mechanisms involving greenhouse-associated intensification of thermal low-pressure cells over the coastal landmasses of upwelling regions suggest general intensification of wind-driven ocean upwelling in coastal upwelling regions of the world's oceans. But although certain empirical results have supported this expectation, it has not been consistently corroborated in climate model simulations, possibly because the scale of the coastal intensification may be small relative to the scales that are appropriately reflected in the standard models. Here we summarize available evidence for the intensification mechanism and present a proxy test that uses variations in water vapor, the dominant natural greenhouse gas, to offer multiple-realization empirical evidence for action of the proposed mechanism in the real world situation. While many potential consequences to the future of marine ecosystems would codepend on climate change-related changes in the thermocline and nutricline structures, an important subset, involving potential increased propensities for hypoxia, noxious gas eruptions, toxic red tide blooms, and/or jellyfish outbreaks, may depend more directly on changes in the upwelling-favorable wind itself. A prospective role of fisheries in either mitigating or reinforcing this particular class of effects is suggested.","ISSN":"1365-2486","author":[{"family":"Bakun","given":"Andrew"},{"family":"Field","given":"David B."},{"family":"Redondo-Rodriguez","given":"Ana"},{"family":"Weeks","given":"S.J."}],"issued":{"date-parts":[["2010"]]}}}],"schema":"https://github.com/citation-style-language/schema/raw/master/csl-citation.json"} </w:delInstrText>
        </w:r>
      </w:del>
      <w:r w:rsidR="00183F4B" w:rsidRPr="00C2183A">
        <w:rPr>
          <w:lang w:val="en-US"/>
        </w:rPr>
        <w:fldChar w:fldCharType="separate"/>
      </w:r>
      <w:r w:rsidR="00A01347" w:rsidRPr="00A01347">
        <w:t>(</w:t>
      </w:r>
      <w:proofErr w:type="spellStart"/>
      <w:r w:rsidR="00A01347" w:rsidRPr="00A01347">
        <w:t>Bakun</w:t>
      </w:r>
      <w:proofErr w:type="spellEnd"/>
      <w:r w:rsidR="00A01347" w:rsidRPr="00A01347">
        <w:t xml:space="preserve"> et al. 2010)</w:t>
      </w:r>
      <w:r w:rsidR="00183F4B" w:rsidRPr="00C2183A">
        <w:rPr>
          <w:lang w:val="en-US"/>
        </w:rPr>
        <w:fldChar w:fldCharType="end"/>
      </w:r>
      <w:r w:rsidR="00183F4B" w:rsidRPr="00FD7147">
        <w:rPr>
          <w:lang w:val="en-US"/>
        </w:rPr>
        <w:t xml:space="preserve">, one could hypothesize that </w:t>
      </w:r>
      <w:r w:rsidR="00BF1C22" w:rsidRPr="00FD7147">
        <w:rPr>
          <w:lang w:val="en-US"/>
        </w:rPr>
        <w:t>density</w:t>
      </w:r>
      <w:r w:rsidR="00183F4B" w:rsidRPr="00FD7147">
        <w:rPr>
          <w:lang w:val="en-US"/>
        </w:rPr>
        <w:t xml:space="preserve"> distributions will become patchier over time in response to increasing contrast in local physical conditions</w:t>
      </w:r>
      <w:r w:rsidR="007F5D41" w:rsidRPr="00FD7147">
        <w:rPr>
          <w:lang w:val="en-US"/>
        </w:rPr>
        <w:t>, or that distributions will shift deeper as larvae are transported further offshore before settling</w:t>
      </w:r>
      <w:r w:rsidR="00183F4B" w:rsidRPr="00FD7147">
        <w:rPr>
          <w:lang w:val="en-US"/>
        </w:rPr>
        <w:t>.</w:t>
      </w:r>
    </w:p>
    <w:p w14:paraId="0FBE97BC" w14:textId="11516335" w:rsidR="00B06BF9" w:rsidRPr="00FD7147" w:rsidRDefault="00B06BF9" w:rsidP="00D26510">
      <w:pPr>
        <w:spacing w:after="120" w:line="480" w:lineRule="auto"/>
        <w:ind w:firstLine="720"/>
        <w:rPr>
          <w:lang w:val="en-US"/>
        </w:rPr>
      </w:pPr>
      <w:r w:rsidRPr="00FD7147">
        <w:rPr>
          <w:lang w:val="en-US"/>
        </w:rPr>
        <w:t xml:space="preserve">The future of </w:t>
      </w:r>
      <w:r w:rsidR="00A556E5" w:rsidRPr="00FD7147">
        <w:rPr>
          <w:lang w:val="en-US"/>
        </w:rPr>
        <w:t xml:space="preserve">environmental conservation and </w:t>
      </w:r>
      <w:r w:rsidR="003E59C1" w:rsidRPr="00FD7147">
        <w:rPr>
          <w:lang w:val="en-US"/>
        </w:rPr>
        <w:t>natural resource</w:t>
      </w:r>
      <w:r w:rsidRPr="00FD7147">
        <w:rPr>
          <w:lang w:val="en-US"/>
        </w:rPr>
        <w:t xml:space="preserve"> management relies on greater incorporation of spatial information into models </w:t>
      </w:r>
      <w:r w:rsidR="00A923A2" w:rsidRPr="00FD7147">
        <w:rPr>
          <w:lang w:val="en-US"/>
        </w:rPr>
        <w:t>that inform such policies and into the decision-making process</w:t>
      </w:r>
      <w:r w:rsidR="00BE2A3C" w:rsidRPr="00FD7147">
        <w:rPr>
          <w:lang w:val="en-US"/>
        </w:rPr>
        <w:t xml:space="preserve"> itself</w:t>
      </w:r>
      <w:r w:rsidR="00A923A2" w:rsidRPr="00FD7147">
        <w:rPr>
          <w:lang w:val="en-US"/>
        </w:rPr>
        <w:t xml:space="preserve"> </w:t>
      </w:r>
      <w:r w:rsidRPr="00C2183A">
        <w:rPr>
          <w:lang w:val="en-US"/>
        </w:rPr>
        <w:fldChar w:fldCharType="begin"/>
      </w:r>
      <w:r w:rsidR="00A01347">
        <w:rPr>
          <w:lang w:val="en-US"/>
        </w:rPr>
        <w:instrText xml:space="preserve"> ADDIN ZOTERO_ITEM CSL_CITATION {"citationID":"YYqo9xo5","properties":{"formattedCitation":"(Berger et al. 2017, Lowerre-Barbieri et al. 2019)","plainCitation":"(Berger et al. 2017, Lowerre-Barbieri et al. 2019)","noteIndex":0},"citationItems":[{"id":"lB8OmsKd/6thmgIjQ","uris":["http://zotero.org/users/local/BQs8dIsK/items/GNVP3ZLR"],"uri":["http://zotero.org/users/local/BQs8dIsK/items/GNVP3ZLR"],"itemData":{"id":254,"type":"article-journal","title":"Space oddity: The mission for spatial integration","container-title":"Canadian Journal of Fisheries and Aquatic Sciences","page":"1698-1716","volume":"74","issue":"11","DOI":"10.1139/cjfas-2017-0150","ISSN":"0706-652X","author":[{"family":"Berger","given":"Aaron M."},{"family":"Goethel","given":"Daniel R."},{"family":"Lynch","given":"Patrick D."},{"family":"Quinn","given":"Terrance"},{"family":"Mormede","given":"Sophie"},{"family":"McKenzie","given":"Jeremy"},{"family":"Dunn","given":"Alistair"}],"issued":{"date-parts":[["2017",11,1]]}}},{"id":15844,"uris":["http://zotero.org/users/6342351/items/GAFKIMB6"],"uri":["http://zotero.org/users/6342351/items/GAFKIMB6"],"itemData":{"id":15844,"type":"article-journal","abstract":"Abstract.  Marine resource management is shifting from optimizing single species yield to redefining sustainable fisheries within the context of managing ocean","container-title":"ICES Journal of Marine Science","DOI":"10.1093/icesjms/fsy209","ISSN":"1054-3139","issue":"2","journalAbbreviation":"ICES J Mar Sci","language":"en","page":"467-476","source":"academic.oup.com","title":"Preparing for the future: integrating spatial ecology into ecosystem-based management","title-short":"Preparing for the future","URL":"https://academic.oup.com/icesjms/article/76/2/467/5299619","volume":"76","author":[{"family":"Lowerre-Barbieri","given":"Susan K."},{"family":"Catalán","given":"Ignacio A."},{"family":"Frugård Opdal","given":"Anders"},{"family":"Jørgensen","given":"Christian"}],"accessed":{"date-parts":[["2019",9,28]]},"issued":{"date-parts":[["2019",4,1]]}}}],"schema":"https://github.com/citation-style-language/schema/raw/master/csl-citation.json"} </w:instrText>
      </w:r>
      <w:r w:rsidRPr="00C2183A">
        <w:rPr>
          <w:lang w:val="en-US"/>
        </w:rPr>
        <w:fldChar w:fldCharType="separate"/>
      </w:r>
      <w:r w:rsidR="00A01347" w:rsidRPr="00A01347">
        <w:t xml:space="preserve">(Berger et al. 2017, </w:t>
      </w:r>
      <w:proofErr w:type="spellStart"/>
      <w:r w:rsidR="00A01347" w:rsidRPr="00A01347">
        <w:t>Lowerre</w:t>
      </w:r>
      <w:proofErr w:type="spellEnd"/>
      <w:r w:rsidR="00A01347" w:rsidRPr="00A01347">
        <w:t>-Barbieri et al. 2019)</w:t>
      </w:r>
      <w:r w:rsidRPr="00C2183A">
        <w:rPr>
          <w:lang w:val="en-US"/>
        </w:rPr>
        <w:fldChar w:fldCharType="end"/>
      </w:r>
      <w:r w:rsidRPr="00FD7147">
        <w:rPr>
          <w:lang w:val="en-US"/>
        </w:rPr>
        <w:t xml:space="preserve">. By defining the geography of population trends and the breaks between clusters of locations with similar trends, our modeling framework provides a data-driven method to objectively define the spatial scale and boundaries for summarizing monitoring data and structuring these inputs to resource management models. This is an important advancement over non-spatial resource assessments or the reliance on the use of jurisdictional boundaries to structure </w:t>
      </w:r>
      <w:r w:rsidR="00453C4E" w:rsidRPr="00FD7147">
        <w:rPr>
          <w:lang w:val="en-US"/>
        </w:rPr>
        <w:t xml:space="preserve">resource </w:t>
      </w:r>
      <w:r w:rsidRPr="00FD7147">
        <w:rPr>
          <w:lang w:val="en-US"/>
        </w:rPr>
        <w:t xml:space="preserve">assessments. Our vision is that these and subsequent methods for boundary detection will aid the development of spatial </w:t>
      </w:r>
      <w:r w:rsidR="003E59C1" w:rsidRPr="00FD7147">
        <w:rPr>
          <w:lang w:val="en-US"/>
        </w:rPr>
        <w:lastRenderedPageBreak/>
        <w:t>resource</w:t>
      </w:r>
      <w:r w:rsidRPr="00FD7147">
        <w:rPr>
          <w:lang w:val="en-US"/>
        </w:rPr>
        <w:t xml:space="preserve"> assessment models and stimulate further applications of such approaches to more disparate management solutions such</w:t>
      </w:r>
      <w:r w:rsidR="00562052" w:rsidRPr="00FD7147">
        <w:rPr>
          <w:lang w:val="en-US"/>
        </w:rPr>
        <w:t xml:space="preserve"> as invasive species management</w:t>
      </w:r>
      <w:r w:rsidR="00EC4CAF" w:rsidRPr="00FD7147">
        <w:rPr>
          <w:lang w:val="en-US"/>
        </w:rPr>
        <w:t>.</w:t>
      </w:r>
      <w:r w:rsidR="00A923A2" w:rsidRPr="00FD7147">
        <w:rPr>
          <w:lang w:val="en-US"/>
        </w:rPr>
        <w:t xml:space="preserve"> </w:t>
      </w:r>
      <w:r w:rsidR="00BE2A3C" w:rsidRPr="00FD7147">
        <w:rPr>
          <w:lang w:val="en-US"/>
        </w:rPr>
        <w:t>Furthermore, extensions of the methods presented here may lead to the</w:t>
      </w:r>
      <w:r w:rsidR="00A10B2F" w:rsidRPr="00FD7147">
        <w:rPr>
          <w:lang w:val="en-US"/>
        </w:rPr>
        <w:t xml:space="preserve"> creation and</w:t>
      </w:r>
      <w:r w:rsidR="00BE2A3C" w:rsidRPr="00FD7147">
        <w:rPr>
          <w:lang w:val="en-US"/>
        </w:rPr>
        <w:t xml:space="preserve"> </w:t>
      </w:r>
      <w:r w:rsidR="00A10B2F" w:rsidRPr="00FD7147">
        <w:rPr>
          <w:lang w:val="en-US"/>
        </w:rPr>
        <w:t xml:space="preserve">improvement </w:t>
      </w:r>
      <w:r w:rsidR="00BE2A3C" w:rsidRPr="00FD7147">
        <w:rPr>
          <w:lang w:val="en-US"/>
        </w:rPr>
        <w:t xml:space="preserve">of </w:t>
      </w:r>
      <w:r w:rsidR="005C6710" w:rsidRPr="00FD7147">
        <w:rPr>
          <w:lang w:val="en-US"/>
        </w:rPr>
        <w:t xml:space="preserve">spatial </w:t>
      </w:r>
      <w:r w:rsidR="00BE2A3C" w:rsidRPr="00FD7147">
        <w:rPr>
          <w:lang w:val="en-US"/>
        </w:rPr>
        <w:t xml:space="preserve">indicators for monitoring </w:t>
      </w:r>
      <w:r w:rsidR="00A10B2F" w:rsidRPr="00FD7147">
        <w:rPr>
          <w:lang w:val="en-US"/>
        </w:rPr>
        <w:t xml:space="preserve">factors affecting </w:t>
      </w:r>
      <w:r w:rsidR="00BE2A3C" w:rsidRPr="00FD7147">
        <w:rPr>
          <w:lang w:val="en-US"/>
        </w:rPr>
        <w:t xml:space="preserve">emergent </w:t>
      </w:r>
      <w:r w:rsidR="00A10B2F" w:rsidRPr="00FD7147">
        <w:rPr>
          <w:lang w:val="en-US"/>
        </w:rPr>
        <w:t xml:space="preserve">ecological </w:t>
      </w:r>
      <w:r w:rsidR="004666F2" w:rsidRPr="00FD7147">
        <w:rPr>
          <w:lang w:val="en-US"/>
        </w:rPr>
        <w:t>properties</w:t>
      </w:r>
      <w:r w:rsidR="00A10B2F" w:rsidRPr="00FD7147">
        <w:rPr>
          <w:lang w:val="en-US"/>
        </w:rPr>
        <w:t xml:space="preserve"> </w:t>
      </w:r>
      <w:r w:rsidR="00A10B2F" w:rsidRPr="00C2183A">
        <w:rPr>
          <w:lang w:val="en-US"/>
        </w:rPr>
        <w:fldChar w:fldCharType="begin"/>
      </w:r>
      <w:ins w:id="1276" w:author="Lewis.Barnett" w:date="2020-07-02T14:57:00Z">
        <w:r w:rsidR="004F7407">
          <w:rPr>
            <w:lang w:val="en-US"/>
          </w:rPr>
          <w:instrText xml:space="preserve"> ADDIN ZOTERO_ITEM CSL_CITATION {"citationID":"uXWLlc0K","properties":{"formattedCitation":"(e.g., Barnett et al. 2019 and references therein)","plainCitation":"(e.g., Barnett et al. 2019 and references therein)","noteIndex":0},"citationItems":[{"id":15992,"uris":["http://zotero.org/users/6342351/items/NJW2H9IK"],"uri":["http://zotero.org/users/6342351/items/NJW2H9IK"],"itemData":{"id":15992,"type":"article-journal","abstract":"The spatial structure and dynamics of populations, their environment, interacting species, and anthropogenic stressors influences community stability and ecological resilience. Despite the importance of spatial processes in ecological outcomes and increasing desire to implement ecosystem-based management, fine-scale spatial dynamics have been rarely incorporated in marine fisheries management. However, advances in population modeling and data availability provide the necessary ingredients to address this disconnect between the fields of ecology and fisheries. We used random forests and spatial indices to quantify spatial heterogeneity and dynamics of US west coast demersal marine faunal density (biomass of a community or assemblage per unit area) and the total removals (catches plus discards) from the system by the groundfish bottom trawl fishery from 2002 to 2017. We expected spatial heterogeneity of removals and density to increase following implementation of depth and habitat closures – due to proximally increasing density gradients and fishing-the-line – and following catch shares because of fleet consolidation and behavioral consequences of eliminating the race to fish. However, we found mixed responses, where at the broadest community levels spatial variation in removals and density declined with habitat closures, while spatial autocorrelation of removals increased with habitat closures and declined with catch shares. Our results reveal a complex interdependence between spatial distributions of faunal density and fishery removals that has been absent in previous studies focusing on catch only, and shows how these patterns are shaped by marine policy. Values of spatial variation of density and removals were positively correlated within year (i.e., each responded with the same sign and timescale), while there was also evidence that interannual changes in the spatial variation of removals among years led those of density by one year (i.e., increases in patchiness of removals were followed by increased patchiness of density). These results hint at the presence of a stronger than expected top-down effect of fishing, given that this system is considered to be dominated by strong bottom-up effects of environmental variation on primary and secondary productivity.","container-title":"Ecological Indicators","DOI":"10.1016/j.ecolind.2019.105585","ISSN":"1470-160X","journalAbbreviation":"Ecological Indicators","language":"en","page":"105585","source":"ScienceDirect","title":"Dynamic spatial heterogeneity reveals interdependence of marine faunal density and fishery removals","URL":"http://www.sciencedirect.com/science/article/pii/S1470160X19305771","volume":"107","author":[{"family":"Barnett","given":"Lewis A. K."},{"family":"Ward","given":"Eric J."},{"family":"Jannot","given":"Jason E."},{"family":"Shelton","given":"Andrew O."}],"accessed":{"date-parts":[["2020",1,31]]},"issued":{"date-parts":[["2019",12,1]]}},"prefix":"e.g., ","suffix":"and references therein"}],"schema":"https://github.com/citation-style-language/schema/raw/master/csl-citation.json"} </w:instrText>
        </w:r>
      </w:ins>
      <w:ins w:id="1277" w:author="Lewis Barnett" w:date="2020-06-16T14:27:00Z">
        <w:del w:id="1278" w:author="Lewis.Barnett" w:date="2020-07-02T14:57:00Z">
          <w:r w:rsidR="003C0549" w:rsidRPr="00FD7147" w:rsidDel="004F7407">
            <w:rPr>
              <w:lang w:val="en-US"/>
            </w:rPr>
            <w:delInstrText xml:space="preserve"> ADDIN ZOTERO_ITEM CSL_CITATION {"citationID":"uXWLlc0K","properties":{"formattedCitation":"(e.g., Barnett et al. 2019 and references therein)","plainCitation":"(e.g., Barnett et al. 2019 and references therein)","noteIndex":0},"citationItems":[{"id":15992,"uris":["http://zotero.org/users/6342351/items/NJW2H9IK"],"uri":["http://zotero.org/users/6342351/items/NJW2H9IK"],"itemData":{"id":15992,"type":"article-journal","abstract":"The spatial structure and dynamics of populations, their environment, interacting species, and anthropogenic stressors influences community stability and ecological resilience. Despite the importance of spatial processes in ecological outcomes and increasing desire to implement ecosystem-based management, fine-scale spatial dynamics have been rarely incorporated in marine fisheries management. However, advances in population modeling and data availability provide the necessary ingredients to address this disconnect between the fields of ecology and fisheries. We used random forests and spatial indices to quantify spatial heterogeneity and dynamics of US west coast demersal marine faunal density (biomass of a community or assemblage per unit area) and the total removals (catches plus discards) from the system by the groundfish bottom trawl fishery from 2002 to 2017. We expected spatial heterogeneity of removals and density to increase following implementation of depth and habitat closures – due to proximally increasing density gradients and fishing-the-line – and following catch shares because of fleet consolidation and behavioral consequences of eliminating the race to fish. However, we found mixed responses, where at the broadest community levels spatial variation in removals and density declined with habitat closures, while spatial autocorrelation of removals increased with habitat closures and declined with catch shares. Our results reveal a complex interdependence between spatial distributions of faunal density and fishery removals that has been absent in previous studies focusing on catch only, and shows how these patterns are shaped by marine policy. Values of spatial variation of density and removals were positively correlated within year (i.e., each responded with the same sign and timescale), while there was also evidence that interannual changes in the spatial variation of removals among years led those of density by one year (i.e., increases in patchiness of removals were followed by increased patchiness of density). These results hint at the presence of a stronger than expected top-down effect of fishing, given that this system is considered to be dominated by strong bottom-up effects of environmental variation on primary and secondary productivity.","container-title":"Ecological Indicators","DOI":"10.1016/j.ecolind.2019.105585","ISSN":"1470-160X","journalAbbreviation":"Ecological Indicators","language":"en","page":"105585","source":"ScienceDirect","title":"Dynamic spatial heterogeneity reveals interdependence of marine faunal density and fishery removals","volume":"107","author":[{"family":"Barnett","given":"Lewis A. K."},{"family":"Ward","given":"Eric J."},{"family":"Jannot","given":"Jason E."},{"family":"Shelton","given":"Andrew O."}],"issued":{"date-parts":[["2019",12,1]]}},"prefix":"e.g., ","suffix":"and references therein"}],"schema":"https://github.com/citation-style-language/schema/raw/master/csl-citation.json"} </w:delInstrText>
          </w:r>
        </w:del>
      </w:ins>
      <w:del w:id="1279" w:author="Lewis.Barnett" w:date="2020-07-02T14:57:00Z">
        <w:r w:rsidR="00A10B2F" w:rsidRPr="00FD7147" w:rsidDel="004F7407">
          <w:rPr>
            <w:lang w:val="en-US"/>
          </w:rPr>
          <w:delInstrText xml:space="preserve"> ADDIN ZOTERO_ITEM CSL_CITATION {"citationID":"uXWLlc0K","properties":{"formattedCitation":"(e.g., Barnett et al. 2019 and references therein)","plainCitation":"(e.g., Barnett et al. 2019 and references therein)","noteIndex":0},"citationItems":[{"id":15992,"uris":["http://zotero.org/users/local/BQs8dIsK/items/NJW2H9IK"],"uri":["http://zotero.org/users/local/BQs8dIsK/items/NJW2H9IK"],"itemData":{"id":15992,"type":"article-journal","title":"Dynamic spatial heterogeneity reveals interdependence of marine faunal density and fishery removals","container-title":"Ecological Indicators","page":"105585","volume":"107","source":"ScienceDirect","abstract":"The spatial structure and dynamics of populations, their environment, interacting species, and anthropogenic stressors influences community stability and ecological resilience. Despite the importance of spatial processes in ecological outcomes and increasing desire to implement ecosystem-based management, fine-scale spatial dynamics have been rarely incorporated in marine fisheries management. However, advances in population modeling and data availability provide the necessary ingredients to address this disconnect between the fields of ecology and fisheries. We used random forests and spatial indices to quantify spatial heterogeneity and dynamics of US west coast demersal marine faunal density (biomass of a community or assemblage per unit area) and the total removals (catches plus discards) from the system by the groundfish bottom trawl fishery from 2002 to 2017. We expected spatial heterogeneity of removals and density to increase following implementation of depth and habitat closures – due to proximally increasing density gradients and fishing-the-line – and following catch shares because of fleet consolidation and behavioral consequences of eliminating the race to fish. However, we found mixed responses, where at the broadest community levels spatial variation in removals and density declined with habitat closures, while spatial autocorrelation of removals increased with habitat closures and declined with catch shares. Our results reveal a complex interdependence between spatial distributions of faunal density and fishery removals that has been absent in previous studies focusing on catch only, and shows how these patterns are shaped by marine policy. Values of spatial variation of density and removals were positively correlated within year (i.e., each responded with the same sign and timescale), while there was also evidence that interannual changes in the spatial variation of removals among years led those of density by one year (i.e., increases in patchiness of removals were followed by increased patchiness of density). These results hint at the presence of a stronger than expected top-down effect of fishing, given that this system is considered to be dominated by strong bottom-up effects of environmental variation on primary and secondary productivity.","DOI":"10.1016/j.ecolind.2019.105585","ISSN":"1470-160X","journalAbbreviation":"Ecological Indicators","language":"en","author":[{"family":"Barnett","given":"Lewis A. K."},{"family":"Ward","given":"Eric J."},{"family":"Jannot","given":"Jason E."},{"family":"Shelton","given":"Andrew O."}],"issued":{"date-parts":[["2019",12,1]]}},"prefix":"e.g., ","suffix":"and references therein"}],"schema":"https://github.com/citation-style-language/schema/raw/master/csl-citation.json"} </w:delInstrText>
        </w:r>
      </w:del>
      <w:r w:rsidR="00A10B2F" w:rsidRPr="00C2183A">
        <w:rPr>
          <w:lang w:val="en-US"/>
        </w:rPr>
        <w:fldChar w:fldCharType="separate"/>
      </w:r>
      <w:r w:rsidR="00A01347" w:rsidRPr="00A01347">
        <w:t>(e.g., Barnett et al. 2019 and references therein)</w:t>
      </w:r>
      <w:r w:rsidR="00A10B2F" w:rsidRPr="00C2183A">
        <w:rPr>
          <w:lang w:val="en-US"/>
        </w:rPr>
        <w:fldChar w:fldCharType="end"/>
      </w:r>
      <w:r w:rsidR="00A10B2F" w:rsidRPr="00FD7147">
        <w:rPr>
          <w:lang w:val="en-US"/>
        </w:rPr>
        <w:t xml:space="preserve">. </w:t>
      </w:r>
      <w:r w:rsidR="006E0890" w:rsidRPr="00FD7147">
        <w:rPr>
          <w:lang w:val="en-US"/>
        </w:rPr>
        <w:t>N</w:t>
      </w:r>
      <w:r w:rsidR="00A10B2F" w:rsidRPr="00FD7147">
        <w:rPr>
          <w:lang w:val="en-US"/>
        </w:rPr>
        <w:t xml:space="preserve">ovel indicators of ecological stability </w:t>
      </w:r>
      <w:r w:rsidR="00B03809" w:rsidRPr="00FD7147">
        <w:rPr>
          <w:lang w:val="en-US"/>
        </w:rPr>
        <w:t>could arise from metrics of the spatial structure of</w:t>
      </w:r>
      <w:r w:rsidR="006E0890" w:rsidRPr="00FD7147">
        <w:rPr>
          <w:lang w:val="en-US"/>
        </w:rPr>
        <w:t xml:space="preserve"> temporal trends or oscillations in population density</w:t>
      </w:r>
      <w:r w:rsidR="00B03809" w:rsidRPr="00FD7147">
        <w:rPr>
          <w:lang w:val="en-US"/>
        </w:rPr>
        <w:t xml:space="preserve"> </w:t>
      </w:r>
      <w:r w:rsidR="00B03809" w:rsidRPr="00C2183A">
        <w:rPr>
          <w:lang w:val="en-US"/>
        </w:rPr>
        <w:fldChar w:fldCharType="begin"/>
      </w:r>
      <w:ins w:id="1280" w:author="Lewis Barnett" w:date="2020-06-16T14:27:00Z">
        <w:r w:rsidR="003C0549" w:rsidRPr="00FD7147">
          <w:rPr>
            <w:lang w:val="en-US"/>
          </w:rPr>
          <w:instrText xml:space="preserve"> ADDIN ZOTERO_ITEM CSL_CITATION {"citationID":"DiSnf6jo","properties":{"formattedCitation":"(K\\uc0\\u233{}fi et al. 2014, Walter et al. 2017)","plainCitation":"(Kéfi et al. 2014, Walter et al. 2017)","noteIndex":0},"citationItems":[{"id":1219,"uris":["http://zotero.org/users/6342351/items/TKQ7FE33"],"uri":["http://zotero.org/users/6342351/items/TKQ7FE33"],"itemData":{"id":1219,"type":"article-journal","container-title":"PloS one","ISSN":"1932-6203","issue":"3","page":"e92097","title":"Early warning signals of ecological transitions: methods for spatial patterns","volume":"9","author":[{"family":"Kéfi","given":"Sonia"},{"family":"Guttal","given":"Vishwesha"},{"family":"Brock","given":"William A"},{"family":"Carpenter","given":"Stephen R"},{"family":"Ellison","given":"Aaron M"},{"family":"Livina","given":"Valerie N"},{"family":"Seekell","given":"David A"},{"family":"Scheffer","given":"Marten"},{"family":"Nes","given":"Egbert H","non-dropping-particle":"van"},{"family":"Dakos","given":"Vasilis"}],"issued":{"date-parts":[["2014"]]}}},{"id":54,"uris":["http://zotero.org/users/6342351/items/B2DA4BCH"],"uri":["http://zotero.org/users/6342351/items/B2DA4BCH"],"itemData":{"id":54,"type":"article-journal","container-title":"Ecology Letters","DOI":"10.1111/ele.12782","ISSN":"1461-0248","page":"801-814","title":"The geography of spatial synchrony","volume":"20","author":[{"family":"Walter","given":"Jonathan A"},{"family":"Sheppard","given":"Lawrence W"},{"family":"Anderson","given":"Thomas L"},{"family":"Kastens","given":"Jude H"},{"family":"Bjørnstad","given":"Ottar N"},{"family":"Liebhold","given":"Andrew M"},{"family":"Reuman","given":"Daniel C"}],"issued":{"date-parts":[["2017"]]}}}],"schema":"https://github.com/citation-style-language/schema/raw/master/csl-citation.json"} </w:instrText>
        </w:r>
      </w:ins>
      <w:del w:id="1281" w:author="Lewis Barnett" w:date="2020-06-16T14:27:00Z">
        <w:r w:rsidR="00265E4B" w:rsidRPr="00FD7147" w:rsidDel="003C0549">
          <w:rPr>
            <w:lang w:val="en-US"/>
          </w:rPr>
          <w:delInstrText xml:space="preserve"> ADDIN ZOTERO_ITEM CSL_CITATION {"citationID":"DiSnf6jo","properties":{"formattedCitation":"(K\\uc0\\u233{}fi et al. 2014, Walter et al. 2017)","plainCitation":"(Kéfi et al. 2014, Walter et al. 2017)","noteIndex":0},"citationItems":[{"id":1219,"uris":["http://zotero.org/users/local/BQs8dIsK/items/TKQ7FE33"],"uri":["http://zotero.org/users/local/BQs8dIsK/items/TKQ7FE33"],"itemData":{"id":1219,"type":"article-journal","title":"Early warning signals of ecological transitions: methods for spatial patterns","container-title":"PloS one","page":"e92097","volume":"9","issue":"3","ISSN":"1932-6203","author":[{"family":"Kéfi","given":"Sonia"},{"family":"Guttal","given":"Vishwesha"},{"family":"Brock","given":"William A"},{"family":"Carpenter","given":"Stephen R"},{"family":"Ellison","given":"Aaron M"},{"family":"Livina","given":"Valerie N"},{"family":"Seekell","given":"David A"},{"family":"Scheffer","given":"Marten"},{"family":"Nes","given":"Egbert H","non-dropping-particle":"van"},{"family":"Dakos","given":"Vasilis"}],"issued":{"date-parts":[["2014"]]}}},{"id":54,"uris":["http://zotero.org/users/local/BQs8dIsK/items/B2DA4BCH"],"uri":["http://zotero.org/users/local/BQs8dIsK/items/B2DA4BCH"],"itemData":{"id":54,"type":"article-journal","title":"The geography of spatial synchrony","container-title":"Ecology Letters","page":"801-814","volume":"20","DOI":"10.1111/ele.12782","ISSN":"1461-0248","author":[{"family":"Walter","given":"Jonathan A"},{"family":"Sheppard","given":"Lawrence W"},{"family":"Anderson","given":"Thomas L"},{"family":"Kastens","given":"Jude H"},{"family":"Bjørnstad","given":"Ottar N"},{"family":"Liebhold","given":"Andrew M"},{"family":"Reuman","given":"Daniel C"}],"issued":{"date-parts":[["2017"]]}}}],"schema":"https://github.com/citation-style-language/schema/raw/master/csl-citation.json"} </w:delInstrText>
        </w:r>
      </w:del>
      <w:r w:rsidR="00B03809" w:rsidRPr="00C2183A">
        <w:rPr>
          <w:lang w:val="en-US"/>
        </w:rPr>
        <w:fldChar w:fldCharType="separate"/>
      </w:r>
      <w:r w:rsidR="00A01347" w:rsidRPr="00A01347">
        <w:t>(</w:t>
      </w:r>
      <w:proofErr w:type="spellStart"/>
      <w:r w:rsidR="00A01347" w:rsidRPr="00A01347">
        <w:t>Kéfi</w:t>
      </w:r>
      <w:proofErr w:type="spellEnd"/>
      <w:r w:rsidR="00A01347" w:rsidRPr="00A01347">
        <w:t xml:space="preserve"> et al. 2014, Walter et al. 2017)</w:t>
      </w:r>
      <w:r w:rsidR="00B03809" w:rsidRPr="00C2183A">
        <w:rPr>
          <w:lang w:val="en-US"/>
        </w:rPr>
        <w:fldChar w:fldCharType="end"/>
      </w:r>
      <w:r w:rsidR="00B03809" w:rsidRPr="00FD7147">
        <w:rPr>
          <w:lang w:val="en-US"/>
        </w:rPr>
        <w:t xml:space="preserve">, </w:t>
      </w:r>
      <w:r w:rsidR="005C6710" w:rsidRPr="00FD7147">
        <w:rPr>
          <w:lang w:val="en-US"/>
        </w:rPr>
        <w:t xml:space="preserve">by drawing on the evidence </w:t>
      </w:r>
      <w:r w:rsidR="00A10B2F" w:rsidRPr="00FD7147">
        <w:rPr>
          <w:lang w:val="en-US"/>
        </w:rPr>
        <w:t>that spatial heterogeneity can increase population and community stability by disrupting synchrony across space or among species</w:t>
      </w:r>
      <w:r w:rsidR="00B03809" w:rsidRPr="00FD7147">
        <w:rPr>
          <w:lang w:val="en-US"/>
        </w:rPr>
        <w:t xml:space="preserve"> </w:t>
      </w:r>
      <w:r w:rsidR="00B03809" w:rsidRPr="00C2183A">
        <w:rPr>
          <w:lang w:val="en-US"/>
        </w:rPr>
        <w:fldChar w:fldCharType="begin"/>
      </w:r>
      <w:r w:rsidR="00A01347">
        <w:rPr>
          <w:lang w:val="en-US"/>
        </w:rPr>
        <w:instrText xml:space="preserve"> ADDIN ZOTERO_ITEM CSL_CITATION {"citationID":"3I5Bq9ug","properties":{"formattedCitation":"(Huffaker 1958, Tilman and Kareiva 1997, Hassell 2000)","plainCitation":"(Huffaker 1958, Tilman and Kareiva 1997, Hassell 2000)","noteIndex":0},"citationItems":[{"id":15675,"uris":["http://zotero.org/users/6342351/items/FEGDXRA6"],"uri":["http://zotero.org/users/6342351/items/FEGDXRA6"],"itemData":{"id":15675,"type":"article-journal","container-title":"Hilgardia","issue":"14","page":"795-835","title":"Experimental studies on predation: dispersion factors and predator-prey oscillations","volume":"27","author":[{"family":"Huffaker","given":"C.B."}],"issued":{"date-parts":[["1958"]]}}},{"id":"lB8OmsKd/otfFsigL","uris":["http://zotero.org/users/local/BQs8dIsK/items/9488XCJ8"],"uri":["http://zotero.org/users/local/BQs8dIsK/items/9488XCJ8"],"itemData":{"id":14751,"type":"book","title":"Spatial Ecology: The Role of Space in Population Dynamics and Interspecific Interactions","publisher":"Princeton University Press","number-of-pages":"386","source":"Google Books","abstract":"Spatial Ecology addresses the fundamental effects of space on the dynamics of individual species and on the structure, dynamics, diversity, and stability of multispecies communities. Although the ecological world is unavoidably spatial, there have been few attempts to determine how explicit considerations of space may alter the predictions of ecological models, or what insights it may give into the causes of broad-scale ecological patterns. As this book demonstrates, the spatial structure of a habitat can fundamentally alter both the qualitative and quantitative dynamics and outcomes of ecological processes. Spatial Ecology highlights the importance of space to five topical areas: stability, patterns of diversity, invasions, coexistence, and pattern generation. It illustrates both the diversity of approaches used to study spatial ecology and the underlying similarities of these approaches. Over twenty contributors address issues ranging from the persistence of endangered species, to the maintenance of biodiversity, to the dynamics of hosts and their parasitoids, to disease dynamics, multispecies competition, population genetics, and fundamental processes relevant to all these cases. There have been many recent advances in our understanding of the influence of spatially explicit processes on individual species and on multispecies communities. This book synthesizes these advances, shows the limitations of traditional, non-spatial approaches, and offers a variety of new approaches to spatial ecology that should stimulate ecological research.","URL":"http://books.google.com/books?id=QdqC8PvWB7AC","ISBN":"0-691-01652-6","title-short":"Spatial Ecology","language":"en","author":[{"family":"Tilman","given":"David"},{"family":"Kareiva","given":"Peter M."}],"issued":{"date-parts":[["1997"]]}}},{"id":14482,"uris":["http://zotero.org/users/6342351/items/98WUH776"],"uri":["http://zotero.org/users/6342351/items/98WUH776"],"itemData":{"id":14482,"type":"book","event-place":"Oxford","ISBN":"0-19-158840-7","publisher":"Oxford University Press","publisher-place":"Oxford","title":"The spatial and temporal dynamics of host-parasitoid interactions","author":[{"family":"Hassell","given":"Michael"}],"issued":{"date-parts":[["2000"]]}}}],"schema":"https://github.com/citation-style-language/schema/raw/master/csl-citation.json"} </w:instrText>
      </w:r>
      <w:r w:rsidR="00B03809" w:rsidRPr="00C2183A">
        <w:rPr>
          <w:lang w:val="en-US"/>
        </w:rPr>
        <w:fldChar w:fldCharType="separate"/>
      </w:r>
      <w:r w:rsidR="00A01347" w:rsidRPr="00A01347">
        <w:t>(</w:t>
      </w:r>
      <w:proofErr w:type="spellStart"/>
      <w:r w:rsidR="00A01347" w:rsidRPr="00A01347">
        <w:t>Huffaker</w:t>
      </w:r>
      <w:proofErr w:type="spellEnd"/>
      <w:r w:rsidR="00A01347" w:rsidRPr="00A01347">
        <w:t xml:space="preserve"> 1958, </w:t>
      </w:r>
      <w:proofErr w:type="spellStart"/>
      <w:r w:rsidR="00A01347" w:rsidRPr="00A01347">
        <w:t>Tilman</w:t>
      </w:r>
      <w:proofErr w:type="spellEnd"/>
      <w:r w:rsidR="00A01347" w:rsidRPr="00A01347">
        <w:t xml:space="preserve"> and </w:t>
      </w:r>
      <w:proofErr w:type="spellStart"/>
      <w:r w:rsidR="00A01347" w:rsidRPr="00A01347">
        <w:t>Kareiva</w:t>
      </w:r>
      <w:proofErr w:type="spellEnd"/>
      <w:r w:rsidR="00A01347" w:rsidRPr="00A01347">
        <w:t xml:space="preserve"> 1997, </w:t>
      </w:r>
      <w:proofErr w:type="spellStart"/>
      <w:r w:rsidR="00A01347" w:rsidRPr="00A01347">
        <w:t>Hassell</w:t>
      </w:r>
      <w:proofErr w:type="spellEnd"/>
      <w:r w:rsidR="00A01347" w:rsidRPr="00A01347">
        <w:t xml:space="preserve"> 2000)</w:t>
      </w:r>
      <w:r w:rsidR="00B03809" w:rsidRPr="00C2183A">
        <w:rPr>
          <w:lang w:val="en-US"/>
        </w:rPr>
        <w:fldChar w:fldCharType="end"/>
      </w:r>
      <w:r w:rsidR="00D26510" w:rsidRPr="00FD7147">
        <w:rPr>
          <w:lang w:val="en-US"/>
        </w:rPr>
        <w:t>.</w:t>
      </w:r>
      <w:r w:rsidRPr="00FD7147">
        <w:rPr>
          <w:lang w:val="en-US"/>
        </w:rPr>
        <w:br w:type="page"/>
      </w:r>
    </w:p>
    <w:p w14:paraId="6A1D214C" w14:textId="1F7BC645" w:rsidR="0051393F" w:rsidRPr="00C2183A" w:rsidDel="00D10A48" w:rsidRDefault="0051393F" w:rsidP="00D26510">
      <w:pPr>
        <w:spacing w:after="160" w:line="480" w:lineRule="auto"/>
        <w:rPr>
          <w:del w:id="1282" w:author="Lewis Barnett" w:date="2020-06-16T16:15:00Z"/>
          <w:lang w:val="en-US"/>
        </w:rPr>
      </w:pPr>
    </w:p>
    <w:p w14:paraId="0037C55A" w14:textId="1033481D" w:rsidR="00D10A48" w:rsidRPr="00C2183A" w:rsidRDefault="00D10A48" w:rsidP="00D26510">
      <w:pPr>
        <w:spacing w:after="160" w:line="480" w:lineRule="auto"/>
        <w:rPr>
          <w:ins w:id="1283" w:author="Lewis Barnett" w:date="2020-06-16T16:15:00Z"/>
          <w:b/>
          <w:lang w:val="en-US"/>
        </w:rPr>
      </w:pPr>
      <w:ins w:id="1284" w:author="Lewis Barnett" w:date="2020-06-16T16:15:00Z">
        <w:r w:rsidRPr="00C2183A">
          <w:rPr>
            <w:b/>
            <w:lang w:val="en-US"/>
          </w:rPr>
          <w:t>Figure Captions</w:t>
        </w:r>
      </w:ins>
    </w:p>
    <w:p w14:paraId="35472989" w14:textId="6774B819" w:rsidR="0051393F" w:rsidRPr="00C2183A" w:rsidRDefault="0051393F" w:rsidP="00C2183A">
      <w:pPr>
        <w:spacing w:line="480" w:lineRule="auto"/>
        <w:rPr>
          <w:ins w:id="1285" w:author="Lewis Barnett" w:date="2020-06-16T16:16:00Z"/>
          <w:lang w:val="en-US"/>
        </w:rPr>
      </w:pPr>
      <w:r w:rsidRPr="00C2183A">
        <w:rPr>
          <w:lang w:val="en-US"/>
        </w:rPr>
        <w:t xml:space="preserve">Figure 1. Visualization of </w:t>
      </w:r>
      <w:ins w:id="1286" w:author="Lewis.Barnett" w:date="2020-06-23T16:51:00Z">
        <w:r w:rsidR="00B8005E" w:rsidRPr="00C2183A">
          <w:rPr>
            <w:lang w:val="en-US"/>
          </w:rPr>
          <w:t>how</w:t>
        </w:r>
      </w:ins>
      <w:ins w:id="1287" w:author="Lewis.Barnett" w:date="2020-06-23T16:55:00Z">
        <w:r w:rsidR="009F2CD3" w:rsidRPr="00C2183A">
          <w:rPr>
            <w:lang w:val="en-US"/>
          </w:rPr>
          <w:t xml:space="preserve"> the spatial distribution of population density changes over time when</w:t>
        </w:r>
      </w:ins>
      <w:ins w:id="1288" w:author="Lewis.Barnett" w:date="2020-06-23T16:51:00Z">
        <w:r w:rsidR="00B8005E" w:rsidRPr="00C2183A">
          <w:rPr>
            <w:lang w:val="en-US"/>
          </w:rPr>
          <w:t xml:space="preserve"> </w:t>
        </w:r>
      </w:ins>
      <w:ins w:id="1289" w:author="Lewis.Barnett" w:date="2020-06-23T17:00:00Z">
        <w:r w:rsidR="009F2CD3" w:rsidRPr="00C2183A">
          <w:rPr>
            <w:lang w:val="en-US"/>
          </w:rPr>
          <w:t xml:space="preserve">the </w:t>
        </w:r>
      </w:ins>
      <w:ins w:id="1290" w:author="Lewis.Barnett" w:date="2020-06-23T16:54:00Z">
        <w:r w:rsidR="009F2CD3" w:rsidRPr="00C2183A">
          <w:rPr>
            <w:lang w:val="en-US"/>
          </w:rPr>
          <w:t xml:space="preserve">temporal response </w:t>
        </w:r>
      </w:ins>
      <w:ins w:id="1291" w:author="Lewis.Barnett" w:date="2020-06-23T16:56:00Z">
        <w:r w:rsidR="009F2CD3" w:rsidRPr="00C2183A">
          <w:rPr>
            <w:lang w:val="en-US"/>
          </w:rPr>
          <w:t>differ</w:t>
        </w:r>
      </w:ins>
      <w:ins w:id="1292" w:author="Lewis.Barnett" w:date="2020-06-23T17:00:00Z">
        <w:r w:rsidR="009F2CD3" w:rsidRPr="00C2183A">
          <w:rPr>
            <w:lang w:val="en-US"/>
          </w:rPr>
          <w:t>s</w:t>
        </w:r>
      </w:ins>
      <w:ins w:id="1293" w:author="Lewis.Barnett" w:date="2020-06-23T16:56:00Z">
        <w:r w:rsidR="009F2CD3" w:rsidRPr="00C2183A">
          <w:rPr>
            <w:lang w:val="en-US"/>
          </w:rPr>
          <w:t xml:space="preserve"> </w:t>
        </w:r>
      </w:ins>
      <w:ins w:id="1294" w:author="Lewis.Barnett" w:date="2020-06-23T16:55:00Z">
        <w:r w:rsidR="009F2CD3" w:rsidRPr="00C2183A">
          <w:rPr>
            <w:lang w:val="en-US"/>
          </w:rPr>
          <w:t>among locations</w:t>
        </w:r>
      </w:ins>
      <w:ins w:id="1295" w:author="Lewis.Barnett" w:date="2020-06-23T16:56:00Z">
        <w:r w:rsidR="009F2CD3" w:rsidRPr="00C2183A">
          <w:rPr>
            <w:lang w:val="en-US"/>
          </w:rPr>
          <w:t>.</w:t>
        </w:r>
      </w:ins>
      <w:ins w:id="1296" w:author="Lewis.Barnett" w:date="2020-06-23T16:55:00Z">
        <w:r w:rsidR="009F2CD3" w:rsidRPr="00C2183A">
          <w:rPr>
            <w:lang w:val="en-US"/>
          </w:rPr>
          <w:t xml:space="preserve"> </w:t>
        </w:r>
      </w:ins>
      <w:ins w:id="1297" w:author="Lewis.Barnett" w:date="2020-06-23T16:58:00Z">
        <w:r w:rsidR="009F2CD3" w:rsidRPr="00C2183A">
          <w:rPr>
            <w:lang w:val="en-US"/>
          </w:rPr>
          <w:t>P</w:t>
        </w:r>
      </w:ins>
      <w:del w:id="1298" w:author="Lewis.Barnett" w:date="2020-06-23T16:44:00Z">
        <w:r w:rsidRPr="00C2183A" w:rsidDel="00B8005E">
          <w:rPr>
            <w:lang w:val="en-US"/>
          </w:rPr>
          <w:delText xml:space="preserve">the </w:delText>
        </w:r>
      </w:del>
      <w:ins w:id="1299" w:author="Lewis.Barnett" w:date="2020-06-23T16:43:00Z">
        <w:r w:rsidR="00B8005E" w:rsidRPr="00C2183A">
          <w:rPr>
            <w:lang w:val="en-US"/>
          </w:rPr>
          <w:t xml:space="preserve">redictions </w:t>
        </w:r>
      </w:ins>
      <w:ins w:id="1300" w:author="Lewis.Barnett" w:date="2020-06-23T16:59:00Z">
        <w:r w:rsidR="009F2CD3" w:rsidRPr="00C2183A">
          <w:rPr>
            <w:lang w:val="en-US"/>
          </w:rPr>
          <w:t xml:space="preserve">are shown </w:t>
        </w:r>
      </w:ins>
      <w:ins w:id="1301" w:author="Lewis.Barnett" w:date="2020-06-23T16:43:00Z">
        <w:r w:rsidR="00B8005E" w:rsidRPr="00C2183A">
          <w:rPr>
            <w:lang w:val="en-US"/>
          </w:rPr>
          <w:t xml:space="preserve">from </w:t>
        </w:r>
      </w:ins>
      <w:ins w:id="1302" w:author="Lewis.Barnett" w:date="2020-06-23T16:44:00Z">
        <w:r w:rsidR="00B8005E" w:rsidRPr="00C2183A">
          <w:rPr>
            <w:lang w:val="en-US"/>
          </w:rPr>
          <w:t xml:space="preserve">the </w:t>
        </w:r>
      </w:ins>
      <w:del w:id="1303" w:author="Lewis.Barnett" w:date="2020-06-23T16:45:00Z">
        <w:r w:rsidRPr="00C2183A" w:rsidDel="00B8005E">
          <w:rPr>
            <w:lang w:val="en-US"/>
          </w:rPr>
          <w:delText xml:space="preserve">spatiotemporal </w:delText>
        </w:r>
      </w:del>
      <w:ins w:id="1304" w:author="Lewis.Barnett" w:date="2020-06-23T16:45:00Z">
        <w:r w:rsidR="00B8005E" w:rsidRPr="00C2183A">
          <w:rPr>
            <w:lang w:val="en-US"/>
          </w:rPr>
          <w:t xml:space="preserve">spatial and temporal </w:t>
        </w:r>
      </w:ins>
      <w:del w:id="1305" w:author="Lewis.Barnett" w:date="2020-06-23T16:44:00Z">
        <w:r w:rsidRPr="00C2183A" w:rsidDel="00B8005E">
          <w:rPr>
            <w:lang w:val="en-US"/>
          </w:rPr>
          <w:delText xml:space="preserve">component </w:delText>
        </w:r>
      </w:del>
      <w:ins w:id="1306" w:author="Lewis.Barnett" w:date="2020-06-23T16:44:00Z">
        <w:r w:rsidR="00B8005E" w:rsidRPr="00C2183A">
          <w:rPr>
            <w:lang w:val="en-US"/>
          </w:rPr>
          <w:t xml:space="preserve">random effects </w:t>
        </w:r>
      </w:ins>
      <w:r w:rsidRPr="00C2183A">
        <w:rPr>
          <w:lang w:val="en-US"/>
        </w:rPr>
        <w:t xml:space="preserve">of a GLMM with </w:t>
      </w:r>
      <w:r w:rsidR="00B25A3D" w:rsidRPr="00C2183A">
        <w:rPr>
          <w:lang w:val="en-US"/>
        </w:rPr>
        <w:t xml:space="preserve">(top row) </w:t>
      </w:r>
      <w:r w:rsidRPr="00C2183A">
        <w:rPr>
          <w:lang w:val="en-US"/>
        </w:rPr>
        <w:t xml:space="preserve">and without </w:t>
      </w:r>
      <w:r w:rsidR="00B25A3D" w:rsidRPr="00C2183A">
        <w:rPr>
          <w:lang w:val="en-US"/>
        </w:rPr>
        <w:t xml:space="preserve">(bottom row) </w:t>
      </w:r>
      <w:r w:rsidRPr="00C2183A">
        <w:rPr>
          <w:lang w:val="en-US"/>
        </w:rPr>
        <w:t xml:space="preserve">a </w:t>
      </w:r>
      <w:ins w:id="1307" w:author="Lewis.Barnett" w:date="2020-06-23T16:05:00Z">
        <w:r w:rsidR="00DA0EBF" w:rsidRPr="00C2183A">
          <w:rPr>
            <w:lang w:val="en-US"/>
          </w:rPr>
          <w:t>spatially varying temporal trend</w:t>
        </w:r>
      </w:ins>
      <w:del w:id="1308" w:author="Lewis.Barnett" w:date="2020-06-23T15:01:00Z">
        <w:r w:rsidRPr="00C2183A" w:rsidDel="00087449">
          <w:rPr>
            <w:lang w:val="en-US"/>
          </w:rPr>
          <w:delText>spatial trend</w:delText>
        </w:r>
      </w:del>
      <w:ins w:id="1309" w:author="Lewis.Barnett" w:date="2020-06-23T16:05:00Z">
        <w:r w:rsidR="00DA0EBF" w:rsidRPr="00C2183A">
          <w:rPr>
            <w:lang w:val="en-US"/>
          </w:rPr>
          <w:t xml:space="preserve"> (i.e., </w:t>
        </w:r>
      </w:ins>
      <w:ins w:id="1310" w:author="Lewis.Barnett" w:date="2020-06-23T15:01:00Z">
        <w:r w:rsidR="00087449" w:rsidRPr="00C2183A">
          <w:rPr>
            <w:lang w:val="en-US"/>
          </w:rPr>
          <w:t>local trend</w:t>
        </w:r>
      </w:ins>
      <w:ins w:id="1311" w:author="Lewis.Barnett" w:date="2020-06-23T16:05:00Z">
        <w:r w:rsidR="00DA0EBF" w:rsidRPr="00C2183A">
          <w:rPr>
            <w:lang w:val="en-US"/>
          </w:rPr>
          <w:t>)</w:t>
        </w:r>
      </w:ins>
      <w:r w:rsidR="00B25A3D" w:rsidRPr="00C2183A">
        <w:rPr>
          <w:lang w:val="en-US"/>
        </w:rPr>
        <w:t xml:space="preserve">. </w:t>
      </w:r>
      <w:del w:id="1312" w:author="Lewis.Barnett" w:date="2020-06-23T16:07:00Z">
        <w:r w:rsidR="008A1E11" w:rsidRPr="00C2183A" w:rsidDel="00DA0EBF">
          <w:rPr>
            <w:lang w:val="en-US"/>
          </w:rPr>
          <w:delText xml:space="preserve">The </w:delText>
        </w:r>
      </w:del>
      <w:ins w:id="1313" w:author="Lewis.Barnett" w:date="2020-06-23T16:07:00Z">
        <w:r w:rsidR="00DA0EBF" w:rsidRPr="00C2183A">
          <w:rPr>
            <w:lang w:val="en-US"/>
          </w:rPr>
          <w:t xml:space="preserve">Each </w:t>
        </w:r>
      </w:ins>
      <w:r w:rsidR="008A1E11" w:rsidRPr="00C2183A">
        <w:rPr>
          <w:lang w:val="en-US"/>
        </w:rPr>
        <w:t>panel</w:t>
      </w:r>
      <w:del w:id="1314" w:author="Lewis.Barnett" w:date="2020-06-23T16:07:00Z">
        <w:r w:rsidR="008A1E11" w:rsidRPr="00C2183A" w:rsidDel="00DA0EBF">
          <w:rPr>
            <w:lang w:val="en-US"/>
          </w:rPr>
          <w:delText>s</w:delText>
        </w:r>
      </w:del>
      <w:r w:rsidR="008A1E11" w:rsidRPr="00C2183A">
        <w:rPr>
          <w:lang w:val="en-US"/>
        </w:rPr>
        <w:t xml:space="preserve"> show</w:t>
      </w:r>
      <w:ins w:id="1315" w:author="Lewis.Barnett" w:date="2020-06-23T16:07:00Z">
        <w:r w:rsidR="00DA0EBF" w:rsidRPr="00C2183A">
          <w:rPr>
            <w:lang w:val="en-US"/>
          </w:rPr>
          <w:t>s a</w:t>
        </w:r>
      </w:ins>
      <w:r w:rsidR="008A1E11" w:rsidRPr="00C2183A">
        <w:rPr>
          <w:lang w:val="en-US"/>
        </w:rPr>
        <w:t xml:space="preserve"> </w:t>
      </w:r>
      <w:del w:id="1316" w:author="Lewis.Barnett" w:date="2020-06-23T16:06:00Z">
        <w:r w:rsidR="008A1E11" w:rsidRPr="00C2183A" w:rsidDel="00DA0EBF">
          <w:rPr>
            <w:lang w:val="en-US"/>
          </w:rPr>
          <w:delText>s</w:delText>
        </w:r>
        <w:r w:rsidRPr="00C2183A" w:rsidDel="00DA0EBF">
          <w:rPr>
            <w:lang w:val="en-US"/>
          </w:rPr>
          <w:delText xml:space="preserve">patiotemporal </w:delText>
        </w:r>
      </w:del>
      <w:r w:rsidRPr="00C2183A">
        <w:rPr>
          <w:lang w:val="en-US"/>
        </w:rPr>
        <w:t>field</w:t>
      </w:r>
      <w:del w:id="1317" w:author="Lewis.Barnett" w:date="2020-06-23T16:07:00Z">
        <w:r w:rsidRPr="00C2183A" w:rsidDel="00DA0EBF">
          <w:rPr>
            <w:lang w:val="en-US"/>
          </w:rPr>
          <w:delText>s</w:delText>
        </w:r>
      </w:del>
      <w:r w:rsidRPr="00C2183A">
        <w:rPr>
          <w:lang w:val="en-US"/>
        </w:rPr>
        <w:t xml:space="preserve"> </w:t>
      </w:r>
      <w:r w:rsidR="008A1E11" w:rsidRPr="00C2183A">
        <w:rPr>
          <w:lang w:val="en-US"/>
        </w:rPr>
        <w:t xml:space="preserve">representing </w:t>
      </w:r>
      <w:ins w:id="1318" w:author="Lewis.Barnett" w:date="2020-06-23T16:08:00Z">
        <w:r w:rsidR="00DA0EBF" w:rsidRPr="00C2183A">
          <w:rPr>
            <w:lang w:val="en-US"/>
          </w:rPr>
          <w:t xml:space="preserve">the spatial </w:t>
        </w:r>
      </w:ins>
      <w:r w:rsidR="008A1E11" w:rsidRPr="00C2183A">
        <w:rPr>
          <w:lang w:val="en-US"/>
        </w:rPr>
        <w:t xml:space="preserve">variation in </w:t>
      </w:r>
      <w:r w:rsidR="00DC79BC" w:rsidRPr="00C2183A">
        <w:rPr>
          <w:lang w:val="en-US"/>
        </w:rPr>
        <w:t xml:space="preserve">population </w:t>
      </w:r>
      <w:r w:rsidR="00DD4113" w:rsidRPr="00C2183A">
        <w:rPr>
          <w:lang w:val="en-US"/>
        </w:rPr>
        <w:t>density</w:t>
      </w:r>
      <w:del w:id="1319" w:author="Lewis.Barnett" w:date="2020-06-23T16:46:00Z">
        <w:r w:rsidR="00D000A1" w:rsidRPr="00C2183A" w:rsidDel="00B8005E">
          <w:rPr>
            <w:lang w:val="en-US"/>
          </w:rPr>
          <w:delText xml:space="preserve"> </w:delText>
        </w:r>
      </w:del>
      <w:ins w:id="1320" w:author="Lewis.Barnett" w:date="2020-06-23T16:08:00Z">
        <w:r w:rsidR="00DA0EBF" w:rsidRPr="00C2183A">
          <w:rPr>
            <w:lang w:val="en-US"/>
          </w:rPr>
          <w:t xml:space="preserve">, </w:t>
        </w:r>
      </w:ins>
      <w:ins w:id="1321" w:author="Lewis.Barnett" w:date="2020-06-23T16:46:00Z">
        <w:r w:rsidR="00B8005E" w:rsidRPr="00C2183A">
          <w:rPr>
            <w:lang w:val="en-US"/>
          </w:rPr>
          <w:t xml:space="preserve">and the columns show how these patterns change over </w:t>
        </w:r>
      </w:ins>
      <w:ins w:id="1322" w:author="Lewis.Barnett" w:date="2020-06-23T16:48:00Z">
        <w:r w:rsidR="00B8005E" w:rsidRPr="00C2183A">
          <w:rPr>
            <w:lang w:val="en-US"/>
          </w:rPr>
          <w:t xml:space="preserve">time (e.g., </w:t>
        </w:r>
      </w:ins>
      <w:ins w:id="1323" w:author="Lewis.Barnett" w:date="2020-06-23T16:49:00Z">
        <w:r w:rsidR="00B8005E" w:rsidRPr="00C2183A">
          <w:rPr>
            <w:lang w:val="en-US"/>
          </w:rPr>
          <w:t xml:space="preserve">five </w:t>
        </w:r>
      </w:ins>
      <w:ins w:id="1324" w:author="Lewis.Barnett" w:date="2020-06-23T16:48:00Z">
        <w:r w:rsidR="00B8005E" w:rsidRPr="00C2183A">
          <w:rPr>
            <w:lang w:val="en-US"/>
          </w:rPr>
          <w:t>years).</w:t>
        </w:r>
      </w:ins>
      <w:ins w:id="1325" w:author="Lewis.Barnett" w:date="2020-06-23T16:49:00Z">
        <w:r w:rsidR="00B8005E" w:rsidRPr="00C2183A" w:rsidDel="001111A4">
          <w:rPr>
            <w:lang w:val="en-US"/>
          </w:rPr>
          <w:t xml:space="preserve"> </w:t>
        </w:r>
      </w:ins>
      <w:del w:id="1326" w:author="Lewis.Barnett" w:date="2020-06-23T16:22:00Z">
        <w:r w:rsidR="008A1E11" w:rsidRPr="00C2183A" w:rsidDel="001111A4">
          <w:rPr>
            <w:lang w:val="en-US"/>
          </w:rPr>
          <w:delText>over five years</w:delText>
        </w:r>
      </w:del>
      <w:del w:id="1327" w:author="Lewis.Barnett" w:date="2020-06-23T16:48:00Z">
        <w:r w:rsidRPr="00C2183A" w:rsidDel="00B8005E">
          <w:rPr>
            <w:lang w:val="en-US"/>
          </w:rPr>
          <w:delText>.</w:delText>
        </w:r>
        <w:r w:rsidR="00B25A3D" w:rsidRPr="00C2183A" w:rsidDel="00B8005E">
          <w:rPr>
            <w:lang w:val="en-US"/>
          </w:rPr>
          <w:delText xml:space="preserve"> </w:delText>
        </w:r>
      </w:del>
      <w:r w:rsidR="00B25A3D" w:rsidRPr="00C2183A">
        <w:rPr>
          <w:lang w:val="en-US"/>
        </w:rPr>
        <w:t xml:space="preserve">When a </w:t>
      </w:r>
      <w:ins w:id="1328" w:author="Lewis.Barnett" w:date="2020-06-23T16:24:00Z">
        <w:r w:rsidR="001111A4" w:rsidRPr="00C2183A">
          <w:rPr>
            <w:lang w:val="en-US"/>
          </w:rPr>
          <w:t>spatially varying temporal trend</w:t>
        </w:r>
      </w:ins>
      <w:ins w:id="1329" w:author="Lewis.Barnett" w:date="2020-06-23T16:49:00Z">
        <w:r w:rsidR="00B8005E" w:rsidRPr="00C2183A">
          <w:rPr>
            <w:lang w:val="en-US"/>
          </w:rPr>
          <w:t xml:space="preserve"> </w:t>
        </w:r>
      </w:ins>
      <w:del w:id="1330" w:author="Lewis.Barnett" w:date="2020-06-23T15:01:00Z">
        <w:r w:rsidR="00B25A3D" w:rsidRPr="00C2183A" w:rsidDel="00087449">
          <w:rPr>
            <w:lang w:val="en-US"/>
          </w:rPr>
          <w:delText>spatial trend</w:delText>
        </w:r>
      </w:del>
      <w:del w:id="1331" w:author="Lewis.Barnett" w:date="2020-06-23T16:24:00Z">
        <w:r w:rsidR="00B25A3D" w:rsidRPr="00C2183A" w:rsidDel="001111A4">
          <w:rPr>
            <w:lang w:val="en-US"/>
          </w:rPr>
          <w:delText xml:space="preserve"> </w:delText>
        </w:r>
      </w:del>
      <w:r w:rsidR="00B25A3D" w:rsidRPr="00C2183A">
        <w:rPr>
          <w:lang w:val="en-US"/>
        </w:rPr>
        <w:t>is present, some regions develop systematically higher</w:t>
      </w:r>
      <w:r w:rsidR="00DC79BC" w:rsidRPr="00C2183A">
        <w:rPr>
          <w:lang w:val="en-US"/>
        </w:rPr>
        <w:t xml:space="preserve"> (red)</w:t>
      </w:r>
      <w:r w:rsidR="00B25A3D" w:rsidRPr="00C2183A">
        <w:rPr>
          <w:lang w:val="en-US"/>
        </w:rPr>
        <w:t xml:space="preserve"> or lower </w:t>
      </w:r>
      <w:r w:rsidR="00DC79BC" w:rsidRPr="00C2183A">
        <w:rPr>
          <w:lang w:val="en-US"/>
        </w:rPr>
        <w:t xml:space="preserve">(blue) </w:t>
      </w:r>
      <w:r w:rsidR="00DD4113" w:rsidRPr="00C2183A">
        <w:rPr>
          <w:lang w:val="en-US"/>
        </w:rPr>
        <w:t>density</w:t>
      </w:r>
      <w:r w:rsidR="00D000A1" w:rsidRPr="00C2183A">
        <w:rPr>
          <w:lang w:val="en-US"/>
        </w:rPr>
        <w:t xml:space="preserve"> </w:t>
      </w:r>
      <w:r w:rsidR="00B25A3D" w:rsidRPr="00C2183A">
        <w:rPr>
          <w:lang w:val="en-US"/>
        </w:rPr>
        <w:t xml:space="preserve">over time. </w:t>
      </w:r>
      <w:ins w:id="1332" w:author="Lewis.Barnett" w:date="2020-06-23T16:24:00Z">
        <w:r w:rsidR="00B8005E" w:rsidRPr="00C2183A">
          <w:rPr>
            <w:lang w:val="en-US"/>
          </w:rPr>
          <w:t>In con</w:t>
        </w:r>
        <w:r w:rsidR="001111A4" w:rsidRPr="00C2183A">
          <w:rPr>
            <w:lang w:val="en-US"/>
          </w:rPr>
          <w:t>trast, w</w:t>
        </w:r>
      </w:ins>
      <w:del w:id="1333" w:author="Lewis.Barnett" w:date="2020-06-23T16:24:00Z">
        <w:r w:rsidR="00B25A3D" w:rsidRPr="00C2183A" w:rsidDel="001111A4">
          <w:rPr>
            <w:lang w:val="en-US"/>
          </w:rPr>
          <w:delText>W</w:delText>
        </w:r>
      </w:del>
      <w:r w:rsidR="00B25A3D" w:rsidRPr="00C2183A">
        <w:rPr>
          <w:lang w:val="en-US"/>
        </w:rPr>
        <w:t xml:space="preserve">hen a </w:t>
      </w:r>
      <w:ins w:id="1334" w:author="Lewis.Barnett" w:date="2020-06-23T16:24:00Z">
        <w:r w:rsidR="001111A4" w:rsidRPr="00C2183A">
          <w:rPr>
            <w:lang w:val="en-US"/>
          </w:rPr>
          <w:t>spatially varying temporal trend</w:t>
        </w:r>
      </w:ins>
      <w:ins w:id="1335" w:author="Lewis.Barnett" w:date="2020-06-23T16:50:00Z">
        <w:r w:rsidR="00B8005E" w:rsidRPr="00C2183A">
          <w:rPr>
            <w:lang w:val="en-US"/>
          </w:rPr>
          <w:t xml:space="preserve"> </w:t>
        </w:r>
      </w:ins>
      <w:del w:id="1336" w:author="Lewis.Barnett" w:date="2020-06-23T15:01:00Z">
        <w:r w:rsidR="00B25A3D" w:rsidRPr="00C2183A" w:rsidDel="00087449">
          <w:rPr>
            <w:lang w:val="en-US"/>
          </w:rPr>
          <w:delText>spatial trend</w:delText>
        </w:r>
      </w:del>
      <w:del w:id="1337" w:author="Lewis.Barnett" w:date="2020-06-23T16:24:00Z">
        <w:r w:rsidR="00B25A3D" w:rsidRPr="00C2183A" w:rsidDel="001111A4">
          <w:rPr>
            <w:lang w:val="en-US"/>
          </w:rPr>
          <w:delText xml:space="preserve"> </w:delText>
        </w:r>
      </w:del>
      <w:r w:rsidR="00B25A3D" w:rsidRPr="00C2183A">
        <w:rPr>
          <w:lang w:val="en-US"/>
        </w:rPr>
        <w:t xml:space="preserve">is absent, </w:t>
      </w:r>
      <w:r w:rsidR="006113B7" w:rsidRPr="00C2183A">
        <w:rPr>
          <w:lang w:val="en-US"/>
        </w:rPr>
        <w:t>spatial deviations from year</w:t>
      </w:r>
      <w:r w:rsidR="002374FB" w:rsidRPr="00C2183A">
        <w:rPr>
          <w:lang w:val="en-US"/>
        </w:rPr>
        <w:t>-</w:t>
      </w:r>
      <w:r w:rsidR="006113B7" w:rsidRPr="00C2183A">
        <w:rPr>
          <w:lang w:val="en-US"/>
        </w:rPr>
        <w:t>to</w:t>
      </w:r>
      <w:r w:rsidR="002374FB" w:rsidRPr="00C2183A">
        <w:rPr>
          <w:lang w:val="en-US"/>
        </w:rPr>
        <w:t>-</w:t>
      </w:r>
      <w:r w:rsidR="006113B7" w:rsidRPr="00C2183A">
        <w:rPr>
          <w:lang w:val="en-US"/>
        </w:rPr>
        <w:t>year are independent</w:t>
      </w:r>
      <w:r w:rsidR="008A1E11" w:rsidRPr="00C2183A">
        <w:rPr>
          <w:lang w:val="en-US"/>
        </w:rPr>
        <w:t xml:space="preserve">. For this example, we have omitted all other sources of </w:t>
      </w:r>
      <w:r w:rsidR="006A5CB7" w:rsidRPr="00C2183A">
        <w:rPr>
          <w:lang w:val="en-US"/>
        </w:rPr>
        <w:t>variability</w:t>
      </w:r>
      <w:r w:rsidR="008A1E11" w:rsidRPr="00C2183A">
        <w:rPr>
          <w:lang w:val="en-US"/>
        </w:rPr>
        <w:t xml:space="preserve"> and error for simplicity.</w:t>
      </w:r>
    </w:p>
    <w:p w14:paraId="7F635BF5" w14:textId="77777777" w:rsidR="00D10A48" w:rsidRPr="00C2183A" w:rsidRDefault="00D10A48" w:rsidP="00C2183A">
      <w:pPr>
        <w:spacing w:line="480" w:lineRule="auto"/>
        <w:rPr>
          <w:lang w:val="en-US"/>
        </w:rPr>
      </w:pPr>
    </w:p>
    <w:p w14:paraId="579516D2" w14:textId="0081A7CF" w:rsidR="00B83E62" w:rsidRPr="00C2183A" w:rsidDel="00D10A48" w:rsidRDefault="00B83E62" w:rsidP="00C2183A">
      <w:pPr>
        <w:spacing w:line="480" w:lineRule="auto"/>
        <w:rPr>
          <w:del w:id="1338" w:author="Lewis Barnett" w:date="2020-06-16T16:15:00Z"/>
          <w:lang w:val="en-US"/>
        </w:rPr>
      </w:pPr>
    </w:p>
    <w:p w14:paraId="63345EBB" w14:textId="090F70A4" w:rsidR="00A939E4" w:rsidRPr="00C2183A" w:rsidDel="00D10A48" w:rsidRDefault="00F4316E">
      <w:pPr>
        <w:spacing w:line="480" w:lineRule="auto"/>
        <w:rPr>
          <w:del w:id="1339" w:author="Lewis Barnett" w:date="2020-06-16T16:15:00Z"/>
          <w:vertAlign w:val="subscript"/>
          <w:lang w:val="en-US"/>
        </w:rPr>
        <w:pPrChange w:id="1340" w:author="Lewis Barnett" w:date="2020-06-16T16:16:00Z">
          <w:pPr>
            <w:spacing w:after="160" w:line="480" w:lineRule="auto"/>
            <w:jc w:val="center"/>
          </w:pPr>
        </w:pPrChange>
      </w:pPr>
      <w:del w:id="1341" w:author="Lewis Barnett" w:date="2020-06-16T16:15:00Z">
        <w:r w:rsidRPr="004B0A3B" w:rsidDel="00D10A48">
          <w:rPr>
            <w:noProof/>
            <w:lang w:val="en-US"/>
          </w:rPr>
          <w:lastRenderedPageBreak/>
          <w:drawing>
            <wp:inline distT="0" distB="0" distL="0" distR="0" wp14:anchorId="53AD44B1" wp14:editId="138AB090">
              <wp:extent cx="3886200" cy="63122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screen">
                        <a:extLst>
                          <a:ext uri="{28A0092B-C50C-407E-A947-70E740481C1C}">
                            <a14:useLocalDpi xmlns:a14="http://schemas.microsoft.com/office/drawing/2010/main"/>
                          </a:ext>
                        </a:extLst>
                      </a:blip>
                      <a:stretch>
                        <a:fillRect/>
                      </a:stretch>
                    </pic:blipFill>
                    <pic:spPr>
                      <a:xfrm>
                        <a:off x="0" y="0"/>
                        <a:ext cx="3900620" cy="6335634"/>
                      </a:xfrm>
                      <a:prstGeom prst="rect">
                        <a:avLst/>
                      </a:prstGeom>
                    </pic:spPr>
                  </pic:pic>
                </a:graphicData>
              </a:graphic>
            </wp:inline>
          </w:drawing>
        </w:r>
      </w:del>
    </w:p>
    <w:p w14:paraId="0971416E" w14:textId="0D3C9FB8" w:rsidR="005437A8" w:rsidRPr="00C2183A" w:rsidDel="00D10A48" w:rsidRDefault="00A939E4" w:rsidP="00C2183A">
      <w:pPr>
        <w:spacing w:line="480" w:lineRule="auto"/>
        <w:rPr>
          <w:del w:id="1342" w:author="Lewis Barnett" w:date="2020-06-16T16:16:00Z"/>
          <w:lang w:val="en-US"/>
        </w:rPr>
      </w:pPr>
      <w:r w:rsidRPr="00C2183A">
        <w:rPr>
          <w:lang w:val="en-US"/>
        </w:rPr>
        <w:t xml:space="preserve">Figure </w:t>
      </w:r>
      <w:r w:rsidR="005437A8" w:rsidRPr="00C2183A">
        <w:rPr>
          <w:lang w:val="en-US"/>
        </w:rPr>
        <w:t>2</w:t>
      </w:r>
      <w:r w:rsidRPr="00C2183A">
        <w:rPr>
          <w:lang w:val="en-US"/>
        </w:rPr>
        <w:t xml:space="preserve">. Map of the </w:t>
      </w:r>
      <w:r w:rsidR="0037103B" w:rsidRPr="00C2183A">
        <w:rPr>
          <w:lang w:val="en-US"/>
        </w:rPr>
        <w:t xml:space="preserve">bathymetry within the </w:t>
      </w:r>
      <w:r w:rsidR="0049381F" w:rsidRPr="00C2183A">
        <w:rPr>
          <w:lang w:val="en-US"/>
        </w:rPr>
        <w:t xml:space="preserve">US </w:t>
      </w:r>
      <w:del w:id="1343" w:author="Lewis.Barnett" w:date="2020-07-02T14:34:00Z">
        <w:r w:rsidR="00A82880" w:rsidRPr="00C2183A" w:rsidDel="003C4531">
          <w:rPr>
            <w:lang w:val="en-US"/>
          </w:rPr>
          <w:delText>W</w:delText>
        </w:r>
        <w:r w:rsidR="0049381F" w:rsidRPr="00C2183A" w:rsidDel="003C4531">
          <w:rPr>
            <w:lang w:val="en-US"/>
          </w:rPr>
          <w:delText xml:space="preserve">est </w:delText>
        </w:r>
      </w:del>
      <w:ins w:id="1344" w:author="Lewis.Barnett" w:date="2020-07-02T14:34:00Z">
        <w:r w:rsidR="003C4531">
          <w:rPr>
            <w:lang w:val="en-US"/>
          </w:rPr>
          <w:t>w</w:t>
        </w:r>
        <w:r w:rsidR="003C4531" w:rsidRPr="00C2183A">
          <w:rPr>
            <w:lang w:val="en-US"/>
          </w:rPr>
          <w:t xml:space="preserve">est </w:t>
        </w:r>
      </w:ins>
      <w:del w:id="1345" w:author="Lewis.Barnett" w:date="2020-07-02T14:34:00Z">
        <w:r w:rsidR="00A82880" w:rsidRPr="00C2183A" w:rsidDel="003C4531">
          <w:rPr>
            <w:lang w:val="en-US"/>
          </w:rPr>
          <w:delText>C</w:delText>
        </w:r>
        <w:r w:rsidR="0049381F" w:rsidRPr="00C2183A" w:rsidDel="003C4531">
          <w:rPr>
            <w:lang w:val="en-US"/>
          </w:rPr>
          <w:delText xml:space="preserve">oast </w:delText>
        </w:r>
      </w:del>
      <w:ins w:id="1346" w:author="Lewis.Barnett" w:date="2020-07-02T14:34:00Z">
        <w:r w:rsidR="003C4531">
          <w:rPr>
            <w:lang w:val="en-US"/>
          </w:rPr>
          <w:t>c</w:t>
        </w:r>
        <w:r w:rsidR="003C4531" w:rsidRPr="00C2183A">
          <w:rPr>
            <w:lang w:val="en-US"/>
          </w:rPr>
          <w:t xml:space="preserve">oast </w:t>
        </w:r>
      </w:ins>
      <w:proofErr w:type="spellStart"/>
      <w:r w:rsidR="0049381F" w:rsidRPr="00C2183A">
        <w:rPr>
          <w:lang w:val="en-US"/>
        </w:rPr>
        <w:t>groundfish</w:t>
      </w:r>
      <w:proofErr w:type="spellEnd"/>
      <w:r w:rsidR="0049381F" w:rsidRPr="00C2183A">
        <w:rPr>
          <w:lang w:val="en-US"/>
        </w:rPr>
        <w:t xml:space="preserve"> bottom trawl survey </w:t>
      </w:r>
      <w:r w:rsidR="0037103B" w:rsidRPr="00C2183A">
        <w:rPr>
          <w:lang w:val="en-US"/>
        </w:rPr>
        <w:t xml:space="preserve">footprint. </w:t>
      </w:r>
      <w:r w:rsidRPr="00C2183A">
        <w:rPr>
          <w:lang w:val="en-US"/>
        </w:rPr>
        <w:t xml:space="preserve">Cape Mendocino and Point Conception are labeled to represent the latitudinal boundaries between known </w:t>
      </w:r>
      <w:r w:rsidR="003E04B4" w:rsidRPr="00C2183A">
        <w:rPr>
          <w:lang w:val="en-US"/>
        </w:rPr>
        <w:t>pre</w:t>
      </w:r>
      <w:r w:rsidR="0032387B" w:rsidRPr="00C2183A">
        <w:rPr>
          <w:lang w:val="en-US"/>
        </w:rPr>
        <w:t xml:space="preserve">dominant </w:t>
      </w:r>
      <w:r w:rsidRPr="00C2183A">
        <w:rPr>
          <w:lang w:val="en-US"/>
        </w:rPr>
        <w:t>biogeographic regions</w:t>
      </w:r>
      <w:r w:rsidR="0032387B" w:rsidRPr="00C2183A">
        <w:rPr>
          <w:lang w:val="en-US"/>
        </w:rPr>
        <w:t xml:space="preserve"> (</w:t>
      </w:r>
      <w:r w:rsidR="003E04B4" w:rsidRPr="00C2183A">
        <w:rPr>
          <w:lang w:val="en-US"/>
        </w:rPr>
        <w:t xml:space="preserve">N.B. there is also more limited evidence for additional or alternative biogeographic breaks, e.g., </w:t>
      </w:r>
      <w:r w:rsidR="0032387B" w:rsidRPr="00C2183A">
        <w:rPr>
          <w:lang w:val="en-US"/>
        </w:rPr>
        <w:t>Cape Blanco</w:t>
      </w:r>
      <w:r w:rsidR="003E04B4" w:rsidRPr="00C2183A">
        <w:rPr>
          <w:lang w:val="en-US"/>
        </w:rPr>
        <w:t>, the westernmost point</w:t>
      </w:r>
      <w:r w:rsidR="0032387B" w:rsidRPr="00C2183A">
        <w:rPr>
          <w:lang w:val="en-US"/>
        </w:rPr>
        <w:t xml:space="preserve"> in Oregon)</w:t>
      </w:r>
      <w:r w:rsidRPr="00C2183A">
        <w:rPr>
          <w:lang w:val="en-US"/>
        </w:rPr>
        <w:t xml:space="preserve">. </w:t>
      </w:r>
    </w:p>
    <w:p w14:paraId="50D64EAC" w14:textId="77777777" w:rsidR="00D10A48" w:rsidRPr="00C2183A" w:rsidRDefault="00D10A48" w:rsidP="00C2183A">
      <w:pPr>
        <w:spacing w:line="480" w:lineRule="auto"/>
        <w:rPr>
          <w:ins w:id="1347" w:author="Lewis Barnett" w:date="2020-06-16T16:16:00Z"/>
          <w:lang w:val="en-US"/>
        </w:rPr>
      </w:pPr>
    </w:p>
    <w:p w14:paraId="0AA39DC8" w14:textId="0892A913" w:rsidR="005437A8" w:rsidRPr="00C2183A" w:rsidRDefault="005437A8" w:rsidP="00C2183A">
      <w:pPr>
        <w:spacing w:line="480" w:lineRule="auto"/>
        <w:rPr>
          <w:lang w:val="en-US"/>
        </w:rPr>
      </w:pPr>
    </w:p>
    <w:p w14:paraId="01EDE1FD" w14:textId="5C3750C3" w:rsidR="00D10A48" w:rsidRPr="00C2183A" w:rsidRDefault="005437A8">
      <w:pPr>
        <w:spacing w:line="480" w:lineRule="auto"/>
        <w:rPr>
          <w:ins w:id="1348" w:author="Lewis Barnett" w:date="2020-06-16T16:17:00Z"/>
          <w:rFonts w:eastAsiaTheme="minorEastAsia"/>
          <w:lang w:val="en-US"/>
        </w:rPr>
      </w:pPr>
      <w:r w:rsidRPr="00C2183A">
        <w:rPr>
          <w:lang w:val="en-US"/>
        </w:rPr>
        <w:t>Figure 3</w:t>
      </w:r>
      <w:r w:rsidR="0051393F" w:rsidRPr="00C2183A">
        <w:rPr>
          <w:lang w:val="en-US"/>
        </w:rPr>
        <w:t xml:space="preserve">. </w:t>
      </w:r>
      <w:r w:rsidR="00E6142A" w:rsidRPr="00C2183A">
        <w:rPr>
          <w:lang w:val="en-US"/>
        </w:rPr>
        <w:t xml:space="preserve">Simulation testing the effects of </w:t>
      </w:r>
      <w:r w:rsidR="00D42716" w:rsidRPr="00C2183A">
        <w:rPr>
          <w:lang w:val="en-US"/>
        </w:rPr>
        <w:t xml:space="preserve">observation error and </w:t>
      </w:r>
      <w:r w:rsidR="0051393F" w:rsidRPr="00C2183A">
        <w:rPr>
          <w:lang w:val="en-US"/>
        </w:rPr>
        <w:t xml:space="preserve">spatiotemporal variation on the ability to recover the </w:t>
      </w:r>
      <w:del w:id="1349" w:author="Lewis.Barnett" w:date="2020-06-23T15:01:00Z">
        <w:r w:rsidR="0051393F" w:rsidRPr="00C2183A" w:rsidDel="00087449">
          <w:rPr>
            <w:lang w:val="en-US"/>
          </w:rPr>
          <w:delText>spatial trend</w:delText>
        </w:r>
      </w:del>
      <w:ins w:id="1350" w:author="Lewis.Barnett" w:date="2020-06-23T15:01:00Z">
        <w:r w:rsidR="00087449" w:rsidRPr="00C2183A">
          <w:rPr>
            <w:lang w:val="en-US"/>
          </w:rPr>
          <w:t>local trend</w:t>
        </w:r>
      </w:ins>
      <w:r w:rsidR="0051393F" w:rsidRPr="00C2183A">
        <w:rPr>
          <w:lang w:val="en-US"/>
        </w:rPr>
        <w:t xml:space="preserve">. </w:t>
      </w:r>
      <w:moveFromRangeStart w:id="1351" w:author="Lewis Barnett" w:date="2020-06-16T14:06:00Z" w:name="move43208830"/>
      <w:moveFrom w:id="1352" w:author="Lewis Barnett" w:date="2020-06-16T14:06:00Z">
        <w:r w:rsidR="00D42716" w:rsidRPr="00C2183A" w:rsidDel="00B610B9">
          <w:rPr>
            <w:lang w:val="en-US"/>
          </w:rPr>
          <w:t>Each violin represents 100 simulations</w:t>
        </w:r>
        <w:r w:rsidR="00E6142A" w:rsidRPr="00C2183A" w:rsidDel="00B610B9">
          <w:rPr>
            <w:lang w:val="en-US"/>
          </w:rPr>
          <w:t xml:space="preserve"> and the dots represent the median value.</w:t>
        </w:r>
        <w:r w:rsidR="00D42716" w:rsidRPr="00C2183A" w:rsidDel="00B610B9">
          <w:rPr>
            <w:lang w:val="en-US"/>
          </w:rPr>
          <w:t xml:space="preserve"> </w:t>
        </w:r>
      </w:moveFrom>
      <w:moveFromRangeEnd w:id="1351"/>
      <w:moveToRangeStart w:id="1353" w:author="Lewis Barnett" w:date="2020-06-12T16:03:00Z" w:name="move42870026"/>
      <w:moveTo w:id="1354" w:author="Lewis Barnett" w:date="2020-06-12T16:03:00Z">
        <w:r w:rsidR="00E53D46" w:rsidRPr="00C2183A">
          <w:rPr>
            <w:rFonts w:eastAsiaTheme="minorEastAsia"/>
            <w:lang w:val="en-US"/>
          </w:rPr>
          <w:t xml:space="preserve">The symbols </w:t>
        </w:r>
        <m:oMath>
          <m:r>
            <w:rPr>
              <w:rFonts w:ascii="Cambria Math" w:hAnsi="Cambria Math"/>
              <w:lang w:val="en-US"/>
            </w:rPr>
            <m:t>θ</m:t>
          </m:r>
        </m:oMath>
        <w:r w:rsidR="00E53D46" w:rsidRPr="00C2183A">
          <w:rPr>
            <w:rFonts w:eastAsiaTheme="minorEastAsia"/>
            <w:lang w:val="en-US"/>
          </w:rPr>
          <w:t xml:space="preserve"> and </w:t>
        </w:r>
        <m:oMath>
          <m:acc>
            <m:accPr>
              <m:ctrlPr>
                <w:rPr>
                  <w:rFonts w:ascii="Cambria Math" w:eastAsiaTheme="minorEastAsia" w:hAnsi="Cambria Math"/>
                  <w:i/>
                  <w:lang w:val="en-US"/>
                </w:rPr>
              </m:ctrlPr>
            </m:accPr>
            <m:e>
              <m:r>
                <w:rPr>
                  <w:rFonts w:ascii="Cambria Math" w:eastAsiaTheme="minorEastAsia" w:hAnsi="Cambria Math"/>
                  <w:lang w:val="en-US"/>
                </w:rPr>
                <m:t>θ</m:t>
              </m:r>
              <m:ctrlPr>
                <w:rPr>
                  <w:rFonts w:ascii="Cambria Math" w:hAnsi="Cambria Math"/>
                  <w:i/>
                  <w:lang w:val="en-US"/>
                </w:rPr>
              </m:ctrlPr>
            </m:e>
          </m:acc>
        </m:oMath>
        <w:r w:rsidR="00E53D46" w:rsidRPr="00C2183A">
          <w:rPr>
            <w:rFonts w:eastAsiaTheme="minorEastAsia"/>
            <w:lang w:val="en-US"/>
          </w:rPr>
          <w:t xml:space="preserve"> refer to the </w:t>
        </w:r>
        <w:del w:id="1355" w:author="Lewis.Barnett" w:date="2020-06-27T15:23:00Z">
          <w:r w:rsidR="00E53D46" w:rsidRPr="00C2183A" w:rsidDel="002C355F">
            <w:rPr>
              <w:rFonts w:eastAsiaTheme="minorEastAsia"/>
              <w:lang w:val="en-US"/>
            </w:rPr>
            <w:delText>spatial</w:delText>
          </w:r>
        </w:del>
      </w:moveTo>
      <w:ins w:id="1356" w:author="Lewis.Barnett" w:date="2020-06-27T15:23:00Z">
        <w:r w:rsidR="002C355F" w:rsidRPr="00C2183A">
          <w:rPr>
            <w:rFonts w:eastAsiaTheme="minorEastAsia"/>
            <w:lang w:val="en-US"/>
          </w:rPr>
          <w:t xml:space="preserve">local </w:t>
        </w:r>
      </w:ins>
      <w:moveTo w:id="1357" w:author="Lewis Barnett" w:date="2020-06-12T16:03:00Z">
        <w:del w:id="1358" w:author="Lewis.Barnett" w:date="2020-06-27T15:23:00Z">
          <w:r w:rsidR="00E53D46" w:rsidRPr="00C2183A" w:rsidDel="002C355F">
            <w:rPr>
              <w:rFonts w:eastAsiaTheme="minorEastAsia"/>
              <w:lang w:val="en-US"/>
            </w:rPr>
            <w:delText>-</w:delText>
          </w:r>
        </w:del>
        <w:r w:rsidR="00E53D46" w:rsidRPr="00C2183A">
          <w:rPr>
            <w:rFonts w:eastAsiaTheme="minorEastAsia"/>
            <w:lang w:val="en-US"/>
          </w:rPr>
          <w:t>trend random effect values</w:t>
        </w:r>
      </w:moveTo>
      <w:ins w:id="1359" w:author="Lewis Barnett" w:date="2020-06-16T14:03:00Z">
        <w:r w:rsidR="00B610B9" w:rsidRPr="00C2183A">
          <w:rPr>
            <w:rFonts w:eastAsiaTheme="minorEastAsia"/>
            <w:lang w:val="en-US"/>
          </w:rPr>
          <w:t xml:space="preserve"> at each location</w:t>
        </w:r>
      </w:ins>
      <w:moveTo w:id="1360" w:author="Lewis Barnett" w:date="2020-06-12T16:03:00Z">
        <w:r w:rsidR="00E53D46" w:rsidRPr="00C2183A">
          <w:rPr>
            <w:rFonts w:eastAsiaTheme="minorEastAsia"/>
            <w:b/>
            <w:lang w:val="en-US"/>
          </w:rPr>
          <w:t xml:space="preserve"> </w:t>
        </w:r>
        <m:oMath>
          <m:sSub>
            <m:sSubPr>
              <m:ctrlPr>
                <w:rPr>
                  <w:rFonts w:ascii="Cambria Math" w:eastAsiaTheme="minorEastAsia" w:hAnsi="Cambria Math"/>
                  <w:i/>
                  <w:lang w:val="en-US"/>
                </w:rPr>
              </m:ctrlPr>
            </m:sSubPr>
            <m:e>
              <m:r>
                <w:ins w:id="1361" w:author="Sean Anderson" w:date="2020-06-30T15:37:00Z">
                  <w:rPr>
                    <w:rFonts w:ascii="Cambria Math" w:eastAsiaTheme="minorEastAsia" w:hAnsi="Cambria Math"/>
                    <w:lang w:val="en-US"/>
                  </w:rPr>
                  <m:t>ζ</m:t>
                </w:ins>
              </m:r>
              <m:r>
                <w:del w:id="1362" w:author="Sean Anderson" w:date="2020-06-30T15:37:00Z">
                  <w:rPr>
                    <w:rFonts w:ascii="Cambria Math" w:eastAsiaTheme="minorEastAsia" w:hAnsi="Cambria Math"/>
                    <w:lang w:val="en-US"/>
                  </w:rPr>
                  <m:t>z</m:t>
                </w:del>
              </m:r>
            </m:e>
            <m:sub>
              <m:r>
                <w:rPr>
                  <w:rFonts w:ascii="Cambria Math" w:eastAsiaTheme="minorEastAsia" w:hAnsi="Cambria Math"/>
                  <w:lang w:val="en-US"/>
                </w:rPr>
                <m:t>s</m:t>
              </m:r>
            </m:sub>
          </m:sSub>
        </m:oMath>
        <w:r w:rsidR="00E53D46" w:rsidRPr="00C2183A">
          <w:rPr>
            <w:rFonts w:eastAsiaTheme="minorEastAsia"/>
            <w:lang w:val="en-US"/>
          </w:rPr>
          <w:t xml:space="preserve"> and their estimate, respectively.</w:t>
        </w:r>
      </w:moveTo>
      <w:moveToRangeEnd w:id="1353"/>
      <w:ins w:id="1363" w:author="Lewis Barnett" w:date="2020-06-12T16:03:00Z">
        <w:r w:rsidR="00E53D46" w:rsidRPr="00C2183A">
          <w:rPr>
            <w:rFonts w:eastAsiaTheme="minorEastAsia"/>
            <w:lang w:val="en-US"/>
          </w:rPr>
          <w:t xml:space="preserve"> </w:t>
        </w:r>
      </w:ins>
      <w:moveToRangeStart w:id="1364" w:author="Lewis Barnett" w:date="2020-06-16T14:06:00Z" w:name="move43208830"/>
      <w:moveTo w:id="1365" w:author="Lewis Barnett" w:date="2020-06-16T14:06:00Z">
        <w:r w:rsidR="00B610B9" w:rsidRPr="00C2183A">
          <w:rPr>
            <w:lang w:val="en-US"/>
          </w:rPr>
          <w:t xml:space="preserve">Each violin represents </w:t>
        </w:r>
      </w:moveTo>
      <w:ins w:id="1366" w:author="Lewis Barnett" w:date="2020-06-16T14:07:00Z">
        <w:r w:rsidR="00B610B9" w:rsidRPr="00C2183A">
          <w:rPr>
            <w:lang w:val="en-US"/>
          </w:rPr>
          <w:t xml:space="preserve">the distribution of location by location comparisons from </w:t>
        </w:r>
      </w:ins>
      <w:moveTo w:id="1367" w:author="Lewis Barnett" w:date="2020-06-16T14:06:00Z">
        <w:r w:rsidR="00B610B9" w:rsidRPr="00C2183A">
          <w:rPr>
            <w:lang w:val="en-US"/>
          </w:rPr>
          <w:t xml:space="preserve">100 simulations and the dots represent the median value. </w:t>
        </w:r>
      </w:moveTo>
      <w:moveToRangeEnd w:id="1364"/>
      <w:r w:rsidR="00E6142A" w:rsidRPr="00C2183A">
        <w:rPr>
          <w:lang w:val="en-US"/>
        </w:rPr>
        <w:t>In all cases, t</w:t>
      </w:r>
      <w:r w:rsidR="00D42716" w:rsidRPr="00C2183A">
        <w:rPr>
          <w:lang w:val="en-US"/>
        </w:rPr>
        <w:t xml:space="preserve">he standard deviation of the </w:t>
      </w:r>
      <w:r w:rsidR="00E6142A" w:rsidRPr="00C2183A">
        <w:rPr>
          <w:lang w:val="en-US"/>
        </w:rPr>
        <w:t>non-varying parameter</w:t>
      </w:r>
      <w:r w:rsidR="00D42716" w:rsidRPr="00C2183A">
        <w:rPr>
          <w:lang w:val="en-US"/>
        </w:rPr>
        <w:t xml:space="preserve"> is held at 0.01</w:t>
      </w:r>
      <w:ins w:id="1368" w:author="Lewis Barnett" w:date="2020-06-12T15:53:00Z">
        <w:r w:rsidR="00E53D46" w:rsidRPr="00C2183A">
          <w:rPr>
            <w:lang w:val="en-US"/>
          </w:rPr>
          <w:t xml:space="preserve">, while </w:t>
        </w:r>
      </w:ins>
      <m:oMath>
        <m:r>
          <w:ins w:id="1369" w:author="Lewis Barnett" w:date="2020-06-12T15:54:00Z">
            <w:rPr>
              <w:rFonts w:ascii="Cambria Math" w:hAnsi="Cambria Math"/>
              <w:lang w:val="en-US"/>
            </w:rPr>
            <m:t>σ</m:t>
          </w:ins>
        </m:r>
      </m:oMath>
      <w:ins w:id="1370" w:author="Lewis Barnett" w:date="2020-06-12T15:57:00Z">
        <w:r w:rsidR="00E53D46" w:rsidRPr="00C2183A">
          <w:rPr>
            <w:lang w:val="en-US"/>
          </w:rPr>
          <w:t xml:space="preserve"> varies </w:t>
        </w:r>
        <w:proofErr w:type="gramStart"/>
        <w:r w:rsidR="00E53D46" w:rsidRPr="00C2183A">
          <w:rPr>
            <w:lang w:val="en-US"/>
          </w:rPr>
          <w:t xml:space="preserve">along </w:t>
        </w:r>
      </w:ins>
      <w:proofErr w:type="gramEnd"/>
      <m:oMath>
        <m:r>
          <w:ins w:id="1371" w:author="Lewis Barnett" w:date="2020-06-12T15:58:00Z">
            <w:rPr>
              <w:rFonts w:ascii="Cambria Math" w:hAnsi="Cambria Math"/>
              <w:lang w:val="en-US"/>
            </w:rPr>
            <m:t>{0.01, 0.25, 0.5, 0.75}</m:t>
          </w:ins>
        </m:r>
      </m:oMath>
      <w:ins w:id="1372" w:author="Lewis Barnett" w:date="2020-06-12T15:58:00Z">
        <w:r w:rsidR="00E53D46" w:rsidRPr="00C2183A">
          <w:rPr>
            <w:lang w:val="en-US"/>
          </w:rPr>
          <w:t>.</w:t>
        </w:r>
      </w:ins>
      <w:del w:id="1373" w:author="Lewis Barnett" w:date="2020-06-12T15:57:00Z">
        <w:r w:rsidR="00D42716" w:rsidRPr="00C2183A" w:rsidDel="00E53D46">
          <w:rPr>
            <w:lang w:val="en-US"/>
          </w:rPr>
          <w:delText>.</w:delText>
        </w:r>
      </w:del>
      <w:r w:rsidR="00E6142A" w:rsidRPr="00C2183A">
        <w:rPr>
          <w:lang w:val="en-US"/>
        </w:rPr>
        <w:t xml:space="preserve"> </w:t>
      </w:r>
      <w:moveFromRangeStart w:id="1374" w:author="Lewis Barnett" w:date="2020-06-12T16:03:00Z" w:name="move42870026"/>
      <w:moveFrom w:id="1375" w:author="Lewis Barnett" w:date="2020-06-12T16:03:00Z">
        <w:r w:rsidR="00E6142A" w:rsidRPr="00C2183A" w:rsidDel="00E53D46">
          <w:rPr>
            <w:rFonts w:eastAsiaTheme="minorEastAsia"/>
            <w:lang w:val="en-US"/>
          </w:rPr>
          <w:t xml:space="preserve">The symbols </w:t>
        </w:r>
        <m:oMath>
          <m:r>
            <w:rPr>
              <w:rFonts w:ascii="Cambria Math" w:hAnsi="Cambria Math"/>
              <w:lang w:val="en-US"/>
            </w:rPr>
            <m:t>θ</m:t>
          </m:r>
        </m:oMath>
        <w:r w:rsidR="00E6142A" w:rsidRPr="00C2183A" w:rsidDel="00E53D46">
          <w:rPr>
            <w:rFonts w:eastAsiaTheme="minorEastAsia"/>
            <w:lang w:val="en-US"/>
          </w:rPr>
          <w:t xml:space="preserve"> and </w:t>
        </w:r>
        <m:oMath>
          <m:acc>
            <m:accPr>
              <m:ctrlPr>
                <w:rPr>
                  <w:rFonts w:ascii="Cambria Math" w:eastAsiaTheme="minorEastAsia" w:hAnsi="Cambria Math"/>
                  <w:i/>
                  <w:lang w:val="en-US"/>
                </w:rPr>
              </m:ctrlPr>
            </m:accPr>
            <m:e>
              <m:r>
                <w:rPr>
                  <w:rFonts w:ascii="Cambria Math" w:eastAsiaTheme="minorEastAsia" w:hAnsi="Cambria Math"/>
                  <w:lang w:val="en-US"/>
                </w:rPr>
                <m:t>θ</m:t>
              </m:r>
              <m:ctrlPr>
                <w:rPr>
                  <w:rFonts w:ascii="Cambria Math" w:hAnsi="Cambria Math"/>
                  <w:i/>
                  <w:lang w:val="en-US"/>
                </w:rPr>
              </m:ctrlPr>
            </m:e>
          </m:acc>
        </m:oMath>
        <w:r w:rsidR="00306407" w:rsidRPr="00C2183A" w:rsidDel="00E53D46">
          <w:rPr>
            <w:rFonts w:eastAsiaTheme="minorEastAsia"/>
            <w:lang w:val="en-US"/>
          </w:rPr>
          <w:t xml:space="preserve"> refer to the spatial-</w:t>
        </w:r>
        <w:r w:rsidR="00E6142A" w:rsidRPr="00C2183A" w:rsidDel="00E53D46">
          <w:rPr>
            <w:rFonts w:eastAsiaTheme="minorEastAsia"/>
            <w:lang w:val="en-US"/>
          </w:rPr>
          <w:t xml:space="preserve">trend random effect values </w:t>
        </w:r>
        <m:oMath>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s</m:t>
              </m:r>
            </m:sub>
          </m:sSub>
        </m:oMath>
        <w:r w:rsidR="00E6142A" w:rsidRPr="00C2183A" w:rsidDel="00E53D46">
          <w:rPr>
            <w:rFonts w:eastAsiaTheme="minorEastAsia"/>
            <w:lang w:val="en-US"/>
          </w:rPr>
          <w:t xml:space="preserve"> and their estimate, respectively. </w:t>
        </w:r>
      </w:moveFrom>
      <w:moveFromRangeEnd w:id="1374"/>
      <w:ins w:id="1376" w:author="Lewis Barnett" w:date="2020-06-09T12:07:00Z">
        <w:r w:rsidR="0005686A" w:rsidRPr="00C2183A">
          <w:rPr>
            <w:rFonts w:eastAsiaTheme="minorEastAsia"/>
            <w:lang w:val="en-US"/>
          </w:rPr>
          <w:t>Note that</w:t>
        </w:r>
      </w:ins>
      <w:ins w:id="1377" w:author="Lewis Barnett" w:date="2020-06-09T12:09:00Z">
        <w:r w:rsidR="0005686A" w:rsidRPr="00C2183A">
          <w:rPr>
            <w:rFonts w:eastAsiaTheme="minorEastAsia"/>
            <w:lang w:val="en-US"/>
          </w:rPr>
          <w:t xml:space="preserve"> </w:t>
        </w:r>
      </w:ins>
      <w:ins w:id="1378" w:author="Lewis Barnett" w:date="2020-06-09T12:10:00Z">
        <w:r w:rsidR="0005686A" w:rsidRPr="00C2183A">
          <w:rPr>
            <w:rFonts w:eastAsiaTheme="minorEastAsia"/>
            <w:lang w:val="en-US"/>
          </w:rPr>
          <w:t xml:space="preserve">these results were also computed for </w:t>
        </w:r>
      </w:ins>
      <m:oMath>
        <m:r>
          <w:ins w:id="1379" w:author="Lewis Barnett" w:date="2020-06-09T12:08:00Z">
            <w:rPr>
              <w:rFonts w:ascii="Cambria Math" w:hAnsi="Cambria Math"/>
              <w:lang w:val="en-US"/>
            </w:rPr>
            <m:t>σ</m:t>
          </w:ins>
        </m:r>
        <m:r>
          <w:ins w:id="1380" w:author="Lewis Barnett" w:date="2020-06-09T12:10:00Z">
            <w:rPr>
              <w:rFonts w:ascii="Cambria Math" w:hAnsi="Cambria Math"/>
              <w:lang w:val="en-US"/>
            </w:rPr>
            <m:t>=1</m:t>
          </w:ins>
        </m:r>
      </m:oMath>
      <w:ins w:id="1381" w:author="Lewis Barnett" w:date="2020-06-09T12:09:00Z">
        <w:r w:rsidR="0005686A" w:rsidRPr="00C2183A">
          <w:rPr>
            <w:rFonts w:eastAsiaTheme="minorEastAsia"/>
            <w:lang w:val="en-US"/>
          </w:rPr>
          <w:t xml:space="preserve"> </w:t>
        </w:r>
      </w:ins>
      <w:ins w:id="1382" w:author="Lewis Barnett" w:date="2020-06-09T12:11:00Z">
        <w:r w:rsidR="0005686A" w:rsidRPr="00C2183A">
          <w:rPr>
            <w:rFonts w:eastAsiaTheme="minorEastAsia"/>
            <w:lang w:val="en-US"/>
          </w:rPr>
          <w:t>(see Table S1)</w:t>
        </w:r>
      </w:ins>
      <w:ins w:id="1383" w:author="Lewis Barnett" w:date="2020-06-09T12:10:00Z">
        <w:r w:rsidR="0005686A" w:rsidRPr="00C2183A">
          <w:rPr>
            <w:rFonts w:eastAsiaTheme="minorEastAsia"/>
            <w:lang w:val="en-US"/>
          </w:rPr>
          <w:t xml:space="preserve">, yet are omitted here </w:t>
        </w:r>
      </w:ins>
      <w:ins w:id="1384" w:author="Lewis Barnett" w:date="2020-06-09T12:16:00Z">
        <w:r w:rsidR="00316227" w:rsidRPr="00C2183A">
          <w:rPr>
            <w:rFonts w:eastAsiaTheme="minorEastAsia"/>
            <w:lang w:val="en-US"/>
          </w:rPr>
          <w:t>as the</w:t>
        </w:r>
      </w:ins>
      <w:ins w:id="1385" w:author="Lewis Barnett" w:date="2020-06-15T10:59:00Z">
        <w:r w:rsidR="00D53306" w:rsidRPr="00C2183A">
          <w:rPr>
            <w:rFonts w:eastAsiaTheme="minorEastAsia"/>
            <w:lang w:val="en-US"/>
          </w:rPr>
          <w:t>y</w:t>
        </w:r>
      </w:ins>
      <w:ins w:id="1386" w:author="Lewis Barnett" w:date="2020-06-09T12:16:00Z">
        <w:r w:rsidR="00316227" w:rsidRPr="00C2183A">
          <w:rPr>
            <w:rFonts w:eastAsiaTheme="minorEastAsia"/>
            <w:lang w:val="en-US"/>
          </w:rPr>
          <w:t xml:space="preserve"> were</w:t>
        </w:r>
      </w:ins>
      <w:ins w:id="1387" w:author="Lewis Barnett" w:date="2020-06-09T12:17:00Z">
        <w:r w:rsidR="00316227" w:rsidRPr="00C2183A">
          <w:rPr>
            <w:rFonts w:eastAsiaTheme="minorEastAsia"/>
            <w:lang w:val="en-US"/>
          </w:rPr>
          <w:t xml:space="preserve"> very similar to results </w:t>
        </w:r>
        <w:proofErr w:type="gramStart"/>
        <w:r w:rsidR="00316227" w:rsidRPr="00C2183A">
          <w:rPr>
            <w:rFonts w:eastAsiaTheme="minorEastAsia"/>
            <w:lang w:val="en-US"/>
          </w:rPr>
          <w:t>from</w:t>
        </w:r>
      </w:ins>
      <w:ins w:id="1388" w:author="Lewis Barnett" w:date="2020-06-09T12:16:00Z">
        <w:r w:rsidR="007F6FF2" w:rsidRPr="00C2183A">
          <w:rPr>
            <w:rFonts w:eastAsiaTheme="minorEastAsia"/>
            <w:lang w:val="en-US"/>
          </w:rPr>
          <w:t xml:space="preserve"> </w:t>
        </w:r>
      </w:ins>
      <w:proofErr w:type="gramEnd"/>
      <m:oMath>
        <m:r>
          <w:ins w:id="1389" w:author="Lewis Barnett" w:date="2020-06-09T12:18:00Z">
            <w:rPr>
              <w:rFonts w:ascii="Cambria Math" w:hAnsi="Cambria Math"/>
              <w:lang w:val="en-US"/>
            </w:rPr>
            <m:t>σ=0.75</m:t>
          </w:ins>
        </m:r>
      </m:oMath>
      <w:ins w:id="1390" w:author="Lewis Barnett" w:date="2020-06-09T12:18:00Z">
        <w:r w:rsidR="00316227" w:rsidRPr="00C2183A">
          <w:rPr>
            <w:rFonts w:eastAsiaTheme="minorEastAsia"/>
            <w:lang w:val="en-US"/>
          </w:rPr>
          <w:t>.</w:t>
        </w:r>
      </w:ins>
      <w:ins w:id="1391" w:author="Lewis Barnett" w:date="2020-06-12T16:00:00Z">
        <w:r w:rsidR="00E53D46" w:rsidRPr="00C2183A">
          <w:rPr>
            <w:rFonts w:eastAsiaTheme="minorEastAsia"/>
            <w:lang w:val="en-US"/>
          </w:rPr>
          <w:t xml:space="preserve"> </w:t>
        </w:r>
      </w:ins>
    </w:p>
    <w:p w14:paraId="51F681DE" w14:textId="2F5F9BEF" w:rsidR="00811176" w:rsidRPr="00C2183A" w:rsidDel="00D10A48" w:rsidRDefault="007B4ACC">
      <w:pPr>
        <w:spacing w:line="480" w:lineRule="auto"/>
        <w:rPr>
          <w:del w:id="1392" w:author="Lewis Barnett" w:date="2020-06-16T16:16:00Z"/>
          <w:lang w:val="en-US"/>
        </w:rPr>
        <w:pPrChange w:id="1393" w:author="Lewis Barnett" w:date="2020-06-16T16:16:00Z">
          <w:pPr>
            <w:spacing w:after="160" w:line="480" w:lineRule="auto"/>
          </w:pPr>
        </w:pPrChange>
      </w:pPr>
      <w:del w:id="1394" w:author="Lewis Barnett" w:date="2020-06-16T16:16:00Z">
        <w:r w:rsidRPr="00C2183A" w:rsidDel="00D10A48">
          <w:rPr>
            <w:lang w:val="en-US"/>
          </w:rPr>
          <w:br w:type="page"/>
        </w:r>
      </w:del>
    </w:p>
    <w:p w14:paraId="78E113B0" w14:textId="4B7E6BAD" w:rsidR="00811176" w:rsidRPr="00C2183A" w:rsidRDefault="0071148D">
      <w:pPr>
        <w:spacing w:line="480" w:lineRule="auto"/>
        <w:rPr>
          <w:lang w:val="en-US"/>
        </w:rPr>
      </w:pPr>
      <w:del w:id="1395" w:author="Lewis Barnett" w:date="2020-06-16T16:16:00Z">
        <w:r w:rsidRPr="004B0A3B" w:rsidDel="00D10A48">
          <w:rPr>
            <w:noProof/>
            <w:lang w:val="en-US"/>
          </w:rPr>
          <w:lastRenderedPageBreak/>
          <w:drawing>
            <wp:inline distT="0" distB="0" distL="0" distR="0" wp14:anchorId="34712EEC" wp14:editId="0ABBEBC9">
              <wp:extent cx="5943600" cy="3565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65525"/>
                      </a:xfrm>
                      <a:prstGeom prst="rect">
                        <a:avLst/>
                      </a:prstGeom>
                    </pic:spPr>
                  </pic:pic>
                </a:graphicData>
              </a:graphic>
            </wp:inline>
          </w:drawing>
        </w:r>
      </w:del>
    </w:p>
    <w:p w14:paraId="6DBD324F" w14:textId="72F51C0D" w:rsidR="00811176" w:rsidRPr="00C2183A" w:rsidDel="00D10A48" w:rsidRDefault="00811176">
      <w:pPr>
        <w:spacing w:line="480" w:lineRule="auto"/>
        <w:rPr>
          <w:del w:id="1396" w:author="Lewis Barnett" w:date="2020-06-16T16:16:00Z"/>
          <w:lang w:val="en-US"/>
        </w:rPr>
        <w:pPrChange w:id="1397" w:author="Lewis Barnett" w:date="2020-06-16T16:16:00Z">
          <w:pPr>
            <w:spacing w:after="160" w:line="480" w:lineRule="auto"/>
            <w:jc w:val="center"/>
          </w:pPr>
        </w:pPrChange>
      </w:pPr>
      <w:r w:rsidRPr="00C2183A">
        <w:rPr>
          <w:lang w:val="en-US"/>
        </w:rPr>
        <w:t xml:space="preserve">Figure </w:t>
      </w:r>
      <w:r w:rsidR="005B5CB5" w:rsidRPr="00C2183A">
        <w:rPr>
          <w:lang w:val="en-US"/>
        </w:rPr>
        <w:t>4</w:t>
      </w:r>
      <w:r w:rsidRPr="00C2183A">
        <w:rPr>
          <w:lang w:val="en-US"/>
        </w:rPr>
        <w:t xml:space="preserve">. </w:t>
      </w:r>
      <w:r w:rsidR="002F0878" w:rsidRPr="00C2183A">
        <w:rPr>
          <w:lang w:val="en-US"/>
        </w:rPr>
        <w:t>Strip</w:t>
      </w:r>
      <w:r w:rsidR="0092666E" w:rsidRPr="00C2183A">
        <w:rPr>
          <w:lang w:val="en-US"/>
        </w:rPr>
        <w:t xml:space="preserve"> </w:t>
      </w:r>
      <w:r w:rsidR="002F0878" w:rsidRPr="00C2183A">
        <w:rPr>
          <w:lang w:val="en-US"/>
        </w:rPr>
        <w:t xml:space="preserve">plot showing each unique cluster of latitude and </w:t>
      </w:r>
      <w:del w:id="1398" w:author="Lewis.Barnett" w:date="2020-06-23T15:01:00Z">
        <w:r w:rsidR="00843324" w:rsidRPr="00C2183A" w:rsidDel="00087449">
          <w:rPr>
            <w:lang w:val="en-US"/>
          </w:rPr>
          <w:delText>spatial trend</w:delText>
        </w:r>
      </w:del>
      <w:ins w:id="1399" w:author="Lewis.Barnett" w:date="2020-06-23T15:01:00Z">
        <w:r w:rsidR="00087449" w:rsidRPr="00C2183A">
          <w:rPr>
            <w:lang w:val="en-US"/>
          </w:rPr>
          <w:t>local trend</w:t>
        </w:r>
      </w:ins>
      <w:r w:rsidR="00843324" w:rsidRPr="00C2183A">
        <w:rPr>
          <w:lang w:val="en-US"/>
        </w:rPr>
        <w:t xml:space="preserve"> (slope</w:t>
      </w:r>
      <w:r w:rsidR="00B15C88" w:rsidRPr="00C2183A">
        <w:rPr>
          <w:lang w:val="en-US"/>
        </w:rPr>
        <w:t xml:space="preserve"> over time</w:t>
      </w:r>
      <w:r w:rsidR="00843324" w:rsidRPr="00C2183A">
        <w:rPr>
          <w:lang w:val="en-US"/>
        </w:rPr>
        <w:t xml:space="preserve">) </w:t>
      </w:r>
      <w:r w:rsidR="002F0878" w:rsidRPr="00C2183A">
        <w:rPr>
          <w:lang w:val="en-US"/>
        </w:rPr>
        <w:t>by species. Each set of points associated with a given cluster are represented by a different column and colored by their deviation from the mean coast</w:t>
      </w:r>
      <w:r w:rsidR="0049381F" w:rsidRPr="00C2183A">
        <w:rPr>
          <w:lang w:val="en-US"/>
        </w:rPr>
        <w:t>-</w:t>
      </w:r>
      <w:r w:rsidR="002F0878" w:rsidRPr="00C2183A">
        <w:rPr>
          <w:lang w:val="en-US"/>
        </w:rPr>
        <w:t>wide trend for a given species. Grey points represent clusters from which the trend was within 0.01 of the mean coast</w:t>
      </w:r>
      <w:r w:rsidR="0049381F" w:rsidRPr="00C2183A">
        <w:rPr>
          <w:lang w:val="en-US"/>
        </w:rPr>
        <w:t>-</w:t>
      </w:r>
      <w:r w:rsidR="002F0878" w:rsidRPr="00C2183A">
        <w:rPr>
          <w:lang w:val="en-US"/>
        </w:rPr>
        <w:t xml:space="preserve">wide trend. Horizontal </w:t>
      </w:r>
      <w:ins w:id="1400" w:author="Lewis.Barnett" w:date="2020-07-01T21:01:00Z">
        <w:r w:rsidR="0053211D">
          <w:rPr>
            <w:lang w:val="en-US"/>
          </w:rPr>
          <w:t xml:space="preserve">black </w:t>
        </w:r>
      </w:ins>
      <w:r w:rsidR="002F0878" w:rsidRPr="00C2183A">
        <w:rPr>
          <w:lang w:val="en-US"/>
        </w:rPr>
        <w:t>lines represent approximate positions of known biogeographic breaks: Cape Mendocino, California</w:t>
      </w:r>
      <w:r w:rsidR="00A82880" w:rsidRPr="00C2183A">
        <w:rPr>
          <w:lang w:val="en-US"/>
        </w:rPr>
        <w:t>,</w:t>
      </w:r>
      <w:r w:rsidR="002F0878" w:rsidRPr="00C2183A">
        <w:rPr>
          <w:lang w:val="en-US"/>
        </w:rPr>
        <w:t xml:space="preserve"> in the north; Point Conception, California</w:t>
      </w:r>
      <w:r w:rsidR="00A82880" w:rsidRPr="00C2183A">
        <w:rPr>
          <w:lang w:val="en-US"/>
        </w:rPr>
        <w:t>,</w:t>
      </w:r>
      <w:r w:rsidR="002F0878" w:rsidRPr="00C2183A">
        <w:rPr>
          <w:lang w:val="en-US"/>
        </w:rPr>
        <w:t xml:space="preserve"> in the south.</w:t>
      </w:r>
      <w:ins w:id="1401" w:author="Lewis.Barnett" w:date="2020-07-01T21:01:00Z">
        <w:r w:rsidR="0053211D">
          <w:rPr>
            <w:lang w:val="en-US"/>
          </w:rPr>
          <w:t xml:space="preserve"> Horizontal gray shading represents a buffer of 100km</w:t>
        </w:r>
      </w:ins>
      <w:ins w:id="1402" w:author="Lewis.Barnett" w:date="2020-07-01T21:02:00Z">
        <w:r w:rsidR="0053211D">
          <w:rPr>
            <w:lang w:val="en-US"/>
          </w:rPr>
          <w:t xml:space="preserve"> around each biogeographic boundary, which </w:t>
        </w:r>
      </w:ins>
      <w:ins w:id="1403" w:author="Lewis.Barnett" w:date="2020-07-01T21:04:00Z">
        <w:r w:rsidR="0053211D">
          <w:rPr>
            <w:lang w:val="en-US"/>
          </w:rPr>
          <w:t xml:space="preserve">provide a benchmark for </w:t>
        </w:r>
      </w:ins>
      <w:ins w:id="1404" w:author="Lewis.Barnett" w:date="2020-07-01T21:02:00Z">
        <w:r w:rsidR="0053211D">
          <w:rPr>
            <w:lang w:val="en-US"/>
          </w:rPr>
          <w:t>the proximity statistics described in the main text.</w:t>
        </w:r>
      </w:ins>
    </w:p>
    <w:p w14:paraId="54D05E67" w14:textId="77777777" w:rsidR="00D10A48" w:rsidRPr="00C2183A" w:rsidRDefault="00D10A48">
      <w:pPr>
        <w:spacing w:line="480" w:lineRule="auto"/>
        <w:rPr>
          <w:ins w:id="1405" w:author="Lewis Barnett" w:date="2020-06-16T16:16:00Z"/>
          <w:lang w:val="en-US"/>
        </w:rPr>
      </w:pPr>
    </w:p>
    <w:p w14:paraId="1E94F816" w14:textId="028B6AEC" w:rsidR="005B5CB5" w:rsidRPr="00C2183A" w:rsidDel="00D10A48" w:rsidRDefault="005B5CB5">
      <w:pPr>
        <w:spacing w:line="480" w:lineRule="auto"/>
        <w:rPr>
          <w:del w:id="1406" w:author="Lewis Barnett" w:date="2020-06-16T16:16:00Z"/>
          <w:lang w:val="en-US"/>
        </w:rPr>
        <w:pPrChange w:id="1407" w:author="Lewis Barnett" w:date="2020-06-16T16:16:00Z">
          <w:pPr>
            <w:spacing w:after="160" w:line="480" w:lineRule="auto"/>
          </w:pPr>
        </w:pPrChange>
      </w:pPr>
      <w:del w:id="1408" w:author="Lewis Barnett" w:date="2020-06-16T16:16:00Z">
        <w:r w:rsidRPr="00C2183A" w:rsidDel="00D10A48">
          <w:rPr>
            <w:lang w:val="en-US"/>
          </w:rPr>
          <w:br w:type="page"/>
        </w:r>
      </w:del>
    </w:p>
    <w:p w14:paraId="4E1CB6FD" w14:textId="00624F96" w:rsidR="0002735B" w:rsidRPr="00C2183A" w:rsidRDefault="0071148D" w:rsidP="00C2183A">
      <w:pPr>
        <w:spacing w:line="480" w:lineRule="auto"/>
        <w:rPr>
          <w:vertAlign w:val="subscript"/>
          <w:lang w:val="en-US"/>
        </w:rPr>
      </w:pPr>
      <w:del w:id="1409" w:author="Lewis Barnett" w:date="2020-06-16T16:16:00Z">
        <w:r w:rsidRPr="004B0A3B" w:rsidDel="00D10A48">
          <w:rPr>
            <w:noProof/>
            <w:lang w:val="en-US"/>
          </w:rPr>
          <w:lastRenderedPageBreak/>
          <w:drawing>
            <wp:inline distT="0" distB="0" distL="0" distR="0" wp14:anchorId="24BAAC13" wp14:editId="5693DF3E">
              <wp:extent cx="5396024" cy="7645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5253" cy="7658476"/>
                      </a:xfrm>
                      <a:prstGeom prst="rect">
                        <a:avLst/>
                      </a:prstGeom>
                    </pic:spPr>
                  </pic:pic>
                </a:graphicData>
              </a:graphic>
            </wp:inline>
          </w:drawing>
        </w:r>
      </w:del>
    </w:p>
    <w:p w14:paraId="445EDE7B" w14:textId="5241DA59" w:rsidR="00F62588" w:rsidRPr="00C2183A" w:rsidRDefault="005B5CB5" w:rsidP="00C2183A">
      <w:pPr>
        <w:spacing w:line="480" w:lineRule="auto"/>
        <w:rPr>
          <w:vertAlign w:val="subscript"/>
          <w:lang w:val="en-US"/>
        </w:rPr>
      </w:pPr>
      <w:r w:rsidRPr="00C2183A">
        <w:rPr>
          <w:lang w:val="en-US"/>
        </w:rPr>
        <w:lastRenderedPageBreak/>
        <w:t xml:space="preserve">Figure 5. Spatial and temporal patterns of predicted </w:t>
      </w:r>
      <w:r w:rsidR="00DD4113" w:rsidRPr="00C2183A">
        <w:rPr>
          <w:lang w:val="en-US"/>
        </w:rPr>
        <w:t>density</w:t>
      </w:r>
      <w:r w:rsidR="00D000A1" w:rsidRPr="00C2183A">
        <w:rPr>
          <w:lang w:val="en-US"/>
        </w:rPr>
        <w:t xml:space="preserve"> </w:t>
      </w:r>
      <w:r w:rsidRPr="00C2183A">
        <w:rPr>
          <w:lang w:val="en-US"/>
        </w:rPr>
        <w:t>for selected species</w:t>
      </w:r>
      <w:ins w:id="1410" w:author="Lewis.Barnett" w:date="2020-07-01T17:07:00Z">
        <w:r w:rsidR="00F27A6B">
          <w:rPr>
            <w:lang w:val="en-US"/>
          </w:rPr>
          <w:t xml:space="preserve"> along the</w:t>
        </w:r>
      </w:ins>
      <w:ins w:id="1411" w:author="Lewis.Barnett" w:date="2020-07-01T17:09:00Z">
        <w:r w:rsidR="00F27A6B">
          <w:rPr>
            <w:lang w:val="en-US"/>
          </w:rPr>
          <w:t xml:space="preserve"> US</w:t>
        </w:r>
      </w:ins>
      <w:ins w:id="1412" w:author="Lewis.Barnett" w:date="2020-07-01T17:07:00Z">
        <w:r w:rsidR="00F27A6B">
          <w:rPr>
            <w:lang w:val="en-US"/>
          </w:rPr>
          <w:t xml:space="preserve"> west coast</w:t>
        </w:r>
      </w:ins>
      <w:r w:rsidRPr="00C2183A">
        <w:rPr>
          <w:lang w:val="en-US"/>
        </w:rPr>
        <w:t>.</w:t>
      </w:r>
      <w:r w:rsidR="00DC32E2" w:rsidRPr="00C2183A">
        <w:rPr>
          <w:lang w:val="en-US"/>
        </w:rPr>
        <w:t xml:space="preserve"> </w:t>
      </w:r>
      <w:ins w:id="1413" w:author="Lewis.Barnett" w:date="2020-07-02T13:04:00Z">
        <w:r w:rsidR="00EA1271">
          <w:rPr>
            <w:lang w:val="en-US"/>
          </w:rPr>
          <w:t xml:space="preserve">Panels depict model outputs </w:t>
        </w:r>
      </w:ins>
      <w:ins w:id="1414" w:author="Lewis.Barnett" w:date="2020-07-02T13:06:00Z">
        <w:r w:rsidR="00EA1271">
          <w:rPr>
            <w:lang w:val="en-US"/>
          </w:rPr>
          <w:t>within</w:t>
        </w:r>
      </w:ins>
      <w:ins w:id="1415" w:author="Lewis.Barnett" w:date="2020-07-02T13:04:00Z">
        <w:r w:rsidR="00EA1271">
          <w:rPr>
            <w:lang w:val="en-US"/>
          </w:rPr>
          <w:t xml:space="preserve"> the study area </w:t>
        </w:r>
      </w:ins>
      <w:ins w:id="1416" w:author="Lewis.Barnett" w:date="2020-07-02T13:08:00Z">
        <w:r w:rsidR="00EA1271">
          <w:rPr>
            <w:lang w:val="en-US"/>
          </w:rPr>
          <w:t>(shown</w:t>
        </w:r>
      </w:ins>
      <w:ins w:id="1417" w:author="Lewis.Barnett" w:date="2020-07-02T13:04:00Z">
        <w:r w:rsidR="00EA1271">
          <w:rPr>
            <w:lang w:val="en-US"/>
          </w:rPr>
          <w:t xml:space="preserve"> in</w:t>
        </w:r>
      </w:ins>
      <w:ins w:id="1418" w:author="Lewis.Barnett" w:date="2020-07-02T13:09:00Z">
        <w:r w:rsidR="00EA1271">
          <w:rPr>
            <w:lang w:val="en-US"/>
          </w:rPr>
          <w:t xml:space="preserve"> further detail in</w:t>
        </w:r>
      </w:ins>
      <w:ins w:id="1419" w:author="Lewis.Barnett" w:date="2020-07-02T13:04:00Z">
        <w:r w:rsidR="00EA1271">
          <w:rPr>
            <w:lang w:val="en-US"/>
          </w:rPr>
          <w:t xml:space="preserve"> Figure 2</w:t>
        </w:r>
      </w:ins>
      <w:ins w:id="1420" w:author="Lewis.Barnett" w:date="2020-07-02T13:08:00Z">
        <w:r w:rsidR="00EA1271">
          <w:rPr>
            <w:lang w:val="en-US"/>
          </w:rPr>
          <w:t>)</w:t>
        </w:r>
      </w:ins>
      <w:ins w:id="1421" w:author="Lewis.Barnett" w:date="2020-07-02T13:04:00Z">
        <w:r w:rsidR="00EA1271">
          <w:rPr>
            <w:lang w:val="en-US"/>
          </w:rPr>
          <w:t xml:space="preserve">, where </w:t>
        </w:r>
      </w:ins>
      <w:ins w:id="1422" w:author="Lewis.Barnett" w:date="2020-07-02T13:08:00Z">
        <w:r w:rsidR="00EA1271">
          <w:rPr>
            <w:lang w:val="en-US"/>
          </w:rPr>
          <w:t xml:space="preserve">the </w:t>
        </w:r>
      </w:ins>
      <w:ins w:id="1423" w:author="Lewis.Barnett" w:date="2020-07-02T14:11:00Z">
        <w:r w:rsidR="007A5F9F">
          <w:rPr>
            <w:lang w:val="en-US"/>
          </w:rPr>
          <w:t xml:space="preserve">thin </w:t>
        </w:r>
      </w:ins>
      <w:ins w:id="1424" w:author="Lewis.Barnett" w:date="2020-07-02T13:04:00Z">
        <w:r w:rsidR="00EA1271">
          <w:rPr>
            <w:lang w:val="en-US"/>
          </w:rPr>
          <w:t xml:space="preserve">black </w:t>
        </w:r>
      </w:ins>
      <w:ins w:id="1425" w:author="Lewis.Barnett" w:date="2020-07-02T14:11:00Z">
        <w:r w:rsidR="007A5F9F">
          <w:rPr>
            <w:lang w:val="en-US"/>
          </w:rPr>
          <w:t>polygon</w:t>
        </w:r>
      </w:ins>
      <w:ins w:id="1426" w:author="Lewis.Barnett" w:date="2020-07-02T13:04:00Z">
        <w:r w:rsidR="00EA1271">
          <w:rPr>
            <w:lang w:val="en-US"/>
          </w:rPr>
          <w:t xml:space="preserve"> </w:t>
        </w:r>
      </w:ins>
      <w:ins w:id="1427" w:author="Lewis.Barnett" w:date="2020-07-02T13:08:00Z">
        <w:r w:rsidR="00EA1271">
          <w:rPr>
            <w:lang w:val="en-US"/>
          </w:rPr>
          <w:t>in map</w:t>
        </w:r>
      </w:ins>
      <w:ins w:id="1428" w:author="Lewis.Barnett" w:date="2020-07-02T13:10:00Z">
        <w:r w:rsidR="00EA1271">
          <w:rPr>
            <w:lang w:val="en-US"/>
          </w:rPr>
          <w:t>s</w:t>
        </w:r>
      </w:ins>
      <w:ins w:id="1429" w:author="Lewis.Barnett" w:date="2020-07-02T13:08:00Z">
        <w:r w:rsidR="00EA1271">
          <w:rPr>
            <w:lang w:val="en-US"/>
          </w:rPr>
          <w:t xml:space="preserve"> </w:t>
        </w:r>
      </w:ins>
      <w:ins w:id="1430" w:author="Lewis.Barnett" w:date="2020-07-02T14:11:00Z">
        <w:r w:rsidR="007A5F9F">
          <w:rPr>
            <w:lang w:val="en-US"/>
          </w:rPr>
          <w:t>is</w:t>
        </w:r>
      </w:ins>
      <w:ins w:id="1431" w:author="Lewis.Barnett" w:date="2020-07-02T13:04:00Z">
        <w:r w:rsidR="00EA1271">
          <w:rPr>
            <w:lang w:val="en-US"/>
          </w:rPr>
          <w:t xml:space="preserve"> the </w:t>
        </w:r>
      </w:ins>
      <w:ins w:id="1432" w:author="Lewis.Barnett" w:date="2020-07-02T13:09:00Z">
        <w:r w:rsidR="00EA1271">
          <w:rPr>
            <w:lang w:val="en-US"/>
          </w:rPr>
          <w:t>land boundary</w:t>
        </w:r>
      </w:ins>
      <w:ins w:id="1433" w:author="Lewis.Barnett" w:date="2020-07-02T13:04:00Z">
        <w:r w:rsidR="00EA1271">
          <w:rPr>
            <w:lang w:val="en-US"/>
          </w:rPr>
          <w:t xml:space="preserve"> of the US west coast. </w:t>
        </w:r>
      </w:ins>
      <w:r w:rsidRPr="00C2183A">
        <w:rPr>
          <w:lang w:val="en-US"/>
        </w:rPr>
        <w:t xml:space="preserve">The first column shows maps of the predicted </w:t>
      </w:r>
      <w:del w:id="1434" w:author="Lewis.Barnett" w:date="2020-06-23T15:01:00Z">
        <w:r w:rsidRPr="00C2183A" w:rsidDel="00087449">
          <w:rPr>
            <w:lang w:val="en-US"/>
          </w:rPr>
          <w:delText>spatial trend</w:delText>
        </w:r>
      </w:del>
      <w:ins w:id="1435" w:author="Lewis.Barnett" w:date="2020-06-23T15:01:00Z">
        <w:r w:rsidR="00087449" w:rsidRPr="00C2183A">
          <w:rPr>
            <w:lang w:val="en-US"/>
          </w:rPr>
          <w:t>local trend</w:t>
        </w:r>
      </w:ins>
      <w:r w:rsidRPr="00C2183A">
        <w:rPr>
          <w:lang w:val="en-US"/>
        </w:rPr>
        <w:t xml:space="preserve"> (slope of log </w:t>
      </w:r>
      <w:r w:rsidR="00DD4113" w:rsidRPr="00C2183A">
        <w:rPr>
          <w:lang w:val="en-US"/>
        </w:rPr>
        <w:t>density</w:t>
      </w:r>
      <w:r w:rsidRPr="00C2183A">
        <w:rPr>
          <w:lang w:val="en-US"/>
        </w:rPr>
        <w:t xml:space="preserve"> across years).</w:t>
      </w:r>
      <w:r w:rsidR="00DC32E2" w:rsidRPr="00C2183A">
        <w:rPr>
          <w:lang w:val="en-US"/>
        </w:rPr>
        <w:t xml:space="preserve"> </w:t>
      </w:r>
      <w:r w:rsidRPr="00C2183A">
        <w:rPr>
          <w:lang w:val="en-US"/>
        </w:rPr>
        <w:t xml:space="preserve">The second shows how each spatial location groups with a unique cluster of latitude and </w:t>
      </w:r>
      <w:del w:id="1436" w:author="Lewis.Barnett" w:date="2020-06-23T15:01:00Z">
        <w:r w:rsidRPr="00C2183A" w:rsidDel="00087449">
          <w:rPr>
            <w:lang w:val="en-US"/>
          </w:rPr>
          <w:delText>spatial trend</w:delText>
        </w:r>
      </w:del>
      <w:ins w:id="1437" w:author="Lewis.Barnett" w:date="2020-06-23T15:01:00Z">
        <w:r w:rsidR="00087449" w:rsidRPr="00C2183A">
          <w:rPr>
            <w:lang w:val="en-US"/>
          </w:rPr>
          <w:t>local trend</w:t>
        </w:r>
      </w:ins>
      <w:ins w:id="1438" w:author="Lewis.Barnett" w:date="2020-07-01T13:02:00Z">
        <w:r w:rsidR="00C961FE">
          <w:rPr>
            <w:lang w:val="en-US"/>
          </w:rPr>
          <w:t>, where each color represents a cluster</w:t>
        </w:r>
      </w:ins>
      <w:ins w:id="1439" w:author="Lewis.Barnett" w:date="2020-07-02T13:28:00Z">
        <w:r w:rsidR="00562BD4">
          <w:rPr>
            <w:lang w:val="en-US"/>
          </w:rPr>
          <w:t>. The first panel also shows how the latitudinal boundaries of established biogeographic breaks</w:t>
        </w:r>
      </w:ins>
      <w:ins w:id="1440" w:author="Lewis.Barnett" w:date="2020-07-02T14:12:00Z">
        <w:r w:rsidR="007A5F9F">
          <w:rPr>
            <w:lang w:val="en-US"/>
          </w:rPr>
          <w:t xml:space="preserve"> (thick black horizontal lines)</w:t>
        </w:r>
      </w:ins>
      <w:ins w:id="1441" w:author="Lewis.Barnett" w:date="2020-07-02T13:28:00Z">
        <w:r w:rsidR="00562BD4">
          <w:rPr>
            <w:lang w:val="en-US"/>
          </w:rPr>
          <w:t xml:space="preserve"> separate the study area into three regions</w:t>
        </w:r>
      </w:ins>
      <w:ins w:id="1442" w:author="Lewis.Barnett" w:date="2020-07-02T13:30:00Z">
        <w:r w:rsidR="00562BD4">
          <w:rPr>
            <w:lang w:val="en-US"/>
          </w:rPr>
          <w:t xml:space="preserve">: North of </w:t>
        </w:r>
      </w:ins>
      <w:ins w:id="1443" w:author="Lewis.Barnett" w:date="2020-07-02T13:31:00Z">
        <w:r w:rsidR="00562BD4" w:rsidRPr="00C2183A">
          <w:rPr>
            <w:lang w:val="en-US"/>
          </w:rPr>
          <w:t>Cape Mendocino, California</w:t>
        </w:r>
        <w:r w:rsidR="00562BD4">
          <w:rPr>
            <w:lang w:val="en-US"/>
          </w:rPr>
          <w:t>;</w:t>
        </w:r>
        <w:r w:rsidR="00562BD4" w:rsidRPr="00C2183A">
          <w:rPr>
            <w:lang w:val="en-US"/>
          </w:rPr>
          <w:t xml:space="preserve"> </w:t>
        </w:r>
      </w:ins>
      <w:ins w:id="1444" w:author="Lewis.Barnett" w:date="2020-07-02T13:32:00Z">
        <w:r w:rsidR="00562BD4">
          <w:rPr>
            <w:lang w:val="en-US"/>
          </w:rPr>
          <w:t xml:space="preserve">South </w:t>
        </w:r>
      </w:ins>
      <w:ins w:id="1445" w:author="Lewis.Barnett" w:date="2020-07-02T13:31:00Z">
        <w:r w:rsidR="00562BD4">
          <w:rPr>
            <w:lang w:val="en-US"/>
          </w:rPr>
          <w:t>of</w:t>
        </w:r>
        <w:r w:rsidR="00562BD4" w:rsidRPr="00C2183A">
          <w:rPr>
            <w:lang w:val="en-US"/>
          </w:rPr>
          <w:t xml:space="preserve"> Point Conception, California</w:t>
        </w:r>
        <w:r w:rsidR="00562BD4">
          <w:rPr>
            <w:lang w:val="en-US"/>
          </w:rPr>
          <w:t xml:space="preserve">; and </w:t>
        </w:r>
      </w:ins>
      <w:ins w:id="1446" w:author="Lewis.Barnett" w:date="2020-07-02T13:28:00Z">
        <w:r w:rsidR="00562BD4">
          <w:rPr>
            <w:lang w:val="en-US"/>
          </w:rPr>
          <w:t>between these two landmarks (central)</w:t>
        </w:r>
      </w:ins>
      <w:r w:rsidRPr="00C2183A">
        <w:rPr>
          <w:lang w:val="en-US"/>
        </w:rPr>
        <w:t xml:space="preserve">. </w:t>
      </w:r>
      <w:r w:rsidR="00B25A3D" w:rsidRPr="00C2183A">
        <w:rPr>
          <w:lang w:val="en-US"/>
        </w:rPr>
        <w:t xml:space="preserve">The third column represents </w:t>
      </w:r>
      <w:r w:rsidR="00B15C88" w:rsidRPr="00C2183A">
        <w:rPr>
          <w:lang w:val="en-US"/>
        </w:rPr>
        <w:t xml:space="preserve">the mean density </w:t>
      </w:r>
      <w:proofErr w:type="spellStart"/>
      <w:r w:rsidR="00B15C88" w:rsidRPr="00C2183A">
        <w:rPr>
          <w:lang w:val="en-US"/>
        </w:rPr>
        <w:t>over all</w:t>
      </w:r>
      <w:proofErr w:type="spellEnd"/>
      <w:r w:rsidR="00B15C88" w:rsidRPr="00C2183A">
        <w:rPr>
          <w:lang w:val="en-US"/>
        </w:rPr>
        <w:t xml:space="preserve"> years</w:t>
      </w:r>
      <w:r w:rsidR="00CF6BCC" w:rsidRPr="00C2183A">
        <w:rPr>
          <w:lang w:val="en-US"/>
        </w:rPr>
        <w:t xml:space="preserve"> (in units of kg km</w:t>
      </w:r>
      <w:r w:rsidR="00CF6BCC" w:rsidRPr="00C2183A">
        <w:rPr>
          <w:vertAlign w:val="superscript"/>
          <w:lang w:val="en-US"/>
        </w:rPr>
        <w:t>-2</w:t>
      </w:r>
      <w:r w:rsidR="00CF6BCC" w:rsidRPr="00C2183A">
        <w:rPr>
          <w:lang w:val="en-US"/>
        </w:rPr>
        <w:t xml:space="preserve"> on a log scale)</w:t>
      </w:r>
      <w:r w:rsidR="00B15C88" w:rsidRPr="00C2183A">
        <w:rPr>
          <w:lang w:val="en-US"/>
        </w:rPr>
        <w:t xml:space="preserve">. </w:t>
      </w:r>
      <w:r w:rsidRPr="00C2183A">
        <w:rPr>
          <w:lang w:val="en-US"/>
        </w:rPr>
        <w:t xml:space="preserve">The fourth column shows the time series of the center of gravity (COG), or </w:t>
      </w:r>
      <w:r w:rsidR="00D000A1" w:rsidRPr="00C2183A">
        <w:rPr>
          <w:lang w:val="en-US"/>
        </w:rPr>
        <w:t xml:space="preserve">latitude weighted by </w:t>
      </w:r>
      <w:r w:rsidR="00DD4113" w:rsidRPr="00C2183A">
        <w:rPr>
          <w:lang w:val="en-US"/>
        </w:rPr>
        <w:t>density</w:t>
      </w:r>
      <w:r w:rsidR="00B25A3D" w:rsidRPr="00C2183A">
        <w:rPr>
          <w:lang w:val="en-US"/>
        </w:rPr>
        <w:t>,</w:t>
      </w:r>
      <w:r w:rsidRPr="00C2183A">
        <w:rPr>
          <w:lang w:val="en-US"/>
        </w:rPr>
        <w:t xml:space="preserve"> with 95% confidence intervals. The black line with grey interval represents the COG calculated </w:t>
      </w:r>
      <w:r w:rsidR="00DD4113" w:rsidRPr="00C2183A">
        <w:rPr>
          <w:lang w:val="en-US"/>
        </w:rPr>
        <w:t>from</w:t>
      </w:r>
      <w:r w:rsidRPr="00C2183A">
        <w:rPr>
          <w:lang w:val="en-US"/>
        </w:rPr>
        <w:t xml:space="preserve"> predicted </w:t>
      </w:r>
      <w:r w:rsidR="00DD4113" w:rsidRPr="00C2183A">
        <w:rPr>
          <w:lang w:val="en-US"/>
        </w:rPr>
        <w:t>densities coast</w:t>
      </w:r>
      <w:r w:rsidR="00CC1162" w:rsidRPr="00C2183A">
        <w:rPr>
          <w:lang w:val="en-US"/>
        </w:rPr>
        <w:t>-</w:t>
      </w:r>
      <w:r w:rsidR="00DD4113" w:rsidRPr="00C2183A">
        <w:rPr>
          <w:lang w:val="en-US"/>
        </w:rPr>
        <w:t>wide</w:t>
      </w:r>
      <w:r w:rsidRPr="00C2183A">
        <w:rPr>
          <w:lang w:val="en-US"/>
        </w:rPr>
        <w:t xml:space="preserve">, whereas the colored lines </w:t>
      </w:r>
      <w:r w:rsidR="00B25A3D" w:rsidRPr="00C2183A">
        <w:rPr>
          <w:lang w:val="en-US"/>
        </w:rPr>
        <w:t xml:space="preserve">represent </w:t>
      </w:r>
      <w:r w:rsidRPr="00C2183A">
        <w:rPr>
          <w:lang w:val="en-US"/>
        </w:rPr>
        <w:t>the COGs for each unique biogeographic region</w:t>
      </w:r>
      <w:del w:id="1447" w:author="Lewis.Barnett" w:date="2020-07-02T13:33:00Z">
        <w:r w:rsidRPr="00C2183A" w:rsidDel="00562BD4">
          <w:rPr>
            <w:lang w:val="en-US"/>
          </w:rPr>
          <w:delText xml:space="preserve"> (separated by</w:delText>
        </w:r>
      </w:del>
      <w:del w:id="1448" w:author="Lewis.Barnett" w:date="2020-07-02T13:31:00Z">
        <w:r w:rsidRPr="00C2183A" w:rsidDel="00562BD4">
          <w:rPr>
            <w:lang w:val="en-US"/>
          </w:rPr>
          <w:delText xml:space="preserve"> Cape Mendocino, California</w:delText>
        </w:r>
        <w:r w:rsidR="00A82880" w:rsidRPr="00C2183A" w:rsidDel="00562BD4">
          <w:rPr>
            <w:lang w:val="en-US"/>
          </w:rPr>
          <w:delText>,</w:delText>
        </w:r>
        <w:r w:rsidRPr="00C2183A" w:rsidDel="00562BD4">
          <w:rPr>
            <w:lang w:val="en-US"/>
          </w:rPr>
          <w:delText xml:space="preserve"> in the north; Point Conception, California</w:delText>
        </w:r>
        <w:r w:rsidR="00A82880" w:rsidRPr="00C2183A" w:rsidDel="00562BD4">
          <w:rPr>
            <w:lang w:val="en-US"/>
          </w:rPr>
          <w:delText>,</w:delText>
        </w:r>
        <w:r w:rsidRPr="00C2183A" w:rsidDel="00562BD4">
          <w:rPr>
            <w:lang w:val="en-US"/>
          </w:rPr>
          <w:delText xml:space="preserve"> in the south</w:delText>
        </w:r>
      </w:del>
      <w:del w:id="1449" w:author="Lewis.Barnett" w:date="2020-07-02T13:33:00Z">
        <w:r w:rsidRPr="00C2183A" w:rsidDel="00562BD4">
          <w:rPr>
            <w:lang w:val="en-US"/>
          </w:rPr>
          <w:delText>)</w:delText>
        </w:r>
      </w:del>
      <w:r w:rsidRPr="00C2183A">
        <w:rPr>
          <w:lang w:val="en-US"/>
        </w:rPr>
        <w:t>. Line color represents the proportion of a species</w:t>
      </w:r>
      <w:r w:rsidR="00D000A1" w:rsidRPr="00C2183A">
        <w:rPr>
          <w:lang w:val="en-US"/>
        </w:rPr>
        <w:t>’</w:t>
      </w:r>
      <w:r w:rsidRPr="00C2183A">
        <w:rPr>
          <w:lang w:val="en-US"/>
        </w:rPr>
        <w:t xml:space="preserve"> </w:t>
      </w:r>
      <w:r w:rsidR="00DD4113" w:rsidRPr="00C2183A">
        <w:rPr>
          <w:lang w:val="en-US"/>
        </w:rPr>
        <w:t>relative biomass</w:t>
      </w:r>
      <w:r w:rsidRPr="00C2183A">
        <w:rPr>
          <w:lang w:val="en-US"/>
        </w:rPr>
        <w:t xml:space="preserve"> in a given region.</w:t>
      </w:r>
      <w:r w:rsidR="00F62588" w:rsidRPr="00C2183A">
        <w:rPr>
          <w:lang w:val="en-US"/>
        </w:rPr>
        <w:br w:type="page"/>
      </w:r>
    </w:p>
    <w:p w14:paraId="2376B485" w14:textId="7E5A0518" w:rsidR="00E81ACF" w:rsidRPr="00C2183A" w:rsidRDefault="00E81ACF" w:rsidP="00D26510">
      <w:pPr>
        <w:spacing w:after="160" w:line="480" w:lineRule="auto"/>
        <w:rPr>
          <w:lang w:val="en-US"/>
        </w:rPr>
      </w:pPr>
      <w:r w:rsidRPr="00C2183A">
        <w:rPr>
          <w:lang w:val="en-US"/>
        </w:rPr>
        <w:lastRenderedPageBreak/>
        <w:t>REFERENCES</w:t>
      </w:r>
    </w:p>
    <w:p w14:paraId="7E40C54F" w14:textId="77777777" w:rsidR="00A01347" w:rsidRDefault="00082596" w:rsidP="00A01347">
      <w:pPr>
        <w:pStyle w:val="Bibliography"/>
      </w:pPr>
      <w:r w:rsidRPr="008B132E">
        <w:fldChar w:fldCharType="begin"/>
      </w:r>
      <w:r w:rsidR="00A01347">
        <w:instrText xml:space="preserve"> ADDIN ZOTERO_BIBL {"uncited":[],"omitted":[],"custom":[]} CSL_BIBLIOGRAPHY </w:instrText>
      </w:r>
      <w:r w:rsidRPr="008B132E">
        <w:fldChar w:fldCharType="separate"/>
      </w:r>
      <w:proofErr w:type="spellStart"/>
      <w:r w:rsidR="00A01347">
        <w:t>Akaike</w:t>
      </w:r>
      <w:proofErr w:type="spellEnd"/>
      <w:r w:rsidR="00A01347">
        <w:t xml:space="preserve">, H. 1973. Information theory and an extension of the maximum likelihood principle. - 2nd Int. </w:t>
      </w:r>
      <w:proofErr w:type="spellStart"/>
      <w:r w:rsidR="00A01347">
        <w:t>Symp</w:t>
      </w:r>
      <w:proofErr w:type="spellEnd"/>
      <w:r w:rsidR="00A01347">
        <w:t>. Inf. Theory</w:t>
      </w:r>
    </w:p>
    <w:p w14:paraId="15DE6FEC" w14:textId="77777777" w:rsidR="00A01347" w:rsidRDefault="00A01347" w:rsidP="00A01347">
      <w:pPr>
        <w:pStyle w:val="Bibliography"/>
      </w:pPr>
      <w:r>
        <w:t>Anderson, S. C. and Ward, E. J. 2019. Black swans in space: modeling spatiotemporal processes with extremes. - Ecology 100: e02403.</w:t>
      </w:r>
    </w:p>
    <w:p w14:paraId="11786CE8" w14:textId="77777777" w:rsidR="00A01347" w:rsidRDefault="00A01347" w:rsidP="00A01347">
      <w:pPr>
        <w:pStyle w:val="Bibliography"/>
      </w:pPr>
      <w:r>
        <w:t xml:space="preserve">Anderson, S. C. et al. 2019. A reproducible data synopsis for over 100 species of British Columbia </w:t>
      </w:r>
      <w:proofErr w:type="spellStart"/>
      <w:r>
        <w:t>groundfish</w:t>
      </w:r>
      <w:proofErr w:type="spellEnd"/>
      <w:r>
        <w:t xml:space="preserve">. - DFO Can </w:t>
      </w:r>
      <w:proofErr w:type="spellStart"/>
      <w:r>
        <w:t>Sci</w:t>
      </w:r>
      <w:proofErr w:type="spellEnd"/>
      <w:r>
        <w:t xml:space="preserve"> </w:t>
      </w:r>
      <w:proofErr w:type="spellStart"/>
      <w:r>
        <w:t>Advis</w:t>
      </w:r>
      <w:proofErr w:type="spellEnd"/>
      <w:r>
        <w:t xml:space="preserve"> Sec Res Doc in press.</w:t>
      </w:r>
    </w:p>
    <w:p w14:paraId="53F6AE49" w14:textId="77777777" w:rsidR="00A01347" w:rsidRDefault="00A01347" w:rsidP="00A01347">
      <w:pPr>
        <w:pStyle w:val="Bibliography"/>
      </w:pPr>
      <w:r>
        <w:t xml:space="preserve">Anderson, S. C. et al. 2020. </w:t>
      </w:r>
      <w:proofErr w:type="spellStart"/>
      <w:proofErr w:type="gramStart"/>
      <w:r>
        <w:t>sdmTMB</w:t>
      </w:r>
      <w:proofErr w:type="spellEnd"/>
      <w:proofErr w:type="gramEnd"/>
      <w:r>
        <w:t>: Spatiotemporal Species Distribution GLMMs with `TMB’.</w:t>
      </w:r>
    </w:p>
    <w:p w14:paraId="39891497" w14:textId="77777777" w:rsidR="00A01347" w:rsidRDefault="00A01347" w:rsidP="00A01347">
      <w:pPr>
        <w:pStyle w:val="Bibliography"/>
      </w:pPr>
      <w:r>
        <w:t>Auger-</w:t>
      </w:r>
      <w:proofErr w:type="spellStart"/>
      <w:r>
        <w:t>Méthé</w:t>
      </w:r>
      <w:proofErr w:type="spellEnd"/>
      <w:r>
        <w:t>, M. et al. 2016. State-space models’ dirty little secrets: even simple linear Gaussian models can have estimation problems. - Sci. Rep. 6: 26677.</w:t>
      </w:r>
    </w:p>
    <w:p w14:paraId="5AE7B82D" w14:textId="77777777" w:rsidR="00A01347" w:rsidRDefault="00A01347" w:rsidP="00A01347">
      <w:pPr>
        <w:pStyle w:val="Bibliography"/>
      </w:pPr>
      <w:proofErr w:type="spellStart"/>
      <w:r>
        <w:t>Bakun</w:t>
      </w:r>
      <w:proofErr w:type="spellEnd"/>
      <w:r>
        <w:t>, A. et al. 2010. Greenhouse gas, upwelling-favorable winds, and the future of coastal ocean upwelling ecosystems. - Glob. Change Biol. 16: 1213–1228.</w:t>
      </w:r>
    </w:p>
    <w:p w14:paraId="06916F97" w14:textId="77777777" w:rsidR="00A01347" w:rsidRDefault="00A01347" w:rsidP="00A01347">
      <w:pPr>
        <w:pStyle w:val="Bibliography"/>
      </w:pPr>
      <w:r>
        <w:t xml:space="preserve">Banerjee, S. et al. 2008. Gaussian predictive process models for large spatial data sets. - J. R. Stat. Soc. Ser. B Stat. </w:t>
      </w:r>
      <w:proofErr w:type="spellStart"/>
      <w:r>
        <w:t>Methodol</w:t>
      </w:r>
      <w:proofErr w:type="spellEnd"/>
      <w:r>
        <w:t>. 70: 825–848.</w:t>
      </w:r>
    </w:p>
    <w:p w14:paraId="1472B426" w14:textId="77777777" w:rsidR="00A01347" w:rsidRDefault="00A01347" w:rsidP="00A01347">
      <w:pPr>
        <w:pStyle w:val="Bibliography"/>
      </w:pPr>
      <w:r>
        <w:t>Barnett, L. A. K. et al. 2019. Dynamic spatial heterogeneity reveals interdependence of marine faunal density and fishery removals. - Ecol. Indic. 107: 105585.</w:t>
      </w:r>
    </w:p>
    <w:p w14:paraId="0F75C370" w14:textId="77777777" w:rsidR="00A01347" w:rsidRDefault="00A01347" w:rsidP="00A01347">
      <w:pPr>
        <w:pStyle w:val="Bibliography"/>
      </w:pPr>
      <w:r>
        <w:t xml:space="preserve">Berger, A. M. et al. 2017. Space oddity: The mission for spatial integration. - Can. J. Fish. </w:t>
      </w:r>
      <w:proofErr w:type="spellStart"/>
      <w:r>
        <w:t>Aquat</w:t>
      </w:r>
      <w:proofErr w:type="spellEnd"/>
      <w:r>
        <w:t>. Sci. 74: 1698–1716.</w:t>
      </w:r>
    </w:p>
    <w:p w14:paraId="33D76AEB" w14:textId="77777777" w:rsidR="00A01347" w:rsidRDefault="00A01347" w:rsidP="00A01347">
      <w:pPr>
        <w:pStyle w:val="Bibliography"/>
      </w:pPr>
      <w:r>
        <w:t>Chen, J. et al. 2004. Estimation of Fish Abundance Indices Based on Scientific Research Trawl Surveys. - Biometrics 60: 116–123.</w:t>
      </w:r>
    </w:p>
    <w:p w14:paraId="6A2D7AEE" w14:textId="77777777" w:rsidR="00A01347" w:rsidRDefault="00A01347" w:rsidP="00A01347">
      <w:pPr>
        <w:pStyle w:val="Bibliography"/>
      </w:pPr>
      <w:r>
        <w:t>Connor, T. et al. 2019. Interactive spatial scale effects on species distribution modeling: The case of the giant panda. - Sci. Rep. 9: 14563.</w:t>
      </w:r>
    </w:p>
    <w:p w14:paraId="6DD1FA30" w14:textId="77777777" w:rsidR="00A01347" w:rsidRDefault="00A01347" w:rsidP="00A01347">
      <w:pPr>
        <w:pStyle w:val="Bibliography"/>
      </w:pPr>
      <w:proofErr w:type="spellStart"/>
      <w:r>
        <w:t>Cressie</w:t>
      </w:r>
      <w:proofErr w:type="spellEnd"/>
      <w:r>
        <w:t xml:space="preserve">, N. and </w:t>
      </w:r>
      <w:proofErr w:type="spellStart"/>
      <w:r>
        <w:t>Wikle</w:t>
      </w:r>
      <w:proofErr w:type="spellEnd"/>
      <w:r>
        <w:t xml:space="preserve">, C. K. 2011. Statistics for </w:t>
      </w:r>
      <w:proofErr w:type="spellStart"/>
      <w:r>
        <w:t>spatio</w:t>
      </w:r>
      <w:proofErr w:type="spellEnd"/>
      <w:r>
        <w:t>-temporal data. - John Wiley &amp; Sons.</w:t>
      </w:r>
    </w:p>
    <w:p w14:paraId="2B77FBB3" w14:textId="77777777" w:rsidR="00A01347" w:rsidRDefault="00A01347" w:rsidP="00A01347">
      <w:pPr>
        <w:pStyle w:val="Bibliography"/>
      </w:pPr>
      <w:r>
        <w:t xml:space="preserve">Dunn, P. K. and Smyth, G. K. 2005. Series evaluation of Tweedie exponential dispersion model densities. - Stat. </w:t>
      </w:r>
      <w:proofErr w:type="spellStart"/>
      <w:r>
        <w:t>Comput</w:t>
      </w:r>
      <w:proofErr w:type="spellEnd"/>
      <w:r>
        <w:t>. 15: 267–280.</w:t>
      </w:r>
    </w:p>
    <w:p w14:paraId="34FFCA09" w14:textId="77777777" w:rsidR="00A01347" w:rsidRDefault="00A01347" w:rsidP="00A01347">
      <w:pPr>
        <w:pStyle w:val="Bibliography"/>
      </w:pPr>
      <w:proofErr w:type="spellStart"/>
      <w:r>
        <w:t>Efford</w:t>
      </w:r>
      <w:proofErr w:type="spellEnd"/>
      <w:r>
        <w:t xml:space="preserve">, M. 2004. Density estimation in live-trapping studies. - </w:t>
      </w:r>
      <w:proofErr w:type="spellStart"/>
      <w:r>
        <w:t>Oikos</w:t>
      </w:r>
      <w:proofErr w:type="spellEnd"/>
      <w:r>
        <w:t xml:space="preserve"> 106: 598–610.</w:t>
      </w:r>
    </w:p>
    <w:p w14:paraId="53F68419" w14:textId="77777777" w:rsidR="00A01347" w:rsidRDefault="00A01347" w:rsidP="00A01347">
      <w:pPr>
        <w:pStyle w:val="Bibliography"/>
      </w:pPr>
      <w:proofErr w:type="spellStart"/>
      <w:r>
        <w:t>Efford</w:t>
      </w:r>
      <w:proofErr w:type="spellEnd"/>
      <w:r>
        <w:t>, M. G. 2011. Estimation of population density by spatially explicit capture–recapture analysis of data from area searches. - Ecology 92: 2202–2207.</w:t>
      </w:r>
    </w:p>
    <w:p w14:paraId="3336A234" w14:textId="77777777" w:rsidR="00A01347" w:rsidRDefault="00A01347" w:rsidP="00A01347">
      <w:pPr>
        <w:pStyle w:val="Bibliography"/>
      </w:pPr>
      <w:proofErr w:type="spellStart"/>
      <w:r>
        <w:t>Elith</w:t>
      </w:r>
      <w:proofErr w:type="spellEnd"/>
      <w:r>
        <w:t xml:space="preserve">, J. and </w:t>
      </w:r>
      <w:proofErr w:type="spellStart"/>
      <w:r>
        <w:t>Leathwick</w:t>
      </w:r>
      <w:proofErr w:type="spellEnd"/>
      <w:r>
        <w:t xml:space="preserve">, J. R. 2009. Species distribution models: Ecological explanation and prediction across space and time. - </w:t>
      </w:r>
      <w:proofErr w:type="spellStart"/>
      <w:r>
        <w:t>Annu</w:t>
      </w:r>
      <w:proofErr w:type="spellEnd"/>
      <w:r>
        <w:t xml:space="preserve">. Rev. Ecol. </w:t>
      </w:r>
      <w:proofErr w:type="spellStart"/>
      <w:r>
        <w:t>Evol</w:t>
      </w:r>
      <w:proofErr w:type="spellEnd"/>
      <w:r>
        <w:t>. Syst. 40: 677–697.</w:t>
      </w:r>
    </w:p>
    <w:p w14:paraId="51F966AD" w14:textId="77777777" w:rsidR="00A01347" w:rsidRDefault="00A01347" w:rsidP="00A01347">
      <w:pPr>
        <w:pStyle w:val="Bibliography"/>
      </w:pPr>
      <w:proofErr w:type="spellStart"/>
      <w:r>
        <w:lastRenderedPageBreak/>
        <w:t>Elith</w:t>
      </w:r>
      <w:proofErr w:type="spellEnd"/>
      <w:r>
        <w:t xml:space="preserve">, J. et al. 2010. The art of modelling range-shifting species. - Methods Ecol. </w:t>
      </w:r>
      <w:proofErr w:type="spellStart"/>
      <w:r>
        <w:t>Evol</w:t>
      </w:r>
      <w:proofErr w:type="spellEnd"/>
      <w:r>
        <w:t>. 1: 330–342.</w:t>
      </w:r>
    </w:p>
    <w:p w14:paraId="67E4E71E" w14:textId="77777777" w:rsidR="00A01347" w:rsidRDefault="00A01347" w:rsidP="00A01347">
      <w:pPr>
        <w:pStyle w:val="Bibliography"/>
      </w:pPr>
      <w:r>
        <w:t xml:space="preserve">Finley, A. O. et al. 2009. Improving the Performance of Predictive Process Modeling for Large Datasets. - </w:t>
      </w:r>
      <w:proofErr w:type="spellStart"/>
      <w:r>
        <w:t>Comput</w:t>
      </w:r>
      <w:proofErr w:type="spellEnd"/>
      <w:r>
        <w:t xml:space="preserve"> Stat Data Anal 53: 2873–2884.</w:t>
      </w:r>
    </w:p>
    <w:p w14:paraId="538355CB" w14:textId="77777777" w:rsidR="00A01347" w:rsidRDefault="00A01347" w:rsidP="00A01347">
      <w:pPr>
        <w:pStyle w:val="Bibliography"/>
      </w:pPr>
      <w:r>
        <w:t>Harvey, C. et al. 2018. Ecosystem Status Report of the California Current for 2018: A Summary of Ecosystem Indicators Compiled by the California Current Integrated Ecosystem Assessment Team CCIEA.</w:t>
      </w:r>
    </w:p>
    <w:p w14:paraId="707F3C29" w14:textId="77777777" w:rsidR="00A01347" w:rsidRDefault="00A01347" w:rsidP="00A01347">
      <w:pPr>
        <w:pStyle w:val="Bibliography"/>
      </w:pPr>
      <w:proofErr w:type="spellStart"/>
      <w:r>
        <w:t>Hassell</w:t>
      </w:r>
      <w:proofErr w:type="spellEnd"/>
      <w:r>
        <w:t>, M. 2000. The spatial and temporal dynamics of host-parasitoid interactions. - Oxford University Press.</w:t>
      </w:r>
    </w:p>
    <w:p w14:paraId="5C33F4EB" w14:textId="77777777" w:rsidR="00A01347" w:rsidRDefault="00A01347" w:rsidP="00A01347">
      <w:pPr>
        <w:pStyle w:val="Bibliography"/>
      </w:pPr>
      <w:proofErr w:type="spellStart"/>
      <w:r>
        <w:t>Hennig</w:t>
      </w:r>
      <w:proofErr w:type="spellEnd"/>
      <w:r>
        <w:t xml:space="preserve">, C. 2019. </w:t>
      </w:r>
      <w:proofErr w:type="spellStart"/>
      <w:proofErr w:type="gramStart"/>
      <w:r>
        <w:t>fpc</w:t>
      </w:r>
      <w:proofErr w:type="spellEnd"/>
      <w:proofErr w:type="gramEnd"/>
      <w:r>
        <w:t>: Flexible Procedures for Clustering.</w:t>
      </w:r>
    </w:p>
    <w:p w14:paraId="5047B74F" w14:textId="77777777" w:rsidR="00A01347" w:rsidRDefault="00A01347" w:rsidP="00A01347">
      <w:pPr>
        <w:pStyle w:val="Bibliography"/>
      </w:pPr>
      <w:r>
        <w:t xml:space="preserve">Hitch, A. T. and </w:t>
      </w:r>
      <w:proofErr w:type="spellStart"/>
      <w:r>
        <w:t>Leberg</w:t>
      </w:r>
      <w:proofErr w:type="spellEnd"/>
      <w:r>
        <w:t xml:space="preserve">, P. L. 2007. Breeding Distributions of North American Bird Species Moving North as a Result of Climate Change. - </w:t>
      </w:r>
      <w:proofErr w:type="spellStart"/>
      <w:r>
        <w:t>Conserv</w:t>
      </w:r>
      <w:proofErr w:type="spellEnd"/>
      <w:r>
        <w:t>. Biol. 21: 534–539.</w:t>
      </w:r>
    </w:p>
    <w:p w14:paraId="6A5026AA" w14:textId="77777777" w:rsidR="00A01347" w:rsidRDefault="00A01347" w:rsidP="00A01347">
      <w:pPr>
        <w:pStyle w:val="Bibliography"/>
      </w:pPr>
      <w:r>
        <w:t xml:space="preserve">Hocking, D. J. et al. 2018. A </w:t>
      </w:r>
      <w:proofErr w:type="spellStart"/>
      <w:r>
        <w:t>geostatistical</w:t>
      </w:r>
      <w:proofErr w:type="spellEnd"/>
      <w:r>
        <w:t xml:space="preserve"> state-space model of animal densities for stream networks. - Ecol. Appl. 28: 1782–1796.</w:t>
      </w:r>
    </w:p>
    <w:p w14:paraId="1FE84737" w14:textId="77777777" w:rsidR="00A01347" w:rsidRDefault="00A01347" w:rsidP="00A01347">
      <w:pPr>
        <w:pStyle w:val="Bibliography"/>
      </w:pPr>
      <w:proofErr w:type="spellStart"/>
      <w:r>
        <w:t>Huffaker</w:t>
      </w:r>
      <w:proofErr w:type="spellEnd"/>
      <w:r>
        <w:t xml:space="preserve">, C. B. 1958. Experimental studies on predation: dispersion factors and predator-prey oscillations. - </w:t>
      </w:r>
      <w:proofErr w:type="spellStart"/>
      <w:r>
        <w:t>Hilgardia</w:t>
      </w:r>
      <w:proofErr w:type="spellEnd"/>
      <w:r>
        <w:t xml:space="preserve"> 27: 795–835.</w:t>
      </w:r>
    </w:p>
    <w:p w14:paraId="2D00BB55" w14:textId="77777777" w:rsidR="00A01347" w:rsidRDefault="00A01347" w:rsidP="00A01347">
      <w:pPr>
        <w:pStyle w:val="Bibliography"/>
      </w:pPr>
      <w:r>
        <w:t>Johnson, K. F. et al. 2019. Investigating the Value of Including Depth during Spatiotemporal Index Standardization. - Fish. Res. 216: 126–137.</w:t>
      </w:r>
    </w:p>
    <w:p w14:paraId="101F881E" w14:textId="77777777" w:rsidR="00A01347" w:rsidRDefault="00A01347" w:rsidP="00A01347">
      <w:pPr>
        <w:pStyle w:val="Bibliography"/>
      </w:pPr>
      <w:r>
        <w:t xml:space="preserve">Kaufman, L. and </w:t>
      </w:r>
      <w:proofErr w:type="spellStart"/>
      <w:r>
        <w:t>Rousseeuw</w:t>
      </w:r>
      <w:proofErr w:type="spellEnd"/>
      <w:r>
        <w:t>, P. J. 2009. Finding groups in data: an introduction to cluster analysis. - John Wiley &amp; Sons.</w:t>
      </w:r>
    </w:p>
    <w:p w14:paraId="24B5B161" w14:textId="77777777" w:rsidR="00A01347" w:rsidRDefault="00A01347" w:rsidP="00A01347">
      <w:pPr>
        <w:pStyle w:val="Bibliography"/>
      </w:pPr>
      <w:proofErr w:type="spellStart"/>
      <w:r>
        <w:t>Kéfi</w:t>
      </w:r>
      <w:proofErr w:type="spellEnd"/>
      <w:r>
        <w:t xml:space="preserve">, S. et al. 2014. Early warning signals of ecological transitions: methods for spatial patterns. - </w:t>
      </w:r>
      <w:proofErr w:type="spellStart"/>
      <w:r>
        <w:t>PloS</w:t>
      </w:r>
      <w:proofErr w:type="spellEnd"/>
      <w:r>
        <w:t xml:space="preserve"> One 9: e92097.</w:t>
      </w:r>
    </w:p>
    <w:p w14:paraId="69629ED7" w14:textId="77777777" w:rsidR="00A01347" w:rsidRDefault="00A01347" w:rsidP="00A01347">
      <w:pPr>
        <w:pStyle w:val="Bibliography"/>
      </w:pPr>
      <w:r>
        <w:t xml:space="preserve">Keller, A. A. et al. 2017. The Northwest Fisheries Science Center’s West Coast </w:t>
      </w:r>
      <w:proofErr w:type="spellStart"/>
      <w:r>
        <w:t>Groundfish</w:t>
      </w:r>
      <w:proofErr w:type="spellEnd"/>
      <w:r>
        <w:t xml:space="preserve"> Bottom Trawl Survey: History, Design, and Description.</w:t>
      </w:r>
    </w:p>
    <w:p w14:paraId="07749EB0" w14:textId="77777777" w:rsidR="00A01347" w:rsidRDefault="00A01347" w:rsidP="00A01347">
      <w:pPr>
        <w:pStyle w:val="Bibliography"/>
      </w:pPr>
      <w:proofErr w:type="spellStart"/>
      <w:r>
        <w:t>Kleisner</w:t>
      </w:r>
      <w:proofErr w:type="spellEnd"/>
      <w:r>
        <w:t>, K. M. et al. 2016. The Effects of Sub-Regional Climate Velocity on the Distribution and Spatial Extent of Marine Species Assemblages. - PLOS ONE 11: e0149220.</w:t>
      </w:r>
    </w:p>
    <w:p w14:paraId="1FF86DBA" w14:textId="77777777" w:rsidR="00A01347" w:rsidRDefault="00A01347" w:rsidP="00A01347">
      <w:pPr>
        <w:pStyle w:val="Bibliography"/>
      </w:pPr>
      <w:proofErr w:type="spellStart"/>
      <w:r>
        <w:t>Kotwicki</w:t>
      </w:r>
      <w:proofErr w:type="spellEnd"/>
      <w:r>
        <w:t xml:space="preserve">, S. and Ono, K. 2019. The effect of random and density-dependent variation in sampling efficiency on variance of abundance estimates from fishery surveys. - Fish </w:t>
      </w:r>
      <w:proofErr w:type="spellStart"/>
      <w:r>
        <w:t>Fish</w:t>
      </w:r>
      <w:proofErr w:type="spellEnd"/>
      <w:r>
        <w:t>. 20: 760–774.</w:t>
      </w:r>
    </w:p>
    <w:p w14:paraId="18963D5B" w14:textId="77777777" w:rsidR="00A01347" w:rsidRDefault="00A01347" w:rsidP="00A01347">
      <w:pPr>
        <w:pStyle w:val="Bibliography"/>
      </w:pPr>
      <w:proofErr w:type="spellStart"/>
      <w:r>
        <w:t>Kristensen</w:t>
      </w:r>
      <w:proofErr w:type="spellEnd"/>
      <w:r>
        <w:t xml:space="preserve">, K. et al. 2016. TMB: Automatic Differentiation and Laplace Approximation. - J. Stat. </w:t>
      </w:r>
      <w:proofErr w:type="spellStart"/>
      <w:r>
        <w:t>Softw</w:t>
      </w:r>
      <w:proofErr w:type="spellEnd"/>
      <w:r>
        <w:t>. 70: 1–21.</w:t>
      </w:r>
    </w:p>
    <w:p w14:paraId="56BC9C28" w14:textId="77777777" w:rsidR="00A01347" w:rsidRDefault="00A01347" w:rsidP="00A01347">
      <w:pPr>
        <w:pStyle w:val="Bibliography"/>
      </w:pPr>
      <w:r>
        <w:lastRenderedPageBreak/>
        <w:t>Latimer, A. M. et al. 2009. Hierarchical models facilitate spatial analysis of large data sets: a case study on invasive plant species in the northeastern United States. - Ecol. Lett. 12: 144–154.</w:t>
      </w:r>
    </w:p>
    <w:p w14:paraId="1CBF8B0B" w14:textId="77777777" w:rsidR="00A01347" w:rsidRDefault="00A01347" w:rsidP="00A01347">
      <w:pPr>
        <w:pStyle w:val="Bibliography"/>
      </w:pPr>
      <w:r>
        <w:t xml:space="preserve">Lenoir, J. et al. 2008. A Significant Upward Shift in Plant Species Optimum Elevation </w:t>
      </w:r>
      <w:proofErr w:type="gramStart"/>
      <w:r>
        <w:t>During</w:t>
      </w:r>
      <w:proofErr w:type="gramEnd"/>
      <w:r>
        <w:t xml:space="preserve"> the 20th Century. - Science 320: 1768.</w:t>
      </w:r>
    </w:p>
    <w:p w14:paraId="7B45D6AC" w14:textId="77777777" w:rsidR="00A01347" w:rsidRDefault="00A01347" w:rsidP="00A01347">
      <w:pPr>
        <w:pStyle w:val="Bibliography"/>
      </w:pPr>
      <w:r>
        <w:t>Levin, S. A. 1992. The problem of pattern and scale in ecology: the Robert H. MacArthur award lecture. - Ecology 73: 1943–1967.</w:t>
      </w:r>
    </w:p>
    <w:p w14:paraId="41496EBC" w14:textId="77777777" w:rsidR="00A01347" w:rsidRDefault="00A01347" w:rsidP="00A01347">
      <w:pPr>
        <w:pStyle w:val="Bibliography"/>
      </w:pPr>
      <w:r>
        <w:t>Levin, L. A. et al. 2010. The roles of habitat heterogeneity in generating and maintaining biodiversity on continental margins: an introduction. - Mar. Ecol. 31: 1–5.</w:t>
      </w:r>
    </w:p>
    <w:p w14:paraId="3929EBA7" w14:textId="77777777" w:rsidR="00A01347" w:rsidRDefault="00A01347" w:rsidP="00A01347">
      <w:pPr>
        <w:pStyle w:val="Bibliography"/>
      </w:pPr>
      <w:r>
        <w:t xml:space="preserve">Li, L. et al. 2019. </w:t>
      </w:r>
      <w:proofErr w:type="spellStart"/>
      <w:r>
        <w:t>Subregional</w:t>
      </w:r>
      <w:proofErr w:type="spellEnd"/>
      <w:r>
        <w:t xml:space="preserve"> differences in </w:t>
      </w:r>
      <w:proofErr w:type="spellStart"/>
      <w:r>
        <w:t>groundfish</w:t>
      </w:r>
      <w:proofErr w:type="spellEnd"/>
      <w:r>
        <w:t xml:space="preserve"> distributional responses to anomalous ocean bottom temperatures in the northeast Pacific. - Glob. Change Biol. 25: 2560–2575.</w:t>
      </w:r>
    </w:p>
    <w:p w14:paraId="184238D7" w14:textId="77777777" w:rsidR="00A01347" w:rsidRDefault="00A01347" w:rsidP="00A01347">
      <w:pPr>
        <w:pStyle w:val="Bibliography"/>
      </w:pPr>
      <w:r>
        <w:t xml:space="preserve">Lindgren, F. et al. 2011. An explicit link between Gaussian fields and Gaussian Markov random fields: the stochastic partial differential equation approach. - J. R. Stat. Soc. Ser. B Stat. </w:t>
      </w:r>
      <w:proofErr w:type="spellStart"/>
      <w:r>
        <w:t>Methodol</w:t>
      </w:r>
      <w:proofErr w:type="spellEnd"/>
      <w:r>
        <w:t>. 73: 423–498.</w:t>
      </w:r>
    </w:p>
    <w:p w14:paraId="3F8B5B69" w14:textId="77777777" w:rsidR="00A01347" w:rsidRDefault="00A01347" w:rsidP="00A01347">
      <w:pPr>
        <w:pStyle w:val="Bibliography"/>
      </w:pPr>
      <w:r>
        <w:t xml:space="preserve">Link, J. S. et al. 2002. Marine ecosystem assessment in a fisheries management context. - Can. J. Fish. </w:t>
      </w:r>
      <w:proofErr w:type="spellStart"/>
      <w:r>
        <w:t>Aquat</w:t>
      </w:r>
      <w:proofErr w:type="spellEnd"/>
      <w:r>
        <w:t>. Sci. 59: 1429–1440.</w:t>
      </w:r>
    </w:p>
    <w:p w14:paraId="603E93AC" w14:textId="77777777" w:rsidR="00A01347" w:rsidRDefault="00A01347" w:rsidP="00A01347">
      <w:pPr>
        <w:pStyle w:val="Bibliography"/>
      </w:pPr>
      <w:proofErr w:type="spellStart"/>
      <w:r>
        <w:t>Lowerre</w:t>
      </w:r>
      <w:proofErr w:type="spellEnd"/>
      <w:r>
        <w:t>-Barbieri, S. K. et al. 2019. Preparing for the future: integrating spatial ecology into ecosystem-based management. - ICES J. Mar. Sci. 76: 467–476.</w:t>
      </w:r>
    </w:p>
    <w:p w14:paraId="5BB42717" w14:textId="77777777" w:rsidR="00A01347" w:rsidRDefault="00A01347" w:rsidP="00A01347">
      <w:pPr>
        <w:pStyle w:val="Bibliography"/>
      </w:pPr>
      <w:proofErr w:type="spellStart"/>
      <w:r>
        <w:t>Maechler</w:t>
      </w:r>
      <w:proofErr w:type="spellEnd"/>
      <w:r>
        <w:t xml:space="preserve">, M. et al. 2019. </w:t>
      </w:r>
      <w:proofErr w:type="gramStart"/>
      <w:r>
        <w:t>cluster</w:t>
      </w:r>
      <w:proofErr w:type="gramEnd"/>
      <w:r>
        <w:t>: Cluster Analysis Basics and Extensions.</w:t>
      </w:r>
    </w:p>
    <w:p w14:paraId="294C95FE" w14:textId="77777777" w:rsidR="00A01347" w:rsidRDefault="00A01347" w:rsidP="00A01347">
      <w:pPr>
        <w:pStyle w:val="Bibliography"/>
      </w:pPr>
      <w:r>
        <w:t>Nicholson, M. D. and Jennings, S. 2004. Testing candidate indicators to support ecosystem-based management: the power of monitoring surveys to detect temporal trends in fish community metrics. - ICES J. Mar. Sci. 61: 35–42.</w:t>
      </w:r>
    </w:p>
    <w:p w14:paraId="7A22F5AE" w14:textId="77777777" w:rsidR="00A01347" w:rsidRDefault="00A01347" w:rsidP="00A01347">
      <w:pPr>
        <w:pStyle w:val="Bibliography"/>
      </w:pPr>
      <w:r>
        <w:t>Pinsky, M. L. et al. 2013. Marine taxa track local climate velocities. - Science 341: 1239–1242.</w:t>
      </w:r>
    </w:p>
    <w:p w14:paraId="2A380E32" w14:textId="77777777" w:rsidR="00A01347" w:rsidRDefault="00A01347" w:rsidP="00A01347">
      <w:pPr>
        <w:pStyle w:val="Bibliography"/>
      </w:pPr>
      <w:r>
        <w:t>R Core Team 2019. R: A Language and Environment for Statistical Computing. - R Foundation for Statistical Computing.</w:t>
      </w:r>
    </w:p>
    <w:p w14:paraId="438562EA" w14:textId="77777777" w:rsidR="00A01347" w:rsidRDefault="00A01347" w:rsidP="00A01347">
      <w:pPr>
        <w:pStyle w:val="Bibliography"/>
      </w:pPr>
      <w:r>
        <w:t>Reynolds, A. P. et al. 2006. Clustering Rules: A Comparison of Partitioning and Hierarchical Clustering Algorithms. - J. Math. Model. Algorithms 5: 475–504.</w:t>
      </w:r>
    </w:p>
    <w:p w14:paraId="6F30812C" w14:textId="77777777" w:rsidR="00A01347" w:rsidRDefault="00A01347" w:rsidP="00A01347">
      <w:pPr>
        <w:pStyle w:val="Bibliography"/>
      </w:pPr>
      <w:r>
        <w:t>Rice, J. C. and Garcia, S. M. 2011. Fisheries, food security, climate change, and biodiversity: characteristics of the sector and perspectives on emerging issues. - ICES J. Mar. Sci. 68: 1343–1353.</w:t>
      </w:r>
    </w:p>
    <w:p w14:paraId="32D870D8" w14:textId="77777777" w:rsidR="00A01347" w:rsidRDefault="00A01347" w:rsidP="00A01347">
      <w:pPr>
        <w:pStyle w:val="Bibliography"/>
      </w:pPr>
      <w:proofErr w:type="spellStart"/>
      <w:r>
        <w:lastRenderedPageBreak/>
        <w:t>Royle</w:t>
      </w:r>
      <w:proofErr w:type="spellEnd"/>
      <w:r>
        <w:t>, J. A. and Young, K. V. 2008. A Hierarchical Model for Spatial Capture–Recapture Data. - Ecology 89: 2281–2289.</w:t>
      </w:r>
    </w:p>
    <w:p w14:paraId="346DCBB0" w14:textId="77777777" w:rsidR="00A01347" w:rsidRDefault="00A01347" w:rsidP="00A01347">
      <w:pPr>
        <w:pStyle w:val="Bibliography"/>
      </w:pPr>
      <w:proofErr w:type="spellStart"/>
      <w:r>
        <w:t>Royle</w:t>
      </w:r>
      <w:proofErr w:type="spellEnd"/>
      <w:r>
        <w:t>, J. A. et al. 2013. Spatial capture-recapture. - Academic Press.</w:t>
      </w:r>
    </w:p>
    <w:p w14:paraId="732BE1C5" w14:textId="77777777" w:rsidR="00A01347" w:rsidRDefault="00A01347" w:rsidP="00A01347">
      <w:pPr>
        <w:pStyle w:val="Bibliography"/>
      </w:pPr>
      <w:r>
        <w:t xml:space="preserve">Rue, H. et al. 2009. Approximate Bayesian inference for latent Gaussian models by using integrated nested Laplace approximations. - J. R. Stat. Soc. Ser. B Stat. </w:t>
      </w:r>
      <w:proofErr w:type="spellStart"/>
      <w:r>
        <w:t>Methodol</w:t>
      </w:r>
      <w:proofErr w:type="spellEnd"/>
      <w:r>
        <w:t>. 71: 319–392.</w:t>
      </w:r>
    </w:p>
    <w:p w14:paraId="758143AA" w14:textId="77777777" w:rsidR="00A01347" w:rsidRDefault="00A01347" w:rsidP="00A01347">
      <w:pPr>
        <w:pStyle w:val="Bibliography"/>
      </w:pPr>
      <w:r>
        <w:t xml:space="preserve">Ruiz-Cárdenas, R. et al. 2012. Direct fitting of dynamic models using integrated nested Laplace approximations — INLA. - </w:t>
      </w:r>
      <w:proofErr w:type="spellStart"/>
      <w:r>
        <w:t>Comput</w:t>
      </w:r>
      <w:proofErr w:type="spellEnd"/>
      <w:r>
        <w:t>. Stat. Data Anal. 56: 1808–1828.</w:t>
      </w:r>
    </w:p>
    <w:p w14:paraId="7B0DCFC2" w14:textId="77777777" w:rsidR="00A01347" w:rsidRDefault="00A01347" w:rsidP="00A01347">
      <w:pPr>
        <w:pStyle w:val="Bibliography"/>
      </w:pPr>
      <w:proofErr w:type="spellStart"/>
      <w:r>
        <w:t>Sagarin</w:t>
      </w:r>
      <w:proofErr w:type="spellEnd"/>
      <w:r>
        <w:t xml:space="preserve">, R. D. and Gaines, S. D. 2002. The ‘abundant </w:t>
      </w:r>
      <w:proofErr w:type="spellStart"/>
      <w:r>
        <w:t>centre</w:t>
      </w:r>
      <w:proofErr w:type="spellEnd"/>
      <w:r>
        <w:t>’ distribution: to what extent is it a biogeographical rule? - Ecol. Lett. 5: 137–147.</w:t>
      </w:r>
    </w:p>
    <w:p w14:paraId="5BE8412F" w14:textId="77777777" w:rsidR="00A01347" w:rsidRDefault="00A01347" w:rsidP="00A01347">
      <w:pPr>
        <w:pStyle w:val="Bibliography"/>
      </w:pPr>
      <w:proofErr w:type="spellStart"/>
      <w:r>
        <w:t>Sagarin</w:t>
      </w:r>
      <w:proofErr w:type="spellEnd"/>
      <w:r>
        <w:t xml:space="preserve">, R. D. et al. 2006. Moving beyond assumptions to understand abundance distributions across the ranges of species. - Trends Ecol. </w:t>
      </w:r>
      <w:proofErr w:type="spellStart"/>
      <w:r>
        <w:t>Evol</w:t>
      </w:r>
      <w:proofErr w:type="spellEnd"/>
      <w:r>
        <w:t>. 21: 524–530.</w:t>
      </w:r>
    </w:p>
    <w:p w14:paraId="78197DB7" w14:textId="77777777" w:rsidR="00A01347" w:rsidRDefault="00A01347" w:rsidP="00A01347">
      <w:pPr>
        <w:pStyle w:val="Bibliography"/>
      </w:pPr>
      <w:r>
        <w:t xml:space="preserve">Shelton, A. O. et al. 2014. Spatial semiparametric models improve estimates of species abundance and distribution. - Can. J. Fish. </w:t>
      </w:r>
      <w:proofErr w:type="spellStart"/>
      <w:r>
        <w:t>Aquat</w:t>
      </w:r>
      <w:proofErr w:type="spellEnd"/>
      <w:r>
        <w:t>. Sci. 71: 1655–1666.</w:t>
      </w:r>
    </w:p>
    <w:p w14:paraId="04F8C6ED" w14:textId="77777777" w:rsidR="00A01347" w:rsidRDefault="00A01347" w:rsidP="00A01347">
      <w:pPr>
        <w:pStyle w:val="Bibliography"/>
      </w:pPr>
      <w:r>
        <w:t xml:space="preserve">Stock, B. C. et al. 2019. Comparing predictions of fisheries bycatch using multiple spatiotemporal species distribution model frameworks. - Can. J. Fish. </w:t>
      </w:r>
      <w:proofErr w:type="spellStart"/>
      <w:r>
        <w:t>Aquat</w:t>
      </w:r>
      <w:proofErr w:type="spellEnd"/>
      <w:r>
        <w:t>. Sci. in press.</w:t>
      </w:r>
    </w:p>
    <w:p w14:paraId="56F425DF" w14:textId="77777777" w:rsidR="00A01347" w:rsidRDefault="00A01347" w:rsidP="00A01347">
      <w:pPr>
        <w:pStyle w:val="Bibliography"/>
      </w:pPr>
      <w:r>
        <w:t xml:space="preserve">Thorson, J. T. 2019a. Measuring the impact of oceanographic indices on species distribution shifts: The spatially varying effect of cold-pool extent in the eastern Bering Sea. - </w:t>
      </w:r>
      <w:proofErr w:type="spellStart"/>
      <w:r>
        <w:t>Limnol</w:t>
      </w:r>
      <w:proofErr w:type="spellEnd"/>
      <w:r>
        <w:t xml:space="preserve">. </w:t>
      </w:r>
      <w:proofErr w:type="spellStart"/>
      <w:r>
        <w:t>Oceanogr</w:t>
      </w:r>
      <w:proofErr w:type="spellEnd"/>
      <w:r>
        <w:t>. 64: 2632–2645.</w:t>
      </w:r>
    </w:p>
    <w:p w14:paraId="6F5DC98E" w14:textId="77777777" w:rsidR="00A01347" w:rsidRDefault="00A01347" w:rsidP="00A01347">
      <w:pPr>
        <w:pStyle w:val="Bibliography"/>
      </w:pPr>
      <w:r>
        <w:t xml:space="preserve">Thorson, J. T. 2019b. Guidance for decisions using the Vector Autoregressive </w:t>
      </w:r>
      <w:proofErr w:type="spellStart"/>
      <w:r>
        <w:t>Spatio</w:t>
      </w:r>
      <w:proofErr w:type="spellEnd"/>
      <w:r>
        <w:t>-Temporal (VAST) package in stock, ecosystem, habitat and climate assessments. - Fish. Res. 210: 143–161.</w:t>
      </w:r>
    </w:p>
    <w:p w14:paraId="7C0A3BDA" w14:textId="77777777" w:rsidR="00A01347" w:rsidRDefault="00A01347" w:rsidP="00A01347">
      <w:pPr>
        <w:pStyle w:val="Bibliography"/>
      </w:pPr>
      <w:r>
        <w:t>Thorson, J. T. and Barnett, L. A. K. 2017. Comparing estimates of abundance trends and distribution shifts using single- and multispecies models of fishes and biogenic habitat. - ICES J. Mar. Sci. 74: 1311–1321.</w:t>
      </w:r>
    </w:p>
    <w:p w14:paraId="2FA7105C" w14:textId="77777777" w:rsidR="00A01347" w:rsidRDefault="00A01347" w:rsidP="00A01347">
      <w:pPr>
        <w:pStyle w:val="Bibliography"/>
      </w:pPr>
      <w:r>
        <w:t xml:space="preserve">Thorson, J. T. et al. 2015. </w:t>
      </w:r>
      <w:proofErr w:type="spellStart"/>
      <w:r>
        <w:t>Geostatistical</w:t>
      </w:r>
      <w:proofErr w:type="spellEnd"/>
      <w:r>
        <w:t xml:space="preserve"> delta-generalized linear mixed models improve precision for estimated abundance indices for West Coast </w:t>
      </w:r>
      <w:proofErr w:type="spellStart"/>
      <w:r>
        <w:t>groundfishes</w:t>
      </w:r>
      <w:proofErr w:type="spellEnd"/>
      <w:r>
        <w:t>. - ICES J. Mar. Sci. 72: 1297–1310.</w:t>
      </w:r>
    </w:p>
    <w:p w14:paraId="372B5E22" w14:textId="77777777" w:rsidR="00A01347" w:rsidRDefault="00A01347" w:rsidP="00A01347">
      <w:pPr>
        <w:pStyle w:val="Bibliography"/>
      </w:pPr>
      <w:r>
        <w:t xml:space="preserve">Thorson, J. T. et al. 2016a. Model-based inference for estimating shifts in species distribution, area occupied and </w:t>
      </w:r>
      <w:proofErr w:type="spellStart"/>
      <w:r>
        <w:t>centre</w:t>
      </w:r>
      <w:proofErr w:type="spellEnd"/>
      <w:r>
        <w:t xml:space="preserve"> of gravity. - Methods Ecol. </w:t>
      </w:r>
      <w:proofErr w:type="spellStart"/>
      <w:r>
        <w:t>Evol</w:t>
      </w:r>
      <w:proofErr w:type="spellEnd"/>
      <w:r>
        <w:t>. 7: 990–1002.</w:t>
      </w:r>
    </w:p>
    <w:p w14:paraId="15C7077C" w14:textId="77777777" w:rsidR="00A01347" w:rsidRDefault="00A01347" w:rsidP="00A01347">
      <w:pPr>
        <w:pStyle w:val="Bibliography"/>
      </w:pPr>
      <w:r>
        <w:t xml:space="preserve">Thorson, J. T. et al. 2016b. Joint dynamic species distribution models: a tool for community ordination and </w:t>
      </w:r>
      <w:proofErr w:type="spellStart"/>
      <w:r>
        <w:t>spatio</w:t>
      </w:r>
      <w:proofErr w:type="spellEnd"/>
      <w:r>
        <w:t xml:space="preserve">-temporal monitoring. - Glob. Ecol. </w:t>
      </w:r>
      <w:proofErr w:type="spellStart"/>
      <w:r>
        <w:t>Biogeogr</w:t>
      </w:r>
      <w:proofErr w:type="spellEnd"/>
      <w:r>
        <w:t>. 25: 1144–1158.</w:t>
      </w:r>
    </w:p>
    <w:p w14:paraId="0F76DE51" w14:textId="77777777" w:rsidR="00A01347" w:rsidRDefault="00A01347" w:rsidP="00A01347">
      <w:pPr>
        <w:pStyle w:val="Bibliography"/>
      </w:pPr>
      <w:proofErr w:type="spellStart"/>
      <w:r>
        <w:lastRenderedPageBreak/>
        <w:t>Tilman</w:t>
      </w:r>
      <w:proofErr w:type="spellEnd"/>
      <w:r>
        <w:t xml:space="preserve">, D. and </w:t>
      </w:r>
      <w:proofErr w:type="spellStart"/>
      <w:r>
        <w:t>Kareiva</w:t>
      </w:r>
      <w:proofErr w:type="spellEnd"/>
      <w:r>
        <w:t>, P. M. 1997. Spatial Ecology: The Role of Space in Population Dynamics and Interspecific Interactions. - Princeton University Press.</w:t>
      </w:r>
    </w:p>
    <w:p w14:paraId="5E3B7ABA" w14:textId="77777777" w:rsidR="00A01347" w:rsidRDefault="00A01347" w:rsidP="00A01347">
      <w:pPr>
        <w:pStyle w:val="Bibliography"/>
      </w:pPr>
      <w:proofErr w:type="spellStart"/>
      <w:r>
        <w:t>Tingley</w:t>
      </w:r>
      <w:proofErr w:type="spellEnd"/>
      <w:r>
        <w:t xml:space="preserve">, M. W. and </w:t>
      </w:r>
      <w:proofErr w:type="spellStart"/>
      <w:r>
        <w:t>Beissinger</w:t>
      </w:r>
      <w:proofErr w:type="spellEnd"/>
      <w:r>
        <w:t xml:space="preserve">, S. R. 2009. Detecting range shifts from historical species occurrences: new perspectives on old data. - Trends Ecol. </w:t>
      </w:r>
      <w:proofErr w:type="spellStart"/>
      <w:r>
        <w:t>Evol</w:t>
      </w:r>
      <w:proofErr w:type="spellEnd"/>
      <w:r>
        <w:t>. 24: 625–633.</w:t>
      </w:r>
    </w:p>
    <w:p w14:paraId="2AE01F58" w14:textId="77777777" w:rsidR="00A01347" w:rsidRDefault="00A01347" w:rsidP="00A01347">
      <w:pPr>
        <w:pStyle w:val="Bibliography"/>
      </w:pPr>
      <w:r>
        <w:t xml:space="preserve">Tweedie, M. C. 1984. An index which distinguishes between some important exponential families. - Stat. Appl. New Dir. Proc. Indian Stat. Inst. Gold. </w:t>
      </w:r>
      <w:proofErr w:type="spellStart"/>
      <w:r>
        <w:t>Jubil</w:t>
      </w:r>
      <w:proofErr w:type="spellEnd"/>
      <w:r>
        <w:t xml:space="preserve">. Int. Conf. </w:t>
      </w:r>
      <w:proofErr w:type="spellStart"/>
      <w:r>
        <w:t>Eds</w:t>
      </w:r>
      <w:proofErr w:type="spellEnd"/>
      <w:r>
        <w:t xml:space="preserve"> J K Ghosh J Roy 579: 579–604.</w:t>
      </w:r>
    </w:p>
    <w:p w14:paraId="731F2A6A" w14:textId="77777777" w:rsidR="00A01347" w:rsidRDefault="00A01347" w:rsidP="00A01347">
      <w:pPr>
        <w:pStyle w:val="Bibliography"/>
      </w:pPr>
      <w:r>
        <w:t>Walter, J. A. et al. 2017. The geography of spatial synchrony. - Ecol. Lett. 20: 801–814.</w:t>
      </w:r>
    </w:p>
    <w:p w14:paraId="0DAB0E3C" w14:textId="77777777" w:rsidR="00A01347" w:rsidRDefault="00A01347" w:rsidP="00A01347">
      <w:pPr>
        <w:pStyle w:val="Bibliography"/>
      </w:pPr>
      <w:r>
        <w:t>Ward, E. J. et al. 2015. Using spatiotemporal species distribution models to identify temporally evolving hotspots of species co-occurrence. - Ecol. Appl. in press.</w:t>
      </w:r>
    </w:p>
    <w:p w14:paraId="764DD2A9" w14:textId="77777777" w:rsidR="00A01347" w:rsidRDefault="00A01347" w:rsidP="00A01347">
      <w:pPr>
        <w:pStyle w:val="Bibliography"/>
      </w:pPr>
      <w:proofErr w:type="spellStart"/>
      <w:r>
        <w:t>Weatherhead</w:t>
      </w:r>
      <w:proofErr w:type="spellEnd"/>
      <w:r>
        <w:t xml:space="preserve">, E. C. et al. 1998. Factors affecting the detection of trends: Statistical considerations and applications to environmental data. - J. </w:t>
      </w:r>
      <w:proofErr w:type="spellStart"/>
      <w:r>
        <w:t>Geophys</w:t>
      </w:r>
      <w:proofErr w:type="spellEnd"/>
      <w:r>
        <w:t>. Res. Atmospheres 103: 17149–17161.</w:t>
      </w:r>
    </w:p>
    <w:p w14:paraId="22978672" w14:textId="77777777" w:rsidR="00A01347" w:rsidRDefault="00A01347" w:rsidP="00A01347">
      <w:pPr>
        <w:pStyle w:val="Bibliography"/>
      </w:pPr>
      <w:proofErr w:type="spellStart"/>
      <w:r>
        <w:t>Woillez</w:t>
      </w:r>
      <w:proofErr w:type="spellEnd"/>
      <w:r>
        <w:t xml:space="preserve">, M. et al. 2009. Notes on survey-based spatial indicators for monitoring fish populations. - </w:t>
      </w:r>
      <w:proofErr w:type="spellStart"/>
      <w:r>
        <w:t>Aquat</w:t>
      </w:r>
      <w:proofErr w:type="spellEnd"/>
      <w:r>
        <w:t xml:space="preserve">. Living </w:t>
      </w:r>
      <w:proofErr w:type="spellStart"/>
      <w:r>
        <w:t>Resour</w:t>
      </w:r>
      <w:proofErr w:type="spellEnd"/>
      <w:r>
        <w:t>. 22: 155–164.</w:t>
      </w:r>
    </w:p>
    <w:p w14:paraId="2A0D905E" w14:textId="77777777" w:rsidR="00A01347" w:rsidRDefault="00A01347" w:rsidP="00A01347">
      <w:pPr>
        <w:pStyle w:val="Bibliography"/>
      </w:pPr>
      <w:proofErr w:type="spellStart"/>
      <w:r>
        <w:t>Yackulic</w:t>
      </w:r>
      <w:proofErr w:type="spellEnd"/>
      <w:r>
        <w:t>, C. B. et al. 2013. Presence-only modelling using MAXENT: when can we trust the inferences? 4: 236–243.</w:t>
      </w:r>
    </w:p>
    <w:p w14:paraId="65682E87" w14:textId="77777777" w:rsidR="00A01347" w:rsidRDefault="00A01347" w:rsidP="00A01347">
      <w:pPr>
        <w:pStyle w:val="Bibliography"/>
      </w:pPr>
      <w:proofErr w:type="spellStart"/>
      <w:r>
        <w:t>Zuur</w:t>
      </w:r>
      <w:proofErr w:type="spellEnd"/>
      <w:r>
        <w:t>, A. F. et al. 2009. Mixed Effects Models and Extensions in Ecology with R, 1st edition. - Springer.</w:t>
      </w:r>
    </w:p>
    <w:p w14:paraId="1D78D7BE" w14:textId="68CDDCB6" w:rsidR="0046021E" w:rsidRPr="00C2183A" w:rsidDel="00E36A06" w:rsidRDefault="00082596">
      <w:pPr>
        <w:spacing w:line="480" w:lineRule="auto"/>
        <w:rPr>
          <w:del w:id="1450" w:author="Lewis Barnett" w:date="2020-06-16T16:09:00Z"/>
          <w:lang w:val="en-US"/>
        </w:rPr>
        <w:pPrChange w:id="1451" w:author="Lewis Barnett" w:date="2020-06-16T16:12:00Z">
          <w:pPr>
            <w:spacing w:after="160" w:line="480" w:lineRule="auto"/>
          </w:pPr>
        </w:pPrChange>
      </w:pPr>
      <w:r w:rsidRPr="008B132E">
        <w:rPr>
          <w:rFonts w:eastAsiaTheme="minorHAnsi"/>
          <w:lang w:val="en-US"/>
        </w:rPr>
        <w:fldChar w:fldCharType="end"/>
      </w:r>
      <w:del w:id="1452" w:author="Lewis Barnett" w:date="2020-06-16T16:09:00Z">
        <w:r w:rsidR="0046021E" w:rsidRPr="00C2183A" w:rsidDel="00E36A06">
          <w:rPr>
            <w:lang w:val="en-US"/>
          </w:rPr>
          <w:delText xml:space="preserve">tion parameters to evaluate sensitivity to spatiotemporal variation and observation error. </w:delText>
        </w:r>
      </w:del>
    </w:p>
    <w:p w14:paraId="2EA26188" w14:textId="3737D537" w:rsidR="00EC2C67" w:rsidRPr="00C2183A" w:rsidRDefault="00EC2C67" w:rsidP="00C2183A">
      <w:pPr>
        <w:spacing w:line="480" w:lineRule="auto"/>
        <w:rPr>
          <w:lang w:val="en-US"/>
        </w:rPr>
      </w:pPr>
    </w:p>
    <w:sectPr w:rsidR="00EC2C67" w:rsidRPr="00C2183A" w:rsidSect="00C62EA2">
      <w:footerReference w:type="default" r:id="rId12"/>
      <w:pgSz w:w="12240" w:h="15840"/>
      <w:pgMar w:top="1440" w:right="1440" w:bottom="1440" w:left="1440" w:header="720" w:footer="720" w:gutter="0"/>
      <w:lnNumType w:countBy="1" w:restart="continuous"/>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A5DB29" w16cex:dateUtc="2020-06-30T22:39:00Z"/>
  <w16cex:commentExtensible w16cex:durableId="22A5DB69" w16cex:dateUtc="2020-06-30T22:40:00Z"/>
  <w16cex:commentExtensible w16cex:durableId="22A5DB70" w16cex:dateUtc="2020-06-30T22:40:00Z"/>
  <w16cex:commentExtensible w16cex:durableId="22A59929" w16cex:dateUtc="2020-06-30T17:57:00Z"/>
  <w16cex:commentExtensible w16cex:durableId="22A599AC" w16cex:dateUtc="2020-06-30T17:59:00Z"/>
  <w16cex:commentExtensible w16cex:durableId="22A59AF9" w16cex:dateUtc="2020-06-30T18:05:00Z"/>
  <w16cex:commentExtensible w16cex:durableId="22A59BA9" w16cex:dateUtc="2020-06-30T18:08:00Z"/>
  <w16cex:commentExtensible w16cex:durableId="22A59BD4" w16cex:dateUtc="2020-06-30T18:09:00Z"/>
  <w16cex:commentExtensible w16cex:durableId="22A59D12" w16cex:dateUtc="2020-06-30T18:14:00Z"/>
  <w16cex:commentExtensible w16cex:durableId="22A59F44" w16cex:dateUtc="2020-06-30T18:23:00Z"/>
  <w16cex:commentExtensible w16cex:durableId="22A59F7E" w16cex:dateUtc="2020-06-30T18:24:00Z"/>
  <w16cex:commentExtensible w16cex:durableId="22A59FD7" w16cex:dateUtc="2020-06-30T18:26:00Z"/>
  <w16cex:commentExtensible w16cex:durableId="22A59FB1" w16cex:dateUtc="2020-06-30T18:25:00Z"/>
  <w16cex:commentExtensible w16cex:durableId="22A59FC0" w16cex:dateUtc="2020-06-30T18:25:00Z"/>
  <w16cex:commentExtensible w16cex:durableId="22A5A049" w16cex:dateUtc="2020-06-30T18:28:00Z"/>
  <w16cex:commentExtensible w16cex:durableId="22A5A0A5" w16cex:dateUtc="2020-06-30T18:29:00Z"/>
  <w16cex:commentExtensible w16cex:durableId="22A5CFE4" w16cex:dateUtc="2020-06-30T21:51:00Z"/>
  <w16cex:commentExtensible w16cex:durableId="22A5D7F1" w16cex:dateUtc="2020-06-30T22:25:00Z"/>
  <w16cex:commentExtensible w16cex:durableId="22A5DAA3" w16cex:dateUtc="2020-06-30T22: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44CE4EB" w16cid:durableId="22A5DB29"/>
  <w16cid:commentId w16cid:paraId="1AABB6C3" w16cid:durableId="22A41146"/>
  <w16cid:commentId w16cid:paraId="073826C2" w16cid:durableId="22A5DB69"/>
  <w16cid:commentId w16cid:paraId="5D6AC973" w16cid:durableId="22A5DB70"/>
  <w16cid:commentId w16cid:paraId="561174A6" w16cid:durableId="22A59929"/>
  <w16cid:commentId w16cid:paraId="511E3325" w16cid:durableId="22A41147"/>
  <w16cid:commentId w16cid:paraId="2391C376" w16cid:durableId="22A599AC"/>
  <w16cid:commentId w16cid:paraId="422D2823" w16cid:durableId="22A59AF9"/>
  <w16cid:commentId w16cid:paraId="47DEB95A" w16cid:durableId="22A59BA9"/>
  <w16cid:commentId w16cid:paraId="49B15E85" w16cid:durableId="22A59BD4"/>
  <w16cid:commentId w16cid:paraId="2E10B30B" w16cid:durableId="22A41148"/>
  <w16cid:commentId w16cid:paraId="49CC5982" w16cid:durableId="22A59D12"/>
  <w16cid:commentId w16cid:paraId="7E399B79" w16cid:durableId="22A41149"/>
  <w16cid:commentId w16cid:paraId="777AA03A" w16cid:durableId="22A4114A"/>
  <w16cid:commentId w16cid:paraId="2126BBE4" w16cid:durableId="22A59F44"/>
  <w16cid:commentId w16cid:paraId="1F61532F" w16cid:durableId="22A4114B"/>
  <w16cid:commentId w16cid:paraId="3242B401" w16cid:durableId="22A59F7E"/>
  <w16cid:commentId w16cid:paraId="7D807901" w16cid:durableId="22A59FD7"/>
  <w16cid:commentId w16cid:paraId="375A661C" w16cid:durableId="22A59FB1"/>
  <w16cid:commentId w16cid:paraId="74EE5EF1" w16cid:durableId="22A59FC0"/>
  <w16cid:commentId w16cid:paraId="2194C89F" w16cid:durableId="22A4114C"/>
  <w16cid:commentId w16cid:paraId="60AF6C97" w16cid:durableId="22A5A049"/>
  <w16cid:commentId w16cid:paraId="32AB9F1C" w16cid:durableId="22A5A0A5"/>
  <w16cid:commentId w16cid:paraId="7F6542CD" w16cid:durableId="22A4114D"/>
  <w16cid:commentId w16cid:paraId="2501E095" w16cid:durableId="22A5CFE4"/>
  <w16cid:commentId w16cid:paraId="14BB7729" w16cid:durableId="22A4114E"/>
  <w16cid:commentId w16cid:paraId="5FD4CEA4" w16cid:durableId="22A4114F"/>
  <w16cid:commentId w16cid:paraId="2B6C1BAF" w16cid:durableId="22A41150"/>
  <w16cid:commentId w16cid:paraId="1B68D85A" w16cid:durableId="22A5D7F1"/>
  <w16cid:commentId w16cid:paraId="0649DAAD" w16cid:durableId="22A5DAA3"/>
  <w16cid:commentId w16cid:paraId="19A99E33" w16cid:durableId="22A41151"/>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709C14" w14:textId="77777777" w:rsidR="00955DA9" w:rsidRDefault="00955DA9" w:rsidP="00217012">
      <w:r>
        <w:separator/>
      </w:r>
    </w:p>
  </w:endnote>
  <w:endnote w:type="continuationSeparator" w:id="0">
    <w:p w14:paraId="0E665F1C" w14:textId="77777777" w:rsidR="00955DA9" w:rsidRDefault="00955DA9" w:rsidP="00217012">
      <w:r>
        <w:continuationSeparator/>
      </w:r>
    </w:p>
  </w:endnote>
  <w:endnote w:type="continuationNotice" w:id="1">
    <w:p w14:paraId="37FDE0A1" w14:textId="77777777" w:rsidR="00955DA9" w:rsidRDefault="00955DA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8713485"/>
      <w:docPartObj>
        <w:docPartGallery w:val="Page Numbers (Bottom of Page)"/>
        <w:docPartUnique/>
      </w:docPartObj>
    </w:sdtPr>
    <w:sdtEndPr>
      <w:rPr>
        <w:noProof/>
      </w:rPr>
    </w:sdtEndPr>
    <w:sdtContent>
      <w:p w14:paraId="26E2ED53" w14:textId="721E41A2" w:rsidR="009F37DC" w:rsidRDefault="009F37DC">
        <w:pPr>
          <w:pStyle w:val="Footer"/>
          <w:jc w:val="center"/>
        </w:pPr>
        <w:r>
          <w:fldChar w:fldCharType="begin"/>
        </w:r>
        <w:r>
          <w:instrText xml:space="preserve"> PAGE   \* MERGEFORMAT </w:instrText>
        </w:r>
        <w:r>
          <w:fldChar w:fldCharType="separate"/>
        </w:r>
        <w:r w:rsidR="00A01347">
          <w:rPr>
            <w:noProof/>
          </w:rPr>
          <w:t>34</w:t>
        </w:r>
        <w:r>
          <w:rPr>
            <w:noProof/>
          </w:rPr>
          <w:fldChar w:fldCharType="end"/>
        </w:r>
      </w:p>
    </w:sdtContent>
  </w:sdt>
  <w:p w14:paraId="2FC5A1F1" w14:textId="77777777" w:rsidR="009F37DC" w:rsidRDefault="009F37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D7F075" w14:textId="77777777" w:rsidR="00955DA9" w:rsidRDefault="00955DA9" w:rsidP="00217012">
      <w:r>
        <w:separator/>
      </w:r>
    </w:p>
  </w:footnote>
  <w:footnote w:type="continuationSeparator" w:id="0">
    <w:p w14:paraId="707E512F" w14:textId="77777777" w:rsidR="00955DA9" w:rsidRDefault="00955DA9" w:rsidP="00217012">
      <w:r>
        <w:continuationSeparator/>
      </w:r>
    </w:p>
  </w:footnote>
  <w:footnote w:type="continuationNotice" w:id="1">
    <w:p w14:paraId="6BBA730B" w14:textId="77777777" w:rsidR="00955DA9" w:rsidRDefault="00955DA9"/>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8F68E2"/>
    <w:multiLevelType w:val="hybridMultilevel"/>
    <w:tmpl w:val="8C8C7B46"/>
    <w:lvl w:ilvl="0" w:tplc="1A7C5594">
      <w:start w:val="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6F5190"/>
    <w:multiLevelType w:val="hybridMultilevel"/>
    <w:tmpl w:val="B0D6AC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BD30D6"/>
    <w:multiLevelType w:val="hybridMultilevel"/>
    <w:tmpl w:val="C65EA5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ewis.Barnett">
    <w15:presenceInfo w15:providerId="None" w15:userId="Lewis.Barnett"/>
  </w15:person>
  <w15:person w15:author="Lewis Barnett">
    <w15:presenceInfo w15:providerId="Windows Live" w15:userId="e7a5ac68f48391f2"/>
  </w15:person>
  <w15:person w15:author="Eric Ward">
    <w15:presenceInfo w15:providerId="None" w15:userId="Eric Ward"/>
  </w15:person>
  <w15:person w15:author="Sean Anderson">
    <w15:presenceInfo w15:providerId="Windows Live" w15:userId="0e8b02e48302996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PA 6th&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2drpsxt7zt291edp505awr002ep0experdz&quot;&gt;CurrentFull Copy&lt;record-ids&gt;&lt;item&gt;19811&lt;/item&gt;&lt;item&gt;19812&lt;/item&gt;&lt;item&gt;25377&lt;/item&gt;&lt;item&gt;28360&lt;/item&gt;&lt;/record-ids&gt;&lt;/item&gt;&lt;/Libraries&gt;"/>
  </w:docVars>
  <w:rsids>
    <w:rsidRoot w:val="007A596D"/>
    <w:rsid w:val="0000736B"/>
    <w:rsid w:val="00010478"/>
    <w:rsid w:val="000108BB"/>
    <w:rsid w:val="00013DA1"/>
    <w:rsid w:val="00014006"/>
    <w:rsid w:val="0001428C"/>
    <w:rsid w:val="00014846"/>
    <w:rsid w:val="00017607"/>
    <w:rsid w:val="00017969"/>
    <w:rsid w:val="000227CF"/>
    <w:rsid w:val="00025B39"/>
    <w:rsid w:val="0002735B"/>
    <w:rsid w:val="000305F7"/>
    <w:rsid w:val="00032437"/>
    <w:rsid w:val="00032B0B"/>
    <w:rsid w:val="0004182C"/>
    <w:rsid w:val="000434C6"/>
    <w:rsid w:val="00044DFC"/>
    <w:rsid w:val="00045217"/>
    <w:rsid w:val="00046B6F"/>
    <w:rsid w:val="00047600"/>
    <w:rsid w:val="0004774A"/>
    <w:rsid w:val="00047FB4"/>
    <w:rsid w:val="000502D6"/>
    <w:rsid w:val="00052F7B"/>
    <w:rsid w:val="0005459F"/>
    <w:rsid w:val="000552C4"/>
    <w:rsid w:val="0005686A"/>
    <w:rsid w:val="00056E1E"/>
    <w:rsid w:val="00057112"/>
    <w:rsid w:val="0006149E"/>
    <w:rsid w:val="00061FAB"/>
    <w:rsid w:val="000631C2"/>
    <w:rsid w:val="00065793"/>
    <w:rsid w:val="00070705"/>
    <w:rsid w:val="0007109D"/>
    <w:rsid w:val="00074DD9"/>
    <w:rsid w:val="00077178"/>
    <w:rsid w:val="0008062F"/>
    <w:rsid w:val="00082596"/>
    <w:rsid w:val="0008599B"/>
    <w:rsid w:val="00087449"/>
    <w:rsid w:val="00090385"/>
    <w:rsid w:val="00096F4A"/>
    <w:rsid w:val="000A112D"/>
    <w:rsid w:val="000A122C"/>
    <w:rsid w:val="000A2173"/>
    <w:rsid w:val="000B1287"/>
    <w:rsid w:val="000B2218"/>
    <w:rsid w:val="000B60E5"/>
    <w:rsid w:val="000B6DF1"/>
    <w:rsid w:val="000C6F4A"/>
    <w:rsid w:val="000C7459"/>
    <w:rsid w:val="000C7592"/>
    <w:rsid w:val="000C7914"/>
    <w:rsid w:val="000D0C41"/>
    <w:rsid w:val="000D12CA"/>
    <w:rsid w:val="000D1E70"/>
    <w:rsid w:val="000D708C"/>
    <w:rsid w:val="000E1718"/>
    <w:rsid w:val="000E5BED"/>
    <w:rsid w:val="000F36B8"/>
    <w:rsid w:val="000F5680"/>
    <w:rsid w:val="0010238F"/>
    <w:rsid w:val="00106AF8"/>
    <w:rsid w:val="001111A4"/>
    <w:rsid w:val="00113FD2"/>
    <w:rsid w:val="001150AB"/>
    <w:rsid w:val="001153CF"/>
    <w:rsid w:val="00120B88"/>
    <w:rsid w:val="00124166"/>
    <w:rsid w:val="001248A9"/>
    <w:rsid w:val="001277EE"/>
    <w:rsid w:val="00134C4A"/>
    <w:rsid w:val="001356A9"/>
    <w:rsid w:val="00143714"/>
    <w:rsid w:val="00144B31"/>
    <w:rsid w:val="00146DEE"/>
    <w:rsid w:val="00150988"/>
    <w:rsid w:val="00161032"/>
    <w:rsid w:val="001622D7"/>
    <w:rsid w:val="00162C1B"/>
    <w:rsid w:val="001815F1"/>
    <w:rsid w:val="0018274A"/>
    <w:rsid w:val="00183F4B"/>
    <w:rsid w:val="00184203"/>
    <w:rsid w:val="00186508"/>
    <w:rsid w:val="001875C1"/>
    <w:rsid w:val="0019275E"/>
    <w:rsid w:val="00192C69"/>
    <w:rsid w:val="001931B9"/>
    <w:rsid w:val="001A3CC0"/>
    <w:rsid w:val="001A5AEA"/>
    <w:rsid w:val="001A7D16"/>
    <w:rsid w:val="001B140D"/>
    <w:rsid w:val="001B1D31"/>
    <w:rsid w:val="001B4CD6"/>
    <w:rsid w:val="001B606D"/>
    <w:rsid w:val="001B61C2"/>
    <w:rsid w:val="001B76A5"/>
    <w:rsid w:val="001C04EA"/>
    <w:rsid w:val="001C05F4"/>
    <w:rsid w:val="001C284B"/>
    <w:rsid w:val="001C43CD"/>
    <w:rsid w:val="001C6C95"/>
    <w:rsid w:val="001C73D2"/>
    <w:rsid w:val="001C77F5"/>
    <w:rsid w:val="001D3B11"/>
    <w:rsid w:val="001D4C9B"/>
    <w:rsid w:val="001D72BF"/>
    <w:rsid w:val="001E09E8"/>
    <w:rsid w:val="001E0AAE"/>
    <w:rsid w:val="001E5656"/>
    <w:rsid w:val="001E7CED"/>
    <w:rsid w:val="001F08A5"/>
    <w:rsid w:val="001F74AF"/>
    <w:rsid w:val="001F7F7D"/>
    <w:rsid w:val="002035F1"/>
    <w:rsid w:val="00204EAD"/>
    <w:rsid w:val="002064F6"/>
    <w:rsid w:val="00206E9E"/>
    <w:rsid w:val="00210D6C"/>
    <w:rsid w:val="00211015"/>
    <w:rsid w:val="00211082"/>
    <w:rsid w:val="002120E6"/>
    <w:rsid w:val="00215E24"/>
    <w:rsid w:val="0021628B"/>
    <w:rsid w:val="00216F6D"/>
    <w:rsid w:val="00217012"/>
    <w:rsid w:val="00217FEE"/>
    <w:rsid w:val="0022140C"/>
    <w:rsid w:val="00221E1C"/>
    <w:rsid w:val="00225343"/>
    <w:rsid w:val="002257D8"/>
    <w:rsid w:val="00225C4A"/>
    <w:rsid w:val="002267BA"/>
    <w:rsid w:val="00227216"/>
    <w:rsid w:val="002274BB"/>
    <w:rsid w:val="00231A3B"/>
    <w:rsid w:val="00233D25"/>
    <w:rsid w:val="002346B2"/>
    <w:rsid w:val="00234BE8"/>
    <w:rsid w:val="002374FB"/>
    <w:rsid w:val="00243A31"/>
    <w:rsid w:val="002451DF"/>
    <w:rsid w:val="002463AD"/>
    <w:rsid w:val="00246658"/>
    <w:rsid w:val="00246F51"/>
    <w:rsid w:val="00250503"/>
    <w:rsid w:val="002515A1"/>
    <w:rsid w:val="00251F8F"/>
    <w:rsid w:val="00257344"/>
    <w:rsid w:val="00260692"/>
    <w:rsid w:val="00264DBE"/>
    <w:rsid w:val="00265E4B"/>
    <w:rsid w:val="0027762F"/>
    <w:rsid w:val="002776FC"/>
    <w:rsid w:val="002826D7"/>
    <w:rsid w:val="002834BD"/>
    <w:rsid w:val="00286789"/>
    <w:rsid w:val="00287B00"/>
    <w:rsid w:val="00290A0C"/>
    <w:rsid w:val="00292122"/>
    <w:rsid w:val="002974A8"/>
    <w:rsid w:val="002A2EFA"/>
    <w:rsid w:val="002A6017"/>
    <w:rsid w:val="002C355F"/>
    <w:rsid w:val="002C63FC"/>
    <w:rsid w:val="002C7F14"/>
    <w:rsid w:val="002D09CF"/>
    <w:rsid w:val="002D165A"/>
    <w:rsid w:val="002D6DFC"/>
    <w:rsid w:val="002E1A77"/>
    <w:rsid w:val="002E2F19"/>
    <w:rsid w:val="002E67B9"/>
    <w:rsid w:val="002E69AD"/>
    <w:rsid w:val="002F0878"/>
    <w:rsid w:val="002F5E5B"/>
    <w:rsid w:val="003030EF"/>
    <w:rsid w:val="00303CE3"/>
    <w:rsid w:val="00306407"/>
    <w:rsid w:val="00311734"/>
    <w:rsid w:val="00313BC8"/>
    <w:rsid w:val="0031438C"/>
    <w:rsid w:val="00314810"/>
    <w:rsid w:val="00316227"/>
    <w:rsid w:val="003166EF"/>
    <w:rsid w:val="00322C3D"/>
    <w:rsid w:val="00322EAF"/>
    <w:rsid w:val="0032387B"/>
    <w:rsid w:val="00326A21"/>
    <w:rsid w:val="00327666"/>
    <w:rsid w:val="00327AE6"/>
    <w:rsid w:val="0033386B"/>
    <w:rsid w:val="0033427C"/>
    <w:rsid w:val="0034298D"/>
    <w:rsid w:val="00343C30"/>
    <w:rsid w:val="00343F2D"/>
    <w:rsid w:val="00344523"/>
    <w:rsid w:val="00346436"/>
    <w:rsid w:val="00346968"/>
    <w:rsid w:val="00351CCF"/>
    <w:rsid w:val="00357DAC"/>
    <w:rsid w:val="003600C1"/>
    <w:rsid w:val="00366DFE"/>
    <w:rsid w:val="0037103B"/>
    <w:rsid w:val="00373951"/>
    <w:rsid w:val="00375D89"/>
    <w:rsid w:val="00383CE4"/>
    <w:rsid w:val="0038566F"/>
    <w:rsid w:val="003860C5"/>
    <w:rsid w:val="00386DC1"/>
    <w:rsid w:val="00387733"/>
    <w:rsid w:val="003924D2"/>
    <w:rsid w:val="003945F3"/>
    <w:rsid w:val="00396813"/>
    <w:rsid w:val="00396F2D"/>
    <w:rsid w:val="00397D39"/>
    <w:rsid w:val="003A14CD"/>
    <w:rsid w:val="003A6F58"/>
    <w:rsid w:val="003A758A"/>
    <w:rsid w:val="003B3DD0"/>
    <w:rsid w:val="003B607E"/>
    <w:rsid w:val="003C0549"/>
    <w:rsid w:val="003C0B3A"/>
    <w:rsid w:val="003C0EAD"/>
    <w:rsid w:val="003C4531"/>
    <w:rsid w:val="003C48F0"/>
    <w:rsid w:val="003C4A35"/>
    <w:rsid w:val="003C5091"/>
    <w:rsid w:val="003C71A3"/>
    <w:rsid w:val="003D1119"/>
    <w:rsid w:val="003D169F"/>
    <w:rsid w:val="003D16A7"/>
    <w:rsid w:val="003D219B"/>
    <w:rsid w:val="003D4FC1"/>
    <w:rsid w:val="003E04B4"/>
    <w:rsid w:val="003E3556"/>
    <w:rsid w:val="003E45C2"/>
    <w:rsid w:val="003E542D"/>
    <w:rsid w:val="003E59C1"/>
    <w:rsid w:val="003F09BD"/>
    <w:rsid w:val="003F13F0"/>
    <w:rsid w:val="003F2D57"/>
    <w:rsid w:val="003F4F28"/>
    <w:rsid w:val="0040311A"/>
    <w:rsid w:val="004042A7"/>
    <w:rsid w:val="00404F89"/>
    <w:rsid w:val="00405D00"/>
    <w:rsid w:val="00410047"/>
    <w:rsid w:val="00417C21"/>
    <w:rsid w:val="004207D2"/>
    <w:rsid w:val="00421609"/>
    <w:rsid w:val="0043104E"/>
    <w:rsid w:val="00431480"/>
    <w:rsid w:val="004325B0"/>
    <w:rsid w:val="00436BCF"/>
    <w:rsid w:val="00437DE9"/>
    <w:rsid w:val="004414B2"/>
    <w:rsid w:val="0044347D"/>
    <w:rsid w:val="00445876"/>
    <w:rsid w:val="00450836"/>
    <w:rsid w:val="0045113D"/>
    <w:rsid w:val="00453C4E"/>
    <w:rsid w:val="00454BC9"/>
    <w:rsid w:val="00455A91"/>
    <w:rsid w:val="0046021E"/>
    <w:rsid w:val="0046086A"/>
    <w:rsid w:val="004616BD"/>
    <w:rsid w:val="00465A85"/>
    <w:rsid w:val="004666F2"/>
    <w:rsid w:val="00467575"/>
    <w:rsid w:val="00467D42"/>
    <w:rsid w:val="00472B84"/>
    <w:rsid w:val="00474C26"/>
    <w:rsid w:val="00477A3B"/>
    <w:rsid w:val="00477BEB"/>
    <w:rsid w:val="00482340"/>
    <w:rsid w:val="00484F75"/>
    <w:rsid w:val="0048619F"/>
    <w:rsid w:val="0048654E"/>
    <w:rsid w:val="0049381F"/>
    <w:rsid w:val="00495EAC"/>
    <w:rsid w:val="00496EAE"/>
    <w:rsid w:val="004A4795"/>
    <w:rsid w:val="004A5118"/>
    <w:rsid w:val="004A6FCC"/>
    <w:rsid w:val="004B0A3B"/>
    <w:rsid w:val="004B71F5"/>
    <w:rsid w:val="004C4BCF"/>
    <w:rsid w:val="004C533C"/>
    <w:rsid w:val="004D4D57"/>
    <w:rsid w:val="004D7731"/>
    <w:rsid w:val="004D7818"/>
    <w:rsid w:val="004E2E61"/>
    <w:rsid w:val="004E58CD"/>
    <w:rsid w:val="004E6F38"/>
    <w:rsid w:val="004E72C8"/>
    <w:rsid w:val="004F2DA7"/>
    <w:rsid w:val="004F3430"/>
    <w:rsid w:val="004F7407"/>
    <w:rsid w:val="004F74C9"/>
    <w:rsid w:val="004F76ED"/>
    <w:rsid w:val="005026FB"/>
    <w:rsid w:val="00502B98"/>
    <w:rsid w:val="00503F33"/>
    <w:rsid w:val="005124BE"/>
    <w:rsid w:val="0051393F"/>
    <w:rsid w:val="00515309"/>
    <w:rsid w:val="00515706"/>
    <w:rsid w:val="005209B4"/>
    <w:rsid w:val="00525DDF"/>
    <w:rsid w:val="00526E8B"/>
    <w:rsid w:val="00527CF7"/>
    <w:rsid w:val="00531139"/>
    <w:rsid w:val="0053211D"/>
    <w:rsid w:val="00535679"/>
    <w:rsid w:val="0054003B"/>
    <w:rsid w:val="005408A0"/>
    <w:rsid w:val="00540B2A"/>
    <w:rsid w:val="005437A8"/>
    <w:rsid w:val="00546F9B"/>
    <w:rsid w:val="00547825"/>
    <w:rsid w:val="00554356"/>
    <w:rsid w:val="005553F6"/>
    <w:rsid w:val="00555D61"/>
    <w:rsid w:val="00556DFB"/>
    <w:rsid w:val="00556E04"/>
    <w:rsid w:val="00557C3A"/>
    <w:rsid w:val="00557C95"/>
    <w:rsid w:val="00560E72"/>
    <w:rsid w:val="00562052"/>
    <w:rsid w:val="00562BD4"/>
    <w:rsid w:val="0056525B"/>
    <w:rsid w:val="005724FE"/>
    <w:rsid w:val="0057481F"/>
    <w:rsid w:val="00574E5B"/>
    <w:rsid w:val="0057569F"/>
    <w:rsid w:val="00582B32"/>
    <w:rsid w:val="00584268"/>
    <w:rsid w:val="005923C3"/>
    <w:rsid w:val="00593E1C"/>
    <w:rsid w:val="00597FE6"/>
    <w:rsid w:val="005A35B9"/>
    <w:rsid w:val="005A4192"/>
    <w:rsid w:val="005A4A21"/>
    <w:rsid w:val="005A551D"/>
    <w:rsid w:val="005A7A46"/>
    <w:rsid w:val="005A7FB6"/>
    <w:rsid w:val="005B0BF6"/>
    <w:rsid w:val="005B0DAC"/>
    <w:rsid w:val="005B262E"/>
    <w:rsid w:val="005B5CB5"/>
    <w:rsid w:val="005B69DE"/>
    <w:rsid w:val="005C2A54"/>
    <w:rsid w:val="005C5FB4"/>
    <w:rsid w:val="005C6710"/>
    <w:rsid w:val="005D60EE"/>
    <w:rsid w:val="005E1879"/>
    <w:rsid w:val="005E1DAF"/>
    <w:rsid w:val="005E40CA"/>
    <w:rsid w:val="005E4F82"/>
    <w:rsid w:val="005E5FB8"/>
    <w:rsid w:val="005F0A31"/>
    <w:rsid w:val="005F2B88"/>
    <w:rsid w:val="005F2BA0"/>
    <w:rsid w:val="005F33BD"/>
    <w:rsid w:val="005F4BD5"/>
    <w:rsid w:val="006022BC"/>
    <w:rsid w:val="00606D49"/>
    <w:rsid w:val="006113B7"/>
    <w:rsid w:val="00614EB2"/>
    <w:rsid w:val="00617F8C"/>
    <w:rsid w:val="00623C01"/>
    <w:rsid w:val="006263E3"/>
    <w:rsid w:val="00626DCC"/>
    <w:rsid w:val="00631288"/>
    <w:rsid w:val="0063507E"/>
    <w:rsid w:val="00635DEF"/>
    <w:rsid w:val="006365EC"/>
    <w:rsid w:val="00642F1C"/>
    <w:rsid w:val="0064317D"/>
    <w:rsid w:val="006442F5"/>
    <w:rsid w:val="006454FE"/>
    <w:rsid w:val="00647FFB"/>
    <w:rsid w:val="00653552"/>
    <w:rsid w:val="006547CB"/>
    <w:rsid w:val="00655D91"/>
    <w:rsid w:val="00657167"/>
    <w:rsid w:val="00657174"/>
    <w:rsid w:val="0065727C"/>
    <w:rsid w:val="0065767C"/>
    <w:rsid w:val="00664A9D"/>
    <w:rsid w:val="00672372"/>
    <w:rsid w:val="00674524"/>
    <w:rsid w:val="0067570C"/>
    <w:rsid w:val="00677097"/>
    <w:rsid w:val="006775E3"/>
    <w:rsid w:val="006804B4"/>
    <w:rsid w:val="00683F8C"/>
    <w:rsid w:val="00684C93"/>
    <w:rsid w:val="0068598A"/>
    <w:rsid w:val="006875A0"/>
    <w:rsid w:val="00687754"/>
    <w:rsid w:val="00687E39"/>
    <w:rsid w:val="006966F3"/>
    <w:rsid w:val="00697697"/>
    <w:rsid w:val="006A5CB7"/>
    <w:rsid w:val="006B0507"/>
    <w:rsid w:val="006B08B7"/>
    <w:rsid w:val="006B124E"/>
    <w:rsid w:val="006B1E39"/>
    <w:rsid w:val="006B2280"/>
    <w:rsid w:val="006B273E"/>
    <w:rsid w:val="006B2DF3"/>
    <w:rsid w:val="006B4FFA"/>
    <w:rsid w:val="006B595A"/>
    <w:rsid w:val="006B7811"/>
    <w:rsid w:val="006C048B"/>
    <w:rsid w:val="006C5485"/>
    <w:rsid w:val="006C6C46"/>
    <w:rsid w:val="006C75FF"/>
    <w:rsid w:val="006D0D73"/>
    <w:rsid w:val="006D1A32"/>
    <w:rsid w:val="006D4548"/>
    <w:rsid w:val="006D7EED"/>
    <w:rsid w:val="006E04BD"/>
    <w:rsid w:val="006E0890"/>
    <w:rsid w:val="006E1293"/>
    <w:rsid w:val="006E25E9"/>
    <w:rsid w:val="006E270C"/>
    <w:rsid w:val="006E650E"/>
    <w:rsid w:val="006F0B46"/>
    <w:rsid w:val="006F0F50"/>
    <w:rsid w:val="006F3ED3"/>
    <w:rsid w:val="007021CB"/>
    <w:rsid w:val="00704795"/>
    <w:rsid w:val="00707886"/>
    <w:rsid w:val="00707973"/>
    <w:rsid w:val="0071148D"/>
    <w:rsid w:val="00713757"/>
    <w:rsid w:val="00715D1B"/>
    <w:rsid w:val="00724A51"/>
    <w:rsid w:val="00727F32"/>
    <w:rsid w:val="00730BC2"/>
    <w:rsid w:val="00737D5D"/>
    <w:rsid w:val="00737E44"/>
    <w:rsid w:val="007416CC"/>
    <w:rsid w:val="00751649"/>
    <w:rsid w:val="00751EB6"/>
    <w:rsid w:val="007529C1"/>
    <w:rsid w:val="00753F70"/>
    <w:rsid w:val="007601B4"/>
    <w:rsid w:val="0076040C"/>
    <w:rsid w:val="00760643"/>
    <w:rsid w:val="007623F7"/>
    <w:rsid w:val="00762986"/>
    <w:rsid w:val="00762D9B"/>
    <w:rsid w:val="00763B35"/>
    <w:rsid w:val="00764BA2"/>
    <w:rsid w:val="00766166"/>
    <w:rsid w:val="007667FA"/>
    <w:rsid w:val="00770736"/>
    <w:rsid w:val="00772CAE"/>
    <w:rsid w:val="007730D8"/>
    <w:rsid w:val="007735F2"/>
    <w:rsid w:val="00774334"/>
    <w:rsid w:val="00780235"/>
    <w:rsid w:val="0078117C"/>
    <w:rsid w:val="00781884"/>
    <w:rsid w:val="00785990"/>
    <w:rsid w:val="007878AC"/>
    <w:rsid w:val="00797443"/>
    <w:rsid w:val="007976B7"/>
    <w:rsid w:val="007A2951"/>
    <w:rsid w:val="007A4D22"/>
    <w:rsid w:val="007A596D"/>
    <w:rsid w:val="007A5F9F"/>
    <w:rsid w:val="007A6870"/>
    <w:rsid w:val="007B15DB"/>
    <w:rsid w:val="007B4301"/>
    <w:rsid w:val="007B4559"/>
    <w:rsid w:val="007B4ACC"/>
    <w:rsid w:val="007B6474"/>
    <w:rsid w:val="007B6B70"/>
    <w:rsid w:val="007B7BC6"/>
    <w:rsid w:val="007C0D34"/>
    <w:rsid w:val="007C1B9F"/>
    <w:rsid w:val="007C1E28"/>
    <w:rsid w:val="007C709C"/>
    <w:rsid w:val="007C710C"/>
    <w:rsid w:val="007D0BC4"/>
    <w:rsid w:val="007D15BA"/>
    <w:rsid w:val="007D437F"/>
    <w:rsid w:val="007D67D6"/>
    <w:rsid w:val="007D6F82"/>
    <w:rsid w:val="007E2064"/>
    <w:rsid w:val="007E3ED7"/>
    <w:rsid w:val="007E47A0"/>
    <w:rsid w:val="007E757B"/>
    <w:rsid w:val="007E7E1C"/>
    <w:rsid w:val="007F2F32"/>
    <w:rsid w:val="007F3E5B"/>
    <w:rsid w:val="007F5D41"/>
    <w:rsid w:val="007F6FF2"/>
    <w:rsid w:val="008018DD"/>
    <w:rsid w:val="008028AC"/>
    <w:rsid w:val="0080426F"/>
    <w:rsid w:val="00806A01"/>
    <w:rsid w:val="008109BD"/>
    <w:rsid w:val="00811176"/>
    <w:rsid w:val="00811FC6"/>
    <w:rsid w:val="00812679"/>
    <w:rsid w:val="008130C7"/>
    <w:rsid w:val="008134F6"/>
    <w:rsid w:val="00813FF5"/>
    <w:rsid w:val="008153CF"/>
    <w:rsid w:val="00815BD5"/>
    <w:rsid w:val="0081662B"/>
    <w:rsid w:val="00820E4B"/>
    <w:rsid w:val="00826719"/>
    <w:rsid w:val="0082679C"/>
    <w:rsid w:val="0083025E"/>
    <w:rsid w:val="0083649F"/>
    <w:rsid w:val="00840870"/>
    <w:rsid w:val="00841385"/>
    <w:rsid w:val="00843324"/>
    <w:rsid w:val="00843B51"/>
    <w:rsid w:val="00845620"/>
    <w:rsid w:val="008456D6"/>
    <w:rsid w:val="0084759D"/>
    <w:rsid w:val="00853945"/>
    <w:rsid w:val="00853D90"/>
    <w:rsid w:val="00856D17"/>
    <w:rsid w:val="008608AA"/>
    <w:rsid w:val="00860B19"/>
    <w:rsid w:val="00861714"/>
    <w:rsid w:val="00863021"/>
    <w:rsid w:val="0086362D"/>
    <w:rsid w:val="0086601C"/>
    <w:rsid w:val="0086696E"/>
    <w:rsid w:val="00870A80"/>
    <w:rsid w:val="00871A49"/>
    <w:rsid w:val="00872B8E"/>
    <w:rsid w:val="00873277"/>
    <w:rsid w:val="00874E7F"/>
    <w:rsid w:val="00875919"/>
    <w:rsid w:val="00876800"/>
    <w:rsid w:val="00877D50"/>
    <w:rsid w:val="00882330"/>
    <w:rsid w:val="0089470C"/>
    <w:rsid w:val="00897D80"/>
    <w:rsid w:val="008A1E11"/>
    <w:rsid w:val="008A1F51"/>
    <w:rsid w:val="008A2168"/>
    <w:rsid w:val="008A5785"/>
    <w:rsid w:val="008B0249"/>
    <w:rsid w:val="008B132E"/>
    <w:rsid w:val="008B21D9"/>
    <w:rsid w:val="008C4CDD"/>
    <w:rsid w:val="008C6821"/>
    <w:rsid w:val="008D10BD"/>
    <w:rsid w:val="008D2423"/>
    <w:rsid w:val="008D64D9"/>
    <w:rsid w:val="008D660A"/>
    <w:rsid w:val="008D730D"/>
    <w:rsid w:val="008E0823"/>
    <w:rsid w:val="008E0DB6"/>
    <w:rsid w:val="008E1F4C"/>
    <w:rsid w:val="008F1166"/>
    <w:rsid w:val="008F2962"/>
    <w:rsid w:val="008F4403"/>
    <w:rsid w:val="008F4A4B"/>
    <w:rsid w:val="008F53D3"/>
    <w:rsid w:val="008F7D54"/>
    <w:rsid w:val="00902509"/>
    <w:rsid w:val="00903F80"/>
    <w:rsid w:val="009059C4"/>
    <w:rsid w:val="00915734"/>
    <w:rsid w:val="009200D7"/>
    <w:rsid w:val="0092666E"/>
    <w:rsid w:val="00930D6B"/>
    <w:rsid w:val="009321DE"/>
    <w:rsid w:val="00932EB8"/>
    <w:rsid w:val="00933C48"/>
    <w:rsid w:val="009367A8"/>
    <w:rsid w:val="009415ED"/>
    <w:rsid w:val="00941845"/>
    <w:rsid w:val="00946D2D"/>
    <w:rsid w:val="00952923"/>
    <w:rsid w:val="00952EEB"/>
    <w:rsid w:val="0095349A"/>
    <w:rsid w:val="009534B5"/>
    <w:rsid w:val="00953EDA"/>
    <w:rsid w:val="00955DA9"/>
    <w:rsid w:val="00956ED1"/>
    <w:rsid w:val="00962004"/>
    <w:rsid w:val="00963112"/>
    <w:rsid w:val="00965C5B"/>
    <w:rsid w:val="009755C2"/>
    <w:rsid w:val="009766A9"/>
    <w:rsid w:val="009769F8"/>
    <w:rsid w:val="00977182"/>
    <w:rsid w:val="0097771C"/>
    <w:rsid w:val="0098069D"/>
    <w:rsid w:val="00980824"/>
    <w:rsid w:val="0098228C"/>
    <w:rsid w:val="00982E85"/>
    <w:rsid w:val="00986655"/>
    <w:rsid w:val="009902DD"/>
    <w:rsid w:val="00992951"/>
    <w:rsid w:val="00995D4E"/>
    <w:rsid w:val="009A107D"/>
    <w:rsid w:val="009A2A95"/>
    <w:rsid w:val="009A44C9"/>
    <w:rsid w:val="009A6D22"/>
    <w:rsid w:val="009B04F7"/>
    <w:rsid w:val="009B4FC6"/>
    <w:rsid w:val="009C011E"/>
    <w:rsid w:val="009C031E"/>
    <w:rsid w:val="009C125B"/>
    <w:rsid w:val="009C4CF6"/>
    <w:rsid w:val="009D057E"/>
    <w:rsid w:val="009D1558"/>
    <w:rsid w:val="009D2558"/>
    <w:rsid w:val="009D3831"/>
    <w:rsid w:val="009E20D0"/>
    <w:rsid w:val="009E35B3"/>
    <w:rsid w:val="009E740E"/>
    <w:rsid w:val="009F2CD3"/>
    <w:rsid w:val="009F37DC"/>
    <w:rsid w:val="009F440D"/>
    <w:rsid w:val="009F6418"/>
    <w:rsid w:val="00A01347"/>
    <w:rsid w:val="00A02CCB"/>
    <w:rsid w:val="00A03B96"/>
    <w:rsid w:val="00A04BCB"/>
    <w:rsid w:val="00A10B2F"/>
    <w:rsid w:val="00A12419"/>
    <w:rsid w:val="00A125F3"/>
    <w:rsid w:val="00A12CB5"/>
    <w:rsid w:val="00A14E91"/>
    <w:rsid w:val="00A1580E"/>
    <w:rsid w:val="00A1634B"/>
    <w:rsid w:val="00A1701E"/>
    <w:rsid w:val="00A22CED"/>
    <w:rsid w:val="00A236C6"/>
    <w:rsid w:val="00A26076"/>
    <w:rsid w:val="00A30109"/>
    <w:rsid w:val="00A30DC3"/>
    <w:rsid w:val="00A31FEA"/>
    <w:rsid w:val="00A349C7"/>
    <w:rsid w:val="00A378AF"/>
    <w:rsid w:val="00A37B6E"/>
    <w:rsid w:val="00A41796"/>
    <w:rsid w:val="00A46726"/>
    <w:rsid w:val="00A518CB"/>
    <w:rsid w:val="00A51946"/>
    <w:rsid w:val="00A54447"/>
    <w:rsid w:val="00A556E5"/>
    <w:rsid w:val="00A55A31"/>
    <w:rsid w:val="00A56B2E"/>
    <w:rsid w:val="00A60381"/>
    <w:rsid w:val="00A60C03"/>
    <w:rsid w:val="00A62F88"/>
    <w:rsid w:val="00A63541"/>
    <w:rsid w:val="00A64FED"/>
    <w:rsid w:val="00A66B4D"/>
    <w:rsid w:val="00A673D4"/>
    <w:rsid w:val="00A7110B"/>
    <w:rsid w:val="00A73D14"/>
    <w:rsid w:val="00A77853"/>
    <w:rsid w:val="00A82880"/>
    <w:rsid w:val="00A923A2"/>
    <w:rsid w:val="00A939E4"/>
    <w:rsid w:val="00AA0C6A"/>
    <w:rsid w:val="00AA2580"/>
    <w:rsid w:val="00AA2A11"/>
    <w:rsid w:val="00AA2FB8"/>
    <w:rsid w:val="00AA3095"/>
    <w:rsid w:val="00AA3904"/>
    <w:rsid w:val="00AA4CB0"/>
    <w:rsid w:val="00AA7679"/>
    <w:rsid w:val="00AB01D3"/>
    <w:rsid w:val="00AB3D6C"/>
    <w:rsid w:val="00AB54E5"/>
    <w:rsid w:val="00AB5B32"/>
    <w:rsid w:val="00AB6206"/>
    <w:rsid w:val="00AC20E9"/>
    <w:rsid w:val="00AC222E"/>
    <w:rsid w:val="00AC3E65"/>
    <w:rsid w:val="00AD07E1"/>
    <w:rsid w:val="00AD13D5"/>
    <w:rsid w:val="00AD28B6"/>
    <w:rsid w:val="00AD5DBA"/>
    <w:rsid w:val="00AE2F97"/>
    <w:rsid w:val="00AE5F00"/>
    <w:rsid w:val="00AE7966"/>
    <w:rsid w:val="00AF32CD"/>
    <w:rsid w:val="00AF56A2"/>
    <w:rsid w:val="00AF5CC6"/>
    <w:rsid w:val="00AF6A51"/>
    <w:rsid w:val="00AF6C2E"/>
    <w:rsid w:val="00AF73A8"/>
    <w:rsid w:val="00B03809"/>
    <w:rsid w:val="00B03C50"/>
    <w:rsid w:val="00B0437D"/>
    <w:rsid w:val="00B0619D"/>
    <w:rsid w:val="00B06BF9"/>
    <w:rsid w:val="00B06DFF"/>
    <w:rsid w:val="00B136FC"/>
    <w:rsid w:val="00B1377D"/>
    <w:rsid w:val="00B15C88"/>
    <w:rsid w:val="00B175AD"/>
    <w:rsid w:val="00B2099A"/>
    <w:rsid w:val="00B21799"/>
    <w:rsid w:val="00B21D6A"/>
    <w:rsid w:val="00B2491D"/>
    <w:rsid w:val="00B25A3D"/>
    <w:rsid w:val="00B279C9"/>
    <w:rsid w:val="00B27A54"/>
    <w:rsid w:val="00B32181"/>
    <w:rsid w:val="00B40D5A"/>
    <w:rsid w:val="00B41C58"/>
    <w:rsid w:val="00B423BC"/>
    <w:rsid w:val="00B45260"/>
    <w:rsid w:val="00B56291"/>
    <w:rsid w:val="00B56634"/>
    <w:rsid w:val="00B57C59"/>
    <w:rsid w:val="00B610B9"/>
    <w:rsid w:val="00B6471E"/>
    <w:rsid w:val="00B676A7"/>
    <w:rsid w:val="00B67A8A"/>
    <w:rsid w:val="00B769FF"/>
    <w:rsid w:val="00B8005E"/>
    <w:rsid w:val="00B83E62"/>
    <w:rsid w:val="00B87130"/>
    <w:rsid w:val="00B873B6"/>
    <w:rsid w:val="00B923EE"/>
    <w:rsid w:val="00B97CE4"/>
    <w:rsid w:val="00BA0293"/>
    <w:rsid w:val="00BA2C9A"/>
    <w:rsid w:val="00BA37E0"/>
    <w:rsid w:val="00BA5291"/>
    <w:rsid w:val="00BA78B7"/>
    <w:rsid w:val="00BA7A8D"/>
    <w:rsid w:val="00BB06E1"/>
    <w:rsid w:val="00BB5186"/>
    <w:rsid w:val="00BC5507"/>
    <w:rsid w:val="00BC695A"/>
    <w:rsid w:val="00BD1A28"/>
    <w:rsid w:val="00BD2E04"/>
    <w:rsid w:val="00BD2EB1"/>
    <w:rsid w:val="00BD4BEF"/>
    <w:rsid w:val="00BE2A3C"/>
    <w:rsid w:val="00BE346B"/>
    <w:rsid w:val="00BE6A9D"/>
    <w:rsid w:val="00BF0631"/>
    <w:rsid w:val="00BF069D"/>
    <w:rsid w:val="00BF1C22"/>
    <w:rsid w:val="00BF2CBC"/>
    <w:rsid w:val="00BF30E5"/>
    <w:rsid w:val="00BF7050"/>
    <w:rsid w:val="00C03EAF"/>
    <w:rsid w:val="00C047E1"/>
    <w:rsid w:val="00C07284"/>
    <w:rsid w:val="00C1159C"/>
    <w:rsid w:val="00C13CC1"/>
    <w:rsid w:val="00C21535"/>
    <w:rsid w:val="00C2183A"/>
    <w:rsid w:val="00C23B55"/>
    <w:rsid w:val="00C25093"/>
    <w:rsid w:val="00C25EE2"/>
    <w:rsid w:val="00C30A6E"/>
    <w:rsid w:val="00C30DD6"/>
    <w:rsid w:val="00C31143"/>
    <w:rsid w:val="00C311BC"/>
    <w:rsid w:val="00C33B31"/>
    <w:rsid w:val="00C36F49"/>
    <w:rsid w:val="00C41D9E"/>
    <w:rsid w:val="00C44399"/>
    <w:rsid w:val="00C44B8C"/>
    <w:rsid w:val="00C4697C"/>
    <w:rsid w:val="00C471F3"/>
    <w:rsid w:val="00C51922"/>
    <w:rsid w:val="00C53F81"/>
    <w:rsid w:val="00C55352"/>
    <w:rsid w:val="00C571E1"/>
    <w:rsid w:val="00C62EA2"/>
    <w:rsid w:val="00C63E8E"/>
    <w:rsid w:val="00C71DFB"/>
    <w:rsid w:val="00C751D5"/>
    <w:rsid w:val="00C80ECF"/>
    <w:rsid w:val="00C84954"/>
    <w:rsid w:val="00C86EB2"/>
    <w:rsid w:val="00C87420"/>
    <w:rsid w:val="00C959BA"/>
    <w:rsid w:val="00C961FE"/>
    <w:rsid w:val="00CA464B"/>
    <w:rsid w:val="00CA5103"/>
    <w:rsid w:val="00CA5205"/>
    <w:rsid w:val="00CA560C"/>
    <w:rsid w:val="00CB2035"/>
    <w:rsid w:val="00CB31A2"/>
    <w:rsid w:val="00CB370B"/>
    <w:rsid w:val="00CB4A33"/>
    <w:rsid w:val="00CB4A97"/>
    <w:rsid w:val="00CC0AC3"/>
    <w:rsid w:val="00CC1162"/>
    <w:rsid w:val="00CC250C"/>
    <w:rsid w:val="00CC53B5"/>
    <w:rsid w:val="00CC5AEB"/>
    <w:rsid w:val="00CE02FB"/>
    <w:rsid w:val="00CE470A"/>
    <w:rsid w:val="00CE619E"/>
    <w:rsid w:val="00CF1275"/>
    <w:rsid w:val="00CF17BA"/>
    <w:rsid w:val="00CF409B"/>
    <w:rsid w:val="00CF4D08"/>
    <w:rsid w:val="00CF6BCC"/>
    <w:rsid w:val="00D000A1"/>
    <w:rsid w:val="00D01B38"/>
    <w:rsid w:val="00D10A48"/>
    <w:rsid w:val="00D12954"/>
    <w:rsid w:val="00D15182"/>
    <w:rsid w:val="00D21D2F"/>
    <w:rsid w:val="00D22A8D"/>
    <w:rsid w:val="00D234E0"/>
    <w:rsid w:val="00D26510"/>
    <w:rsid w:val="00D3450E"/>
    <w:rsid w:val="00D402C1"/>
    <w:rsid w:val="00D42716"/>
    <w:rsid w:val="00D4616B"/>
    <w:rsid w:val="00D5130E"/>
    <w:rsid w:val="00D52ED7"/>
    <w:rsid w:val="00D53306"/>
    <w:rsid w:val="00D53B89"/>
    <w:rsid w:val="00D53C0B"/>
    <w:rsid w:val="00D54537"/>
    <w:rsid w:val="00D60BC4"/>
    <w:rsid w:val="00D63049"/>
    <w:rsid w:val="00D66A11"/>
    <w:rsid w:val="00D66CB2"/>
    <w:rsid w:val="00D711E2"/>
    <w:rsid w:val="00D761D6"/>
    <w:rsid w:val="00D766A8"/>
    <w:rsid w:val="00D77304"/>
    <w:rsid w:val="00D868D0"/>
    <w:rsid w:val="00D90511"/>
    <w:rsid w:val="00D93260"/>
    <w:rsid w:val="00D93385"/>
    <w:rsid w:val="00D93BDD"/>
    <w:rsid w:val="00D978BD"/>
    <w:rsid w:val="00DA0299"/>
    <w:rsid w:val="00DA0754"/>
    <w:rsid w:val="00DA0EBF"/>
    <w:rsid w:val="00DA2194"/>
    <w:rsid w:val="00DA40A1"/>
    <w:rsid w:val="00DA4426"/>
    <w:rsid w:val="00DA4F72"/>
    <w:rsid w:val="00DA57C2"/>
    <w:rsid w:val="00DB1938"/>
    <w:rsid w:val="00DB3E40"/>
    <w:rsid w:val="00DC32E2"/>
    <w:rsid w:val="00DC79BC"/>
    <w:rsid w:val="00DD4113"/>
    <w:rsid w:val="00DD4CDE"/>
    <w:rsid w:val="00DE015F"/>
    <w:rsid w:val="00DE0D4A"/>
    <w:rsid w:val="00DE4D0D"/>
    <w:rsid w:val="00DE5153"/>
    <w:rsid w:val="00DE7964"/>
    <w:rsid w:val="00DE7E57"/>
    <w:rsid w:val="00DF2B4B"/>
    <w:rsid w:val="00E01F50"/>
    <w:rsid w:val="00E07E0C"/>
    <w:rsid w:val="00E10ECC"/>
    <w:rsid w:val="00E11A66"/>
    <w:rsid w:val="00E14054"/>
    <w:rsid w:val="00E21006"/>
    <w:rsid w:val="00E266C1"/>
    <w:rsid w:val="00E34DAB"/>
    <w:rsid w:val="00E36A06"/>
    <w:rsid w:val="00E40D22"/>
    <w:rsid w:val="00E43D4C"/>
    <w:rsid w:val="00E44894"/>
    <w:rsid w:val="00E5101B"/>
    <w:rsid w:val="00E52C8E"/>
    <w:rsid w:val="00E53D46"/>
    <w:rsid w:val="00E5611D"/>
    <w:rsid w:val="00E57C20"/>
    <w:rsid w:val="00E6142A"/>
    <w:rsid w:val="00E65380"/>
    <w:rsid w:val="00E7285D"/>
    <w:rsid w:val="00E74658"/>
    <w:rsid w:val="00E747BE"/>
    <w:rsid w:val="00E77A4C"/>
    <w:rsid w:val="00E81ACF"/>
    <w:rsid w:val="00E90D92"/>
    <w:rsid w:val="00E93F77"/>
    <w:rsid w:val="00E95A46"/>
    <w:rsid w:val="00E96AC2"/>
    <w:rsid w:val="00E97C5B"/>
    <w:rsid w:val="00E97FEF"/>
    <w:rsid w:val="00EA1271"/>
    <w:rsid w:val="00EA29E1"/>
    <w:rsid w:val="00EA3E0B"/>
    <w:rsid w:val="00EA42B7"/>
    <w:rsid w:val="00EB1172"/>
    <w:rsid w:val="00EB63F8"/>
    <w:rsid w:val="00EC2C67"/>
    <w:rsid w:val="00EC2F76"/>
    <w:rsid w:val="00EC4CAF"/>
    <w:rsid w:val="00ED0FC2"/>
    <w:rsid w:val="00ED23F3"/>
    <w:rsid w:val="00ED29CD"/>
    <w:rsid w:val="00ED4845"/>
    <w:rsid w:val="00ED6CE3"/>
    <w:rsid w:val="00EF0296"/>
    <w:rsid w:val="00EF627A"/>
    <w:rsid w:val="00EF6405"/>
    <w:rsid w:val="00EF74FB"/>
    <w:rsid w:val="00F005B4"/>
    <w:rsid w:val="00F00722"/>
    <w:rsid w:val="00F03024"/>
    <w:rsid w:val="00F070BF"/>
    <w:rsid w:val="00F07A63"/>
    <w:rsid w:val="00F10C90"/>
    <w:rsid w:val="00F111E5"/>
    <w:rsid w:val="00F11247"/>
    <w:rsid w:val="00F11C3A"/>
    <w:rsid w:val="00F1270C"/>
    <w:rsid w:val="00F17B01"/>
    <w:rsid w:val="00F20FA7"/>
    <w:rsid w:val="00F22C45"/>
    <w:rsid w:val="00F22C9B"/>
    <w:rsid w:val="00F247CA"/>
    <w:rsid w:val="00F27A6B"/>
    <w:rsid w:val="00F30220"/>
    <w:rsid w:val="00F34C9C"/>
    <w:rsid w:val="00F37160"/>
    <w:rsid w:val="00F411E1"/>
    <w:rsid w:val="00F42671"/>
    <w:rsid w:val="00F4316E"/>
    <w:rsid w:val="00F50E59"/>
    <w:rsid w:val="00F55D2D"/>
    <w:rsid w:val="00F5621D"/>
    <w:rsid w:val="00F6092A"/>
    <w:rsid w:val="00F60AA6"/>
    <w:rsid w:val="00F613C1"/>
    <w:rsid w:val="00F61F7E"/>
    <w:rsid w:val="00F6236A"/>
    <w:rsid w:val="00F62588"/>
    <w:rsid w:val="00F62BF3"/>
    <w:rsid w:val="00F64282"/>
    <w:rsid w:val="00F652C6"/>
    <w:rsid w:val="00F664D4"/>
    <w:rsid w:val="00F67548"/>
    <w:rsid w:val="00F701E3"/>
    <w:rsid w:val="00F70CC2"/>
    <w:rsid w:val="00F720DD"/>
    <w:rsid w:val="00F74DB4"/>
    <w:rsid w:val="00F80772"/>
    <w:rsid w:val="00F83F95"/>
    <w:rsid w:val="00F85B0D"/>
    <w:rsid w:val="00F86BF5"/>
    <w:rsid w:val="00F91385"/>
    <w:rsid w:val="00F95455"/>
    <w:rsid w:val="00FA1C5D"/>
    <w:rsid w:val="00FA22FD"/>
    <w:rsid w:val="00FA2C87"/>
    <w:rsid w:val="00FA2F60"/>
    <w:rsid w:val="00FA378B"/>
    <w:rsid w:val="00FA4465"/>
    <w:rsid w:val="00FA4B62"/>
    <w:rsid w:val="00FB1CDB"/>
    <w:rsid w:val="00FC029E"/>
    <w:rsid w:val="00FC1FE9"/>
    <w:rsid w:val="00FC3778"/>
    <w:rsid w:val="00FC523E"/>
    <w:rsid w:val="00FD45D6"/>
    <w:rsid w:val="00FD7147"/>
    <w:rsid w:val="00FD7790"/>
    <w:rsid w:val="00FD7839"/>
    <w:rsid w:val="00FE1D66"/>
    <w:rsid w:val="00FE293C"/>
    <w:rsid w:val="00FE6162"/>
    <w:rsid w:val="00FE6373"/>
    <w:rsid w:val="00FF0919"/>
    <w:rsid w:val="00FF1733"/>
    <w:rsid w:val="00FF2FC3"/>
    <w:rsid w:val="00FF5B4D"/>
    <w:rsid w:val="00FF628A"/>
    <w:rsid w:val="00FF76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E2E2F6"/>
  <w15:chartTrackingRefBased/>
  <w15:docId w15:val="{0D618078-3205-4D4E-B801-5A9B60F00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029E"/>
    <w:pPr>
      <w:spacing w:after="0" w:line="240" w:lineRule="auto"/>
    </w:pPr>
    <w:rPr>
      <w:rFonts w:ascii="Times New Roman" w:eastAsia="Times New Roman" w:hAnsi="Times New Roman" w:cs="Times New Roman"/>
      <w:sz w:val="24"/>
      <w:szCs w:val="24"/>
      <w:lang w:val="en-CA"/>
    </w:rPr>
  </w:style>
  <w:style w:type="paragraph" w:styleId="Heading1">
    <w:name w:val="heading 1"/>
    <w:basedOn w:val="Normal"/>
    <w:link w:val="Heading1Char"/>
    <w:uiPriority w:val="9"/>
    <w:qFormat/>
    <w:rsid w:val="005E5FB8"/>
    <w:pPr>
      <w:spacing w:before="100" w:beforeAutospacing="1" w:after="100" w:afterAutospacing="1"/>
      <w:outlineLvl w:val="0"/>
    </w:pPr>
    <w:rPr>
      <w:b/>
      <w:bCs/>
      <w:kern w:val="36"/>
      <w:sz w:val="48"/>
      <w:szCs w:val="48"/>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2B4B"/>
    <w:pPr>
      <w:ind w:left="720"/>
      <w:contextualSpacing/>
    </w:pPr>
    <w:rPr>
      <w:rFonts w:asciiTheme="minorHAnsi" w:eastAsiaTheme="minorHAnsi" w:hAnsiTheme="minorHAnsi" w:cstheme="minorBidi"/>
      <w:lang w:val="en-US"/>
    </w:rPr>
  </w:style>
  <w:style w:type="paragraph" w:styleId="NormalWeb">
    <w:name w:val="Normal (Web)"/>
    <w:basedOn w:val="Normal"/>
    <w:uiPriority w:val="99"/>
    <w:semiHidden/>
    <w:unhideWhenUsed/>
    <w:rsid w:val="007B4ACC"/>
    <w:pPr>
      <w:spacing w:before="100" w:beforeAutospacing="1" w:after="100" w:afterAutospacing="1"/>
    </w:pPr>
    <w:rPr>
      <w:lang w:val="en-US"/>
    </w:rPr>
  </w:style>
  <w:style w:type="character" w:styleId="Hyperlink">
    <w:name w:val="Hyperlink"/>
    <w:basedOn w:val="DefaultParagraphFont"/>
    <w:uiPriority w:val="99"/>
    <w:unhideWhenUsed/>
    <w:rsid w:val="00CF17BA"/>
    <w:rPr>
      <w:color w:val="0563C1" w:themeColor="hyperlink"/>
      <w:u w:val="single"/>
    </w:rPr>
  </w:style>
  <w:style w:type="paragraph" w:styleId="BalloonText">
    <w:name w:val="Balloon Text"/>
    <w:basedOn w:val="Normal"/>
    <w:link w:val="BalloonTextChar"/>
    <w:uiPriority w:val="99"/>
    <w:semiHidden/>
    <w:unhideWhenUsed/>
    <w:rsid w:val="00AF6C2E"/>
    <w:rPr>
      <w:rFonts w:eastAsiaTheme="minorHAnsi" w:cstheme="minorBidi"/>
      <w:sz w:val="18"/>
      <w:szCs w:val="18"/>
      <w:lang w:val="en-US"/>
    </w:rPr>
  </w:style>
  <w:style w:type="character" w:customStyle="1" w:styleId="BalloonTextChar">
    <w:name w:val="Balloon Text Char"/>
    <w:basedOn w:val="DefaultParagraphFont"/>
    <w:link w:val="BalloonText"/>
    <w:uiPriority w:val="99"/>
    <w:semiHidden/>
    <w:rsid w:val="00AF6C2E"/>
    <w:rPr>
      <w:rFonts w:ascii="Times New Roman" w:hAnsi="Times New Roman"/>
      <w:sz w:val="18"/>
      <w:szCs w:val="18"/>
    </w:rPr>
  </w:style>
  <w:style w:type="character" w:styleId="CommentReference">
    <w:name w:val="annotation reference"/>
    <w:basedOn w:val="DefaultParagraphFont"/>
    <w:uiPriority w:val="99"/>
    <w:semiHidden/>
    <w:unhideWhenUsed/>
    <w:rsid w:val="00664A9D"/>
    <w:rPr>
      <w:sz w:val="16"/>
      <w:szCs w:val="16"/>
    </w:rPr>
  </w:style>
  <w:style w:type="paragraph" w:styleId="CommentText">
    <w:name w:val="annotation text"/>
    <w:basedOn w:val="Normal"/>
    <w:link w:val="CommentTextChar"/>
    <w:uiPriority w:val="99"/>
    <w:semiHidden/>
    <w:unhideWhenUsed/>
    <w:rsid w:val="00664A9D"/>
    <w:rPr>
      <w:rFonts w:asciiTheme="minorHAnsi" w:eastAsiaTheme="minorHAnsi" w:hAnsiTheme="minorHAnsi" w:cstheme="minorBidi"/>
      <w:sz w:val="20"/>
      <w:szCs w:val="20"/>
      <w:lang w:val="en-US"/>
    </w:rPr>
  </w:style>
  <w:style w:type="character" w:customStyle="1" w:styleId="CommentTextChar">
    <w:name w:val="Comment Text Char"/>
    <w:basedOn w:val="DefaultParagraphFont"/>
    <w:link w:val="CommentText"/>
    <w:uiPriority w:val="99"/>
    <w:semiHidden/>
    <w:rsid w:val="00664A9D"/>
    <w:rPr>
      <w:sz w:val="20"/>
      <w:szCs w:val="20"/>
    </w:rPr>
  </w:style>
  <w:style w:type="paragraph" w:styleId="CommentSubject">
    <w:name w:val="annotation subject"/>
    <w:basedOn w:val="CommentText"/>
    <w:next w:val="CommentText"/>
    <w:link w:val="CommentSubjectChar"/>
    <w:uiPriority w:val="99"/>
    <w:semiHidden/>
    <w:unhideWhenUsed/>
    <w:rsid w:val="00664A9D"/>
    <w:rPr>
      <w:b/>
      <w:bCs/>
    </w:rPr>
  </w:style>
  <w:style w:type="character" w:customStyle="1" w:styleId="CommentSubjectChar">
    <w:name w:val="Comment Subject Char"/>
    <w:basedOn w:val="CommentTextChar"/>
    <w:link w:val="CommentSubject"/>
    <w:uiPriority w:val="99"/>
    <w:semiHidden/>
    <w:rsid w:val="00664A9D"/>
    <w:rPr>
      <w:b/>
      <w:bCs/>
      <w:sz w:val="20"/>
      <w:szCs w:val="20"/>
    </w:rPr>
  </w:style>
  <w:style w:type="character" w:styleId="PlaceholderText">
    <w:name w:val="Placeholder Text"/>
    <w:basedOn w:val="DefaultParagraphFont"/>
    <w:uiPriority w:val="99"/>
    <w:semiHidden/>
    <w:rsid w:val="005E4F82"/>
    <w:rPr>
      <w:color w:val="808080"/>
    </w:rPr>
  </w:style>
  <w:style w:type="paragraph" w:customStyle="1" w:styleId="EndNoteBibliographyTitle">
    <w:name w:val="EndNote Bibliography Title"/>
    <w:basedOn w:val="Normal"/>
    <w:link w:val="EndNoteBibliographyTitleChar"/>
    <w:rsid w:val="008F53D3"/>
    <w:pPr>
      <w:jc w:val="center"/>
    </w:pPr>
    <w:rPr>
      <w:rFonts w:ascii="Calibri" w:eastAsiaTheme="minorHAnsi" w:hAnsi="Calibri" w:cs="Calibri"/>
      <w:noProof/>
      <w:lang w:val="en-US"/>
    </w:rPr>
  </w:style>
  <w:style w:type="character" w:customStyle="1" w:styleId="EndNoteBibliographyTitleChar">
    <w:name w:val="EndNote Bibliography Title Char"/>
    <w:basedOn w:val="DefaultParagraphFont"/>
    <w:link w:val="EndNoteBibliographyTitle"/>
    <w:rsid w:val="008F53D3"/>
    <w:rPr>
      <w:rFonts w:ascii="Calibri" w:hAnsi="Calibri" w:cs="Calibri"/>
      <w:noProof/>
      <w:sz w:val="24"/>
      <w:szCs w:val="24"/>
    </w:rPr>
  </w:style>
  <w:style w:type="paragraph" w:customStyle="1" w:styleId="EndNoteBibliography">
    <w:name w:val="EndNote Bibliography"/>
    <w:basedOn w:val="Normal"/>
    <w:link w:val="EndNoteBibliographyChar"/>
    <w:rsid w:val="008F53D3"/>
    <w:rPr>
      <w:rFonts w:ascii="Calibri" w:eastAsiaTheme="minorHAnsi" w:hAnsi="Calibri" w:cs="Calibri"/>
      <w:noProof/>
      <w:lang w:val="en-US"/>
    </w:rPr>
  </w:style>
  <w:style w:type="character" w:customStyle="1" w:styleId="EndNoteBibliographyChar">
    <w:name w:val="EndNote Bibliography Char"/>
    <w:basedOn w:val="DefaultParagraphFont"/>
    <w:link w:val="EndNoteBibliography"/>
    <w:rsid w:val="008F53D3"/>
    <w:rPr>
      <w:rFonts w:ascii="Calibri" w:hAnsi="Calibri" w:cs="Calibri"/>
      <w:noProof/>
      <w:sz w:val="24"/>
      <w:szCs w:val="24"/>
    </w:rPr>
  </w:style>
  <w:style w:type="paragraph" w:styleId="Bibliography">
    <w:name w:val="Bibliography"/>
    <w:basedOn w:val="Normal"/>
    <w:next w:val="Normal"/>
    <w:uiPriority w:val="37"/>
    <w:unhideWhenUsed/>
    <w:rsid w:val="00E81ACF"/>
    <w:pPr>
      <w:spacing w:after="240"/>
      <w:ind w:left="720" w:hanging="720"/>
    </w:pPr>
    <w:rPr>
      <w:rFonts w:asciiTheme="minorHAnsi" w:eastAsiaTheme="minorHAnsi" w:hAnsiTheme="minorHAnsi" w:cstheme="minorBidi"/>
      <w:lang w:val="en-US"/>
    </w:rPr>
  </w:style>
  <w:style w:type="character" w:styleId="LineNumber">
    <w:name w:val="line number"/>
    <w:basedOn w:val="DefaultParagraphFont"/>
    <w:uiPriority w:val="99"/>
    <w:semiHidden/>
    <w:unhideWhenUsed/>
    <w:rsid w:val="00C62EA2"/>
  </w:style>
  <w:style w:type="character" w:styleId="Strong">
    <w:name w:val="Strong"/>
    <w:basedOn w:val="DefaultParagraphFont"/>
    <w:uiPriority w:val="22"/>
    <w:qFormat/>
    <w:rsid w:val="00D5130E"/>
    <w:rPr>
      <w:b/>
      <w:bCs/>
    </w:rPr>
  </w:style>
  <w:style w:type="character" w:customStyle="1" w:styleId="UnresolvedMention1">
    <w:name w:val="Unresolved Mention1"/>
    <w:basedOn w:val="DefaultParagraphFont"/>
    <w:uiPriority w:val="99"/>
    <w:semiHidden/>
    <w:unhideWhenUsed/>
    <w:rsid w:val="00515706"/>
    <w:rPr>
      <w:color w:val="605E5C"/>
      <w:shd w:val="clear" w:color="auto" w:fill="E1DFDD"/>
    </w:rPr>
  </w:style>
  <w:style w:type="paragraph" w:styleId="Revision">
    <w:name w:val="Revision"/>
    <w:hidden/>
    <w:uiPriority w:val="99"/>
    <w:semiHidden/>
    <w:rsid w:val="00853D90"/>
    <w:pPr>
      <w:spacing w:after="0" w:line="240" w:lineRule="auto"/>
    </w:pPr>
    <w:rPr>
      <w:sz w:val="24"/>
      <w:szCs w:val="24"/>
    </w:rPr>
  </w:style>
  <w:style w:type="character" w:styleId="FollowedHyperlink">
    <w:name w:val="FollowedHyperlink"/>
    <w:basedOn w:val="DefaultParagraphFont"/>
    <w:uiPriority w:val="99"/>
    <w:semiHidden/>
    <w:unhideWhenUsed/>
    <w:rsid w:val="00FE6162"/>
    <w:rPr>
      <w:color w:val="954F72" w:themeColor="followedHyperlink"/>
      <w:u w:val="single"/>
    </w:rPr>
  </w:style>
  <w:style w:type="table" w:styleId="TableGrid">
    <w:name w:val="Table Grid"/>
    <w:basedOn w:val="TableNormal"/>
    <w:uiPriority w:val="39"/>
    <w:rsid w:val="004602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17012"/>
    <w:pPr>
      <w:tabs>
        <w:tab w:val="center" w:pos="4680"/>
        <w:tab w:val="right" w:pos="9360"/>
      </w:tabs>
    </w:pPr>
  </w:style>
  <w:style w:type="character" w:customStyle="1" w:styleId="HeaderChar">
    <w:name w:val="Header Char"/>
    <w:basedOn w:val="DefaultParagraphFont"/>
    <w:link w:val="Header"/>
    <w:uiPriority w:val="99"/>
    <w:rsid w:val="00217012"/>
    <w:rPr>
      <w:rFonts w:ascii="Times New Roman" w:eastAsia="Times New Roman" w:hAnsi="Times New Roman" w:cs="Times New Roman"/>
      <w:sz w:val="24"/>
      <w:szCs w:val="24"/>
      <w:lang w:val="en-CA"/>
    </w:rPr>
  </w:style>
  <w:style w:type="paragraph" w:styleId="Footer">
    <w:name w:val="footer"/>
    <w:basedOn w:val="Normal"/>
    <w:link w:val="FooterChar"/>
    <w:uiPriority w:val="99"/>
    <w:unhideWhenUsed/>
    <w:rsid w:val="00217012"/>
    <w:pPr>
      <w:tabs>
        <w:tab w:val="center" w:pos="4680"/>
        <w:tab w:val="right" w:pos="9360"/>
      </w:tabs>
    </w:pPr>
  </w:style>
  <w:style w:type="character" w:customStyle="1" w:styleId="FooterChar">
    <w:name w:val="Footer Char"/>
    <w:basedOn w:val="DefaultParagraphFont"/>
    <w:link w:val="Footer"/>
    <w:uiPriority w:val="99"/>
    <w:rsid w:val="00217012"/>
    <w:rPr>
      <w:rFonts w:ascii="Times New Roman" w:eastAsia="Times New Roman" w:hAnsi="Times New Roman" w:cs="Times New Roman"/>
      <w:sz w:val="24"/>
      <w:szCs w:val="24"/>
      <w:lang w:val="en-CA"/>
    </w:rPr>
  </w:style>
  <w:style w:type="character" w:customStyle="1" w:styleId="italic">
    <w:name w:val="italic"/>
    <w:basedOn w:val="DefaultParagraphFont"/>
    <w:rsid w:val="005E5FB8"/>
  </w:style>
  <w:style w:type="character" w:customStyle="1" w:styleId="Heading1Char">
    <w:name w:val="Heading 1 Char"/>
    <w:basedOn w:val="DefaultParagraphFont"/>
    <w:link w:val="Heading1"/>
    <w:uiPriority w:val="9"/>
    <w:rsid w:val="005E5FB8"/>
    <w:rPr>
      <w:rFonts w:ascii="Times New Roman" w:eastAsia="Times New Roman" w:hAnsi="Times New Roman" w:cs="Times New Roman"/>
      <w:b/>
      <w:bCs/>
      <w:kern w:val="36"/>
      <w:sz w:val="48"/>
      <w:szCs w:val="48"/>
    </w:rPr>
  </w:style>
  <w:style w:type="paragraph" w:customStyle="1" w:styleId="author">
    <w:name w:val="author"/>
    <w:basedOn w:val="Normal"/>
    <w:rsid w:val="005E5FB8"/>
    <w:pPr>
      <w:spacing w:before="100" w:beforeAutospacing="1" w:after="100" w:afterAutospacing="1"/>
    </w:pPr>
    <w:rPr>
      <w:lang w:val="en-US"/>
    </w:rPr>
  </w:style>
  <w:style w:type="character" w:customStyle="1" w:styleId="bold">
    <w:name w:val="bold"/>
    <w:basedOn w:val="DefaultParagraphFont"/>
    <w:rsid w:val="00A603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52718">
      <w:bodyDiv w:val="1"/>
      <w:marLeft w:val="0"/>
      <w:marRight w:val="0"/>
      <w:marTop w:val="0"/>
      <w:marBottom w:val="0"/>
      <w:divBdr>
        <w:top w:val="none" w:sz="0" w:space="0" w:color="auto"/>
        <w:left w:val="none" w:sz="0" w:space="0" w:color="auto"/>
        <w:bottom w:val="none" w:sz="0" w:space="0" w:color="auto"/>
        <w:right w:val="none" w:sz="0" w:space="0" w:color="auto"/>
      </w:divBdr>
    </w:div>
    <w:div w:id="7828850">
      <w:bodyDiv w:val="1"/>
      <w:marLeft w:val="0"/>
      <w:marRight w:val="0"/>
      <w:marTop w:val="0"/>
      <w:marBottom w:val="0"/>
      <w:divBdr>
        <w:top w:val="none" w:sz="0" w:space="0" w:color="auto"/>
        <w:left w:val="none" w:sz="0" w:space="0" w:color="auto"/>
        <w:bottom w:val="none" w:sz="0" w:space="0" w:color="auto"/>
        <w:right w:val="none" w:sz="0" w:space="0" w:color="auto"/>
      </w:divBdr>
    </w:div>
    <w:div w:id="72750418">
      <w:bodyDiv w:val="1"/>
      <w:marLeft w:val="0"/>
      <w:marRight w:val="0"/>
      <w:marTop w:val="0"/>
      <w:marBottom w:val="0"/>
      <w:divBdr>
        <w:top w:val="none" w:sz="0" w:space="0" w:color="auto"/>
        <w:left w:val="none" w:sz="0" w:space="0" w:color="auto"/>
        <w:bottom w:val="none" w:sz="0" w:space="0" w:color="auto"/>
        <w:right w:val="none" w:sz="0" w:space="0" w:color="auto"/>
      </w:divBdr>
    </w:div>
    <w:div w:id="94787041">
      <w:bodyDiv w:val="1"/>
      <w:marLeft w:val="0"/>
      <w:marRight w:val="0"/>
      <w:marTop w:val="0"/>
      <w:marBottom w:val="0"/>
      <w:divBdr>
        <w:top w:val="none" w:sz="0" w:space="0" w:color="auto"/>
        <w:left w:val="none" w:sz="0" w:space="0" w:color="auto"/>
        <w:bottom w:val="none" w:sz="0" w:space="0" w:color="auto"/>
        <w:right w:val="none" w:sz="0" w:space="0" w:color="auto"/>
      </w:divBdr>
    </w:div>
    <w:div w:id="95832781">
      <w:bodyDiv w:val="1"/>
      <w:marLeft w:val="0"/>
      <w:marRight w:val="0"/>
      <w:marTop w:val="0"/>
      <w:marBottom w:val="0"/>
      <w:divBdr>
        <w:top w:val="none" w:sz="0" w:space="0" w:color="auto"/>
        <w:left w:val="none" w:sz="0" w:space="0" w:color="auto"/>
        <w:bottom w:val="none" w:sz="0" w:space="0" w:color="auto"/>
        <w:right w:val="none" w:sz="0" w:space="0" w:color="auto"/>
      </w:divBdr>
    </w:div>
    <w:div w:id="413860751">
      <w:bodyDiv w:val="1"/>
      <w:marLeft w:val="0"/>
      <w:marRight w:val="0"/>
      <w:marTop w:val="0"/>
      <w:marBottom w:val="0"/>
      <w:divBdr>
        <w:top w:val="none" w:sz="0" w:space="0" w:color="auto"/>
        <w:left w:val="none" w:sz="0" w:space="0" w:color="auto"/>
        <w:bottom w:val="none" w:sz="0" w:space="0" w:color="auto"/>
        <w:right w:val="none" w:sz="0" w:space="0" w:color="auto"/>
      </w:divBdr>
    </w:div>
    <w:div w:id="416637685">
      <w:bodyDiv w:val="1"/>
      <w:marLeft w:val="0"/>
      <w:marRight w:val="0"/>
      <w:marTop w:val="0"/>
      <w:marBottom w:val="0"/>
      <w:divBdr>
        <w:top w:val="none" w:sz="0" w:space="0" w:color="auto"/>
        <w:left w:val="none" w:sz="0" w:space="0" w:color="auto"/>
        <w:bottom w:val="none" w:sz="0" w:space="0" w:color="auto"/>
        <w:right w:val="none" w:sz="0" w:space="0" w:color="auto"/>
      </w:divBdr>
    </w:div>
    <w:div w:id="515268674">
      <w:bodyDiv w:val="1"/>
      <w:marLeft w:val="0"/>
      <w:marRight w:val="0"/>
      <w:marTop w:val="0"/>
      <w:marBottom w:val="0"/>
      <w:divBdr>
        <w:top w:val="none" w:sz="0" w:space="0" w:color="auto"/>
        <w:left w:val="none" w:sz="0" w:space="0" w:color="auto"/>
        <w:bottom w:val="none" w:sz="0" w:space="0" w:color="auto"/>
        <w:right w:val="none" w:sz="0" w:space="0" w:color="auto"/>
      </w:divBdr>
    </w:div>
    <w:div w:id="642199672">
      <w:bodyDiv w:val="1"/>
      <w:marLeft w:val="0"/>
      <w:marRight w:val="0"/>
      <w:marTop w:val="0"/>
      <w:marBottom w:val="0"/>
      <w:divBdr>
        <w:top w:val="none" w:sz="0" w:space="0" w:color="auto"/>
        <w:left w:val="none" w:sz="0" w:space="0" w:color="auto"/>
        <w:bottom w:val="none" w:sz="0" w:space="0" w:color="auto"/>
        <w:right w:val="none" w:sz="0" w:space="0" w:color="auto"/>
      </w:divBdr>
    </w:div>
    <w:div w:id="780612402">
      <w:bodyDiv w:val="1"/>
      <w:marLeft w:val="0"/>
      <w:marRight w:val="0"/>
      <w:marTop w:val="0"/>
      <w:marBottom w:val="0"/>
      <w:divBdr>
        <w:top w:val="none" w:sz="0" w:space="0" w:color="auto"/>
        <w:left w:val="none" w:sz="0" w:space="0" w:color="auto"/>
        <w:bottom w:val="none" w:sz="0" w:space="0" w:color="auto"/>
        <w:right w:val="none" w:sz="0" w:space="0" w:color="auto"/>
      </w:divBdr>
    </w:div>
    <w:div w:id="803086496">
      <w:bodyDiv w:val="1"/>
      <w:marLeft w:val="0"/>
      <w:marRight w:val="0"/>
      <w:marTop w:val="0"/>
      <w:marBottom w:val="0"/>
      <w:divBdr>
        <w:top w:val="none" w:sz="0" w:space="0" w:color="auto"/>
        <w:left w:val="none" w:sz="0" w:space="0" w:color="auto"/>
        <w:bottom w:val="none" w:sz="0" w:space="0" w:color="auto"/>
        <w:right w:val="none" w:sz="0" w:space="0" w:color="auto"/>
      </w:divBdr>
    </w:div>
    <w:div w:id="897936745">
      <w:bodyDiv w:val="1"/>
      <w:marLeft w:val="0"/>
      <w:marRight w:val="0"/>
      <w:marTop w:val="0"/>
      <w:marBottom w:val="0"/>
      <w:divBdr>
        <w:top w:val="none" w:sz="0" w:space="0" w:color="auto"/>
        <w:left w:val="none" w:sz="0" w:space="0" w:color="auto"/>
        <w:bottom w:val="none" w:sz="0" w:space="0" w:color="auto"/>
        <w:right w:val="none" w:sz="0" w:space="0" w:color="auto"/>
      </w:divBdr>
    </w:div>
    <w:div w:id="985204237">
      <w:bodyDiv w:val="1"/>
      <w:marLeft w:val="0"/>
      <w:marRight w:val="0"/>
      <w:marTop w:val="0"/>
      <w:marBottom w:val="0"/>
      <w:divBdr>
        <w:top w:val="none" w:sz="0" w:space="0" w:color="auto"/>
        <w:left w:val="none" w:sz="0" w:space="0" w:color="auto"/>
        <w:bottom w:val="none" w:sz="0" w:space="0" w:color="auto"/>
        <w:right w:val="none" w:sz="0" w:space="0" w:color="auto"/>
      </w:divBdr>
    </w:div>
    <w:div w:id="1064644358">
      <w:bodyDiv w:val="1"/>
      <w:marLeft w:val="0"/>
      <w:marRight w:val="0"/>
      <w:marTop w:val="0"/>
      <w:marBottom w:val="0"/>
      <w:divBdr>
        <w:top w:val="none" w:sz="0" w:space="0" w:color="auto"/>
        <w:left w:val="none" w:sz="0" w:space="0" w:color="auto"/>
        <w:bottom w:val="none" w:sz="0" w:space="0" w:color="auto"/>
        <w:right w:val="none" w:sz="0" w:space="0" w:color="auto"/>
      </w:divBdr>
    </w:div>
    <w:div w:id="1328092579">
      <w:bodyDiv w:val="1"/>
      <w:marLeft w:val="0"/>
      <w:marRight w:val="0"/>
      <w:marTop w:val="0"/>
      <w:marBottom w:val="0"/>
      <w:divBdr>
        <w:top w:val="none" w:sz="0" w:space="0" w:color="auto"/>
        <w:left w:val="none" w:sz="0" w:space="0" w:color="auto"/>
        <w:bottom w:val="none" w:sz="0" w:space="0" w:color="auto"/>
        <w:right w:val="none" w:sz="0" w:space="0" w:color="auto"/>
      </w:divBdr>
    </w:div>
    <w:div w:id="1342927198">
      <w:bodyDiv w:val="1"/>
      <w:marLeft w:val="0"/>
      <w:marRight w:val="0"/>
      <w:marTop w:val="0"/>
      <w:marBottom w:val="0"/>
      <w:divBdr>
        <w:top w:val="none" w:sz="0" w:space="0" w:color="auto"/>
        <w:left w:val="none" w:sz="0" w:space="0" w:color="auto"/>
        <w:bottom w:val="none" w:sz="0" w:space="0" w:color="auto"/>
        <w:right w:val="none" w:sz="0" w:space="0" w:color="auto"/>
      </w:divBdr>
    </w:div>
    <w:div w:id="1353532532">
      <w:bodyDiv w:val="1"/>
      <w:marLeft w:val="0"/>
      <w:marRight w:val="0"/>
      <w:marTop w:val="0"/>
      <w:marBottom w:val="0"/>
      <w:divBdr>
        <w:top w:val="none" w:sz="0" w:space="0" w:color="auto"/>
        <w:left w:val="none" w:sz="0" w:space="0" w:color="auto"/>
        <w:bottom w:val="none" w:sz="0" w:space="0" w:color="auto"/>
        <w:right w:val="none" w:sz="0" w:space="0" w:color="auto"/>
      </w:divBdr>
    </w:div>
    <w:div w:id="1665938745">
      <w:bodyDiv w:val="1"/>
      <w:marLeft w:val="0"/>
      <w:marRight w:val="0"/>
      <w:marTop w:val="0"/>
      <w:marBottom w:val="0"/>
      <w:divBdr>
        <w:top w:val="none" w:sz="0" w:space="0" w:color="auto"/>
        <w:left w:val="none" w:sz="0" w:space="0" w:color="auto"/>
        <w:bottom w:val="none" w:sz="0" w:space="0" w:color="auto"/>
        <w:right w:val="none" w:sz="0" w:space="0" w:color="auto"/>
      </w:divBdr>
      <w:divsChild>
        <w:div w:id="1979992986">
          <w:marLeft w:val="0"/>
          <w:marRight w:val="0"/>
          <w:marTop w:val="0"/>
          <w:marBottom w:val="0"/>
          <w:divBdr>
            <w:top w:val="none" w:sz="0" w:space="0" w:color="auto"/>
            <w:left w:val="none" w:sz="0" w:space="0" w:color="auto"/>
            <w:bottom w:val="none" w:sz="0" w:space="0" w:color="auto"/>
            <w:right w:val="none" w:sz="0" w:space="0" w:color="auto"/>
          </w:divBdr>
        </w:div>
        <w:div w:id="1782719450">
          <w:marLeft w:val="0"/>
          <w:marRight w:val="0"/>
          <w:marTop w:val="0"/>
          <w:marBottom w:val="0"/>
          <w:divBdr>
            <w:top w:val="none" w:sz="0" w:space="0" w:color="auto"/>
            <w:left w:val="none" w:sz="0" w:space="0" w:color="auto"/>
            <w:bottom w:val="none" w:sz="0" w:space="0" w:color="auto"/>
            <w:right w:val="none" w:sz="0" w:space="0" w:color="auto"/>
          </w:divBdr>
        </w:div>
      </w:divsChild>
    </w:div>
    <w:div w:id="1725760667">
      <w:bodyDiv w:val="1"/>
      <w:marLeft w:val="0"/>
      <w:marRight w:val="0"/>
      <w:marTop w:val="0"/>
      <w:marBottom w:val="0"/>
      <w:divBdr>
        <w:top w:val="none" w:sz="0" w:space="0" w:color="auto"/>
        <w:left w:val="none" w:sz="0" w:space="0" w:color="auto"/>
        <w:bottom w:val="none" w:sz="0" w:space="0" w:color="auto"/>
        <w:right w:val="none" w:sz="0" w:space="0" w:color="auto"/>
      </w:divBdr>
    </w:div>
    <w:div w:id="1770928704">
      <w:bodyDiv w:val="1"/>
      <w:marLeft w:val="0"/>
      <w:marRight w:val="0"/>
      <w:marTop w:val="0"/>
      <w:marBottom w:val="0"/>
      <w:divBdr>
        <w:top w:val="none" w:sz="0" w:space="0" w:color="auto"/>
        <w:left w:val="none" w:sz="0" w:space="0" w:color="auto"/>
        <w:bottom w:val="none" w:sz="0" w:space="0" w:color="auto"/>
        <w:right w:val="none" w:sz="0" w:space="0" w:color="auto"/>
      </w:divBdr>
    </w:div>
    <w:div w:id="1782532223">
      <w:bodyDiv w:val="1"/>
      <w:marLeft w:val="0"/>
      <w:marRight w:val="0"/>
      <w:marTop w:val="0"/>
      <w:marBottom w:val="0"/>
      <w:divBdr>
        <w:top w:val="none" w:sz="0" w:space="0" w:color="auto"/>
        <w:left w:val="none" w:sz="0" w:space="0" w:color="auto"/>
        <w:bottom w:val="none" w:sz="0" w:space="0" w:color="auto"/>
        <w:right w:val="none" w:sz="0" w:space="0" w:color="auto"/>
      </w:divBdr>
    </w:div>
    <w:div w:id="1817840485">
      <w:bodyDiv w:val="1"/>
      <w:marLeft w:val="0"/>
      <w:marRight w:val="0"/>
      <w:marTop w:val="0"/>
      <w:marBottom w:val="0"/>
      <w:divBdr>
        <w:top w:val="none" w:sz="0" w:space="0" w:color="auto"/>
        <w:left w:val="none" w:sz="0" w:space="0" w:color="auto"/>
        <w:bottom w:val="none" w:sz="0" w:space="0" w:color="auto"/>
        <w:right w:val="none" w:sz="0" w:space="0" w:color="auto"/>
      </w:divBdr>
    </w:div>
    <w:div w:id="1828546992">
      <w:bodyDiv w:val="1"/>
      <w:marLeft w:val="0"/>
      <w:marRight w:val="0"/>
      <w:marTop w:val="0"/>
      <w:marBottom w:val="0"/>
      <w:divBdr>
        <w:top w:val="none" w:sz="0" w:space="0" w:color="auto"/>
        <w:left w:val="none" w:sz="0" w:space="0" w:color="auto"/>
        <w:bottom w:val="none" w:sz="0" w:space="0" w:color="auto"/>
        <w:right w:val="none" w:sz="0" w:space="0" w:color="auto"/>
      </w:divBdr>
    </w:div>
    <w:div w:id="1848905654">
      <w:bodyDiv w:val="1"/>
      <w:marLeft w:val="0"/>
      <w:marRight w:val="0"/>
      <w:marTop w:val="0"/>
      <w:marBottom w:val="0"/>
      <w:divBdr>
        <w:top w:val="none" w:sz="0" w:space="0" w:color="auto"/>
        <w:left w:val="none" w:sz="0" w:space="0" w:color="auto"/>
        <w:bottom w:val="none" w:sz="0" w:space="0" w:color="auto"/>
        <w:right w:val="none" w:sz="0" w:space="0" w:color="auto"/>
      </w:divBdr>
      <w:divsChild>
        <w:div w:id="1229220935">
          <w:marLeft w:val="0"/>
          <w:marRight w:val="0"/>
          <w:marTop w:val="0"/>
          <w:marBottom w:val="0"/>
          <w:divBdr>
            <w:top w:val="none" w:sz="0" w:space="0" w:color="auto"/>
            <w:left w:val="none" w:sz="0" w:space="0" w:color="auto"/>
            <w:bottom w:val="none" w:sz="0" w:space="0" w:color="auto"/>
            <w:right w:val="none" w:sz="0" w:space="0" w:color="auto"/>
          </w:divBdr>
        </w:div>
        <w:div w:id="143206382">
          <w:marLeft w:val="0"/>
          <w:marRight w:val="0"/>
          <w:marTop w:val="0"/>
          <w:marBottom w:val="0"/>
          <w:divBdr>
            <w:top w:val="none" w:sz="0" w:space="0" w:color="auto"/>
            <w:left w:val="none" w:sz="0" w:space="0" w:color="auto"/>
            <w:bottom w:val="none" w:sz="0" w:space="0" w:color="auto"/>
            <w:right w:val="none" w:sz="0" w:space="0" w:color="auto"/>
          </w:divBdr>
        </w:div>
      </w:divsChild>
    </w:div>
    <w:div w:id="1898398243">
      <w:bodyDiv w:val="1"/>
      <w:marLeft w:val="0"/>
      <w:marRight w:val="0"/>
      <w:marTop w:val="0"/>
      <w:marBottom w:val="0"/>
      <w:divBdr>
        <w:top w:val="none" w:sz="0" w:space="0" w:color="auto"/>
        <w:left w:val="none" w:sz="0" w:space="0" w:color="auto"/>
        <w:bottom w:val="none" w:sz="0" w:space="0" w:color="auto"/>
        <w:right w:val="none" w:sz="0" w:space="0" w:color="auto"/>
      </w:divBdr>
    </w:div>
    <w:div w:id="1935281714">
      <w:bodyDiv w:val="1"/>
      <w:marLeft w:val="0"/>
      <w:marRight w:val="0"/>
      <w:marTop w:val="0"/>
      <w:marBottom w:val="0"/>
      <w:divBdr>
        <w:top w:val="none" w:sz="0" w:space="0" w:color="auto"/>
        <w:left w:val="none" w:sz="0" w:space="0" w:color="auto"/>
        <w:bottom w:val="none" w:sz="0" w:space="0" w:color="auto"/>
        <w:right w:val="none" w:sz="0" w:space="0" w:color="auto"/>
      </w:divBdr>
    </w:div>
    <w:div w:id="2000965502">
      <w:bodyDiv w:val="1"/>
      <w:marLeft w:val="0"/>
      <w:marRight w:val="0"/>
      <w:marTop w:val="0"/>
      <w:marBottom w:val="0"/>
      <w:divBdr>
        <w:top w:val="none" w:sz="0" w:space="0" w:color="auto"/>
        <w:left w:val="none" w:sz="0" w:space="0" w:color="auto"/>
        <w:bottom w:val="none" w:sz="0" w:space="0" w:color="auto"/>
        <w:right w:val="none" w:sz="0" w:space="0" w:color="auto"/>
      </w:divBdr>
    </w:div>
    <w:div w:id="2065370413">
      <w:bodyDiv w:val="1"/>
      <w:marLeft w:val="0"/>
      <w:marRight w:val="0"/>
      <w:marTop w:val="0"/>
      <w:marBottom w:val="0"/>
      <w:divBdr>
        <w:top w:val="none" w:sz="0" w:space="0" w:color="auto"/>
        <w:left w:val="none" w:sz="0" w:space="0" w:color="auto"/>
        <w:bottom w:val="none" w:sz="0" w:space="0" w:color="auto"/>
        <w:right w:val="none" w:sz="0" w:space="0" w:color="auto"/>
      </w:divBdr>
    </w:div>
    <w:div w:id="2122794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nwfsc.noaa.gov/data/map" TargetMode="External"/><Relationship Id="rId13" Type="http://schemas.openxmlformats.org/officeDocument/2006/relationships/fontTable" Target="fontTable.xml"/><Relationship Id="rId18" Type="http://schemas.microsoft.com/office/2018/08/relationships/commentsExtensible" Target="commentsExtensi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2.png"/><Relationship Id="rId19" Type="http://schemas.microsoft.com/office/2016/09/relationships/commentsIds" Target="commentsIds.xml"/><Relationship Id="rId4" Type="http://schemas.openxmlformats.org/officeDocument/2006/relationships/settings" Target="settings.xml"/><Relationship Id="rId9" Type="http://schemas.openxmlformats.org/officeDocument/2006/relationships/image" Target="media/image1.png"/><Relationship Id="rId14"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0C3843-E1AE-4105-A620-0E7B80B0E2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2193</TotalTime>
  <Pages>38</Pages>
  <Words>61321</Words>
  <Characters>349534</Characters>
  <Application>Microsoft Office Word</Application>
  <DocSecurity>0</DocSecurity>
  <Lines>2912</Lines>
  <Paragraphs>820</Paragraphs>
  <ScaleCrop>false</ScaleCrop>
  <HeadingPairs>
    <vt:vector size="2" baseType="variant">
      <vt:variant>
        <vt:lpstr>Title</vt:lpstr>
      </vt:variant>
      <vt:variant>
        <vt:i4>1</vt:i4>
      </vt:variant>
    </vt:vector>
  </HeadingPairs>
  <TitlesOfParts>
    <vt:vector size="1" baseType="lpstr">
      <vt:lpstr/>
    </vt:vector>
  </TitlesOfParts>
  <Company>NOAA - Alaska Fisheries Science Center</Company>
  <LinksUpToDate>false</LinksUpToDate>
  <CharactersWithSpaces>410035</CharactersWithSpaces>
  <SharedDoc>false</SharedDoc>
  <HLinks>
    <vt:vector size="18" baseType="variant">
      <vt:variant>
        <vt:i4>3473447</vt:i4>
      </vt:variant>
      <vt:variant>
        <vt:i4>204</vt:i4>
      </vt:variant>
      <vt:variant>
        <vt:i4>0</vt:i4>
      </vt:variant>
      <vt:variant>
        <vt:i4>5</vt:i4>
      </vt:variant>
      <vt:variant>
        <vt:lpwstr>https://github.com/fate-spatialindicators/spatial-trend</vt:lpwstr>
      </vt:variant>
      <vt:variant>
        <vt:lpwstr/>
      </vt:variant>
      <vt:variant>
        <vt:i4>2293799</vt:i4>
      </vt:variant>
      <vt:variant>
        <vt:i4>150</vt:i4>
      </vt:variant>
      <vt:variant>
        <vt:i4>0</vt:i4>
      </vt:variant>
      <vt:variant>
        <vt:i4>5</vt:i4>
      </vt:variant>
      <vt:variant>
        <vt:lpwstr>https://www.nwfsc.noaa.gov/data/map</vt:lpwstr>
      </vt:variant>
      <vt:variant>
        <vt:lpwstr/>
      </vt:variant>
      <vt:variant>
        <vt:i4>4849740</vt:i4>
      </vt:variant>
      <vt:variant>
        <vt:i4>0</vt:i4>
      </vt:variant>
      <vt:variant>
        <vt:i4>0</vt:i4>
      </vt:variant>
      <vt:variant>
        <vt:i4>5</vt:i4>
      </vt:variant>
      <vt:variant>
        <vt:lpwstr>https://esajournals.onlinelibrary.wiley.com/doi/abs/10.1002/eap.1767</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Lewis Barnett</dc:creator>
  <cp:keywords/>
  <dc:description/>
  <cp:lastModifiedBy>Lewis.Barnett</cp:lastModifiedBy>
  <cp:revision>36</cp:revision>
  <dcterms:created xsi:type="dcterms:W3CDTF">2020-06-30T22:38:00Z</dcterms:created>
  <dcterms:modified xsi:type="dcterms:W3CDTF">2020-07-02T22:25:00Z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zotero-version="5.0.82"&gt;&lt;session id="lB8OmsKd"/&gt;&lt;style id="http://www.zotero.org/styles/ecography" hasBibliography="1" bibliographyStyleHasBeenSet="1"/&gt;&lt;prefs&gt;&lt;pref name="fieldType" value="Field"/&gt;&lt;pref name="automaticJournalAbbrevi</vt:lpwstr>
  </property>
  <property fmtid="{D5CDD505-2E9C-101B-9397-08002B2CF9AE}" pid="3" name="ZOTERO_PREF_2">
    <vt:lpwstr>ations" value="true"/&gt;&lt;/prefs&gt;&lt;/data&gt;</vt:lpwstr>
  </property>
</Properties>
</file>