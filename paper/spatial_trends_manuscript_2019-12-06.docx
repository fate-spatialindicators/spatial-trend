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77777777" w:rsidR="00C07284" w:rsidRPr="00C07284" w:rsidRDefault="00C07284" w:rsidP="00C07284">
      <w:pPr>
        <w:rPr>
          <w:rFonts w:ascii="Times New Roman" w:hAnsi="Times New Roman" w:cs="Times New Roman"/>
          <w:b/>
        </w:rPr>
      </w:pPr>
      <w:r w:rsidRPr="00C07284">
        <w:rPr>
          <w:rFonts w:ascii="Times New Roman" w:hAnsi="Times New Roman" w:cs="Times New Roman"/>
          <w:b/>
        </w:rPr>
        <w:t>Modeling spatially varying temporal trends in abundance distributions to reveal nuanced changes in complex marine ecosystems</w:t>
      </w:r>
    </w:p>
    <w:p w14:paraId="1528C327" w14:textId="19269E18" w:rsidR="00626DCC" w:rsidRDefault="00626DCC">
      <w:pPr>
        <w:rPr>
          <w:ins w:id="0" w:author="Eric Ward" w:date="2019-12-06T12:12:00Z"/>
          <w:rFonts w:ascii="Times New Roman" w:hAnsi="Times New Roman" w:cs="Times New Roman"/>
        </w:rPr>
      </w:pPr>
    </w:p>
    <w:p w14:paraId="798BB6E9" w14:textId="1FBEB49E" w:rsidR="008A1F51" w:rsidRDefault="008A1F51">
      <w:pPr>
        <w:rPr>
          <w:ins w:id="1" w:author="Eric Ward" w:date="2019-12-06T13:03:00Z"/>
          <w:rFonts w:ascii="Times New Roman" w:hAnsi="Times New Roman" w:cs="Times New Roman"/>
        </w:rPr>
      </w:pPr>
      <w:ins w:id="2" w:author="Eric Ward" w:date="2019-12-06T12:14:00Z">
        <w:r>
          <w:rPr>
            <w:rFonts w:ascii="Times New Roman" w:hAnsi="Times New Roman" w:cs="Times New Roman"/>
          </w:rPr>
          <w:t>Spatiotemporal methods for c</w:t>
        </w:r>
      </w:ins>
      <w:ins w:id="3" w:author="Eric Ward" w:date="2019-12-06T12:12:00Z">
        <w:r>
          <w:rPr>
            <w:rFonts w:ascii="Times New Roman" w:hAnsi="Times New Roman" w:cs="Times New Roman"/>
          </w:rPr>
          <w:t xml:space="preserve">ontrasting </w:t>
        </w:r>
      </w:ins>
      <w:ins w:id="4" w:author="Eric Ward" w:date="2019-12-06T12:13:00Z">
        <w:r>
          <w:rPr>
            <w:rFonts w:ascii="Times New Roman" w:hAnsi="Times New Roman" w:cs="Times New Roman"/>
          </w:rPr>
          <w:t xml:space="preserve">metrics of species change across multiple spatial </w:t>
        </w:r>
        <w:commentRangeStart w:id="5"/>
        <w:r>
          <w:rPr>
            <w:rFonts w:ascii="Times New Roman" w:hAnsi="Times New Roman" w:cs="Times New Roman"/>
          </w:rPr>
          <w:t>scales</w:t>
        </w:r>
        <w:commentRangeEnd w:id="5"/>
        <w:r>
          <w:rPr>
            <w:rStyle w:val="CommentReference"/>
          </w:rPr>
          <w:commentReference w:id="5"/>
        </w:r>
        <w:r>
          <w:rPr>
            <w:rFonts w:ascii="Times New Roman" w:hAnsi="Times New Roman" w:cs="Times New Roman"/>
          </w:rPr>
          <w:t xml:space="preserve"> </w:t>
        </w:r>
      </w:ins>
    </w:p>
    <w:p w14:paraId="18046F1C" w14:textId="77777777" w:rsidR="00C07284" w:rsidRDefault="00C07284">
      <w:pPr>
        <w:rPr>
          <w:rFonts w:ascii="Times New Roman" w:hAnsi="Times New Roman" w:cs="Times New Roman"/>
        </w:rPr>
      </w:pPr>
    </w:p>
    <w:p w14:paraId="6B37F720" w14:textId="49470B7A"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t>Lewis A.K. Barnett</w:t>
      </w:r>
      <w:r w:rsidRPr="004325B0">
        <w:rPr>
          <w:rFonts w:ascii="Times New Roman" w:hAnsi="Times New Roman" w:cs="Times New Roman"/>
          <w:vertAlign w:val="superscript"/>
          <w:lang w:val="en"/>
        </w:rPr>
        <w:t>1*</w:t>
      </w:r>
      <w:r w:rsidRPr="004325B0">
        <w:rPr>
          <w:rFonts w:ascii="Times New Roman" w:hAnsi="Times New Roman" w:cs="Times New Roman"/>
          <w:lang w:val="en"/>
        </w:rPr>
        <w:t>, Eric J. Ward</w:t>
      </w: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w:t>
      </w:r>
      <w:r>
        <w:rPr>
          <w:rFonts w:ascii="Times New Roman" w:hAnsi="Times New Roman" w:cs="Times New Roman"/>
          <w:lang w:val="en"/>
        </w:rPr>
        <w:t>Sean C. Anderson</w:t>
      </w:r>
      <w:r w:rsidRPr="004325B0">
        <w:rPr>
          <w:rFonts w:ascii="Times New Roman" w:hAnsi="Times New Roman" w:cs="Times New Roman"/>
          <w:vertAlign w:val="superscript"/>
          <w:lang w:val="en"/>
        </w:rPr>
        <w:t>3</w:t>
      </w:r>
    </w:p>
    <w:p w14:paraId="5D1085B4" w14:textId="77777777" w:rsidR="004325B0" w:rsidRPr="004325B0" w:rsidRDefault="004325B0" w:rsidP="004325B0">
      <w:pPr>
        <w:rPr>
          <w:rFonts w:ascii="Times New Roman" w:hAnsi="Times New Roman" w:cs="Times New Roman"/>
          <w:vertAlign w:val="superscript"/>
          <w:lang w:val="en"/>
        </w:rPr>
      </w:pPr>
    </w:p>
    <w:p w14:paraId="5DE626A0" w14:textId="6B058B94"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1</w:t>
      </w:r>
      <w:r w:rsidRPr="004325B0">
        <w:rPr>
          <w:rFonts w:ascii="Times New Roman" w:hAnsi="Times New Roman" w:cs="Times New Roman"/>
          <w:lang w:val="en"/>
        </w:rPr>
        <w:t xml:space="preserve"> Resource Assessment and Conservation Engineering Division, Alaska Fisheries Science Center, National Marine Fisheries Service, NOAA, 7600 Sand Point Way N.E, Seattle, WA 98115</w:t>
      </w:r>
      <w:r>
        <w:rPr>
          <w:rFonts w:ascii="Times New Roman" w:hAnsi="Times New Roman" w:cs="Times New Roman"/>
          <w:lang w:val="en"/>
        </w:rPr>
        <w:t>, USA</w:t>
      </w:r>
    </w:p>
    <w:p w14:paraId="4EC8A2B4" w14:textId="77777777" w:rsidR="004325B0" w:rsidRPr="004325B0" w:rsidRDefault="004325B0" w:rsidP="004325B0">
      <w:pPr>
        <w:rPr>
          <w:rFonts w:ascii="Times New Roman" w:hAnsi="Times New Roman" w:cs="Times New Roman"/>
          <w:lang w:val="en"/>
        </w:rPr>
      </w:pPr>
    </w:p>
    <w:p w14:paraId="3A9103AF" w14:textId="77777777" w:rsidR="004325B0" w:rsidRDefault="004325B0" w:rsidP="004325B0">
      <w:pPr>
        <w:rPr>
          <w:rFonts w:ascii="Times New Roman" w:hAnsi="Times New Roman" w:cs="Times New Roman"/>
          <w:lang w:val="en"/>
        </w:rPr>
      </w:pPr>
      <w:r w:rsidRPr="004325B0">
        <w:rPr>
          <w:rFonts w:ascii="Times New Roman" w:hAnsi="Times New Roman" w:cs="Times New Roman"/>
          <w:vertAlign w:val="superscript"/>
          <w:lang w:val="en"/>
        </w:rPr>
        <w:t>2</w:t>
      </w:r>
      <w:r w:rsidRPr="004325B0">
        <w:rPr>
          <w:rFonts w:ascii="Times New Roman" w:hAnsi="Times New Roman" w:cs="Times New Roman"/>
          <w:lang w:val="en"/>
        </w:rPr>
        <w:t xml:space="preserve"> Conservation Biology Division, Northwest Fisheries Science Center, National Marine Fisheries Service, NOAA, 2725 Montlake Boulevard East, Seattle, </w:t>
      </w:r>
      <w:r w:rsidRPr="004325B0">
        <w:rPr>
          <w:rFonts w:ascii="Times New Roman" w:hAnsi="Times New Roman" w:cs="Times New Roman"/>
          <w:lang w:val="en"/>
        </w:rPr>
        <w:softHyphen/>
      </w:r>
      <w:r w:rsidRPr="004325B0">
        <w:rPr>
          <w:rFonts w:ascii="Times New Roman" w:hAnsi="Times New Roman" w:cs="Times New Roman"/>
          <w:lang w:val="en"/>
        </w:rPr>
        <w:softHyphen/>
        <w:t>WA 98112</w:t>
      </w:r>
      <w:r>
        <w:rPr>
          <w:rFonts w:ascii="Times New Roman" w:hAnsi="Times New Roman" w:cs="Times New Roman"/>
          <w:lang w:val="en"/>
        </w:rPr>
        <w:t>, USA</w:t>
      </w:r>
    </w:p>
    <w:p w14:paraId="6164B8F7" w14:textId="1A1F3716" w:rsidR="004325B0" w:rsidRPr="004325B0" w:rsidRDefault="004325B0" w:rsidP="004325B0">
      <w:pPr>
        <w:rPr>
          <w:rFonts w:ascii="Times New Roman" w:hAnsi="Times New Roman" w:cs="Times New Roman"/>
          <w:lang w:val="en"/>
        </w:rPr>
      </w:pPr>
      <w:r w:rsidRPr="004325B0">
        <w:rPr>
          <w:rFonts w:ascii="Times New Roman" w:hAnsi="Times New Roman" w:cs="Times New Roman"/>
          <w:lang w:val="en"/>
        </w:rPr>
        <w:br/>
      </w:r>
      <w:r w:rsidRPr="004325B0">
        <w:rPr>
          <w:rFonts w:ascii="Times New Roman" w:hAnsi="Times New Roman" w:cs="Times New Roman"/>
          <w:vertAlign w:val="superscript"/>
          <w:lang w:val="en"/>
        </w:rPr>
        <w:t>3</w:t>
      </w:r>
      <w:r w:rsidRPr="004325B0">
        <w:rPr>
          <w:rFonts w:ascii="Times New Roman" w:hAnsi="Times New Roman" w:cs="Times New Roman"/>
          <w:lang w:val="en"/>
        </w:rPr>
        <w:t xml:space="preserve"> </w:t>
      </w:r>
      <w:r>
        <w:rPr>
          <w:rFonts w:ascii="Times New Roman" w:hAnsi="Times New Roman" w:cs="Times New Roman"/>
          <w:lang w:val="en"/>
        </w:rPr>
        <w:t>Pacific Biological Station, Fisheries and Oceans Canada, 3190 Hammond Bay Rd, Nanaimo, BC, V6T 6N7, Canada</w:t>
      </w:r>
    </w:p>
    <w:p w14:paraId="7018CAB2" w14:textId="77777777" w:rsidR="004325B0" w:rsidRPr="004325B0" w:rsidRDefault="004325B0" w:rsidP="004325B0">
      <w:pPr>
        <w:rPr>
          <w:rFonts w:ascii="Times New Roman" w:hAnsi="Times New Roman" w:cs="Times New Roman"/>
          <w:lang w:val="en"/>
        </w:rPr>
      </w:pPr>
    </w:p>
    <w:p w14:paraId="58D59D31" w14:textId="6A6B4B9E" w:rsidR="00F11C3A" w:rsidRPr="004325B0" w:rsidRDefault="004325B0" w:rsidP="004325B0">
      <w:pPr>
        <w:rPr>
          <w:rFonts w:ascii="Times New Roman" w:hAnsi="Times New Roman" w:cs="Times New Roman"/>
          <w:lang w:val="en"/>
        </w:rPr>
      </w:pPr>
      <w:r w:rsidRPr="004325B0">
        <w:rPr>
          <w:rFonts w:ascii="Times New Roman" w:hAnsi="Times New Roman" w:cs="Times New Roman"/>
          <w:lang w:val="en"/>
        </w:rPr>
        <w:t xml:space="preserve">* Corresponding author: </w:t>
      </w:r>
      <w:hyperlink r:id="rId7" w:history="1">
        <w:r w:rsidRPr="004325B0">
          <w:rPr>
            <w:rStyle w:val="Hyperlink"/>
            <w:rFonts w:ascii="Times New Roman" w:hAnsi="Times New Roman" w:cs="Times New Roman"/>
            <w:lang w:val="en"/>
          </w:rPr>
          <w:t>lewis.barnett@noaa.gov</w:t>
        </w:r>
      </w:hyperlink>
      <w:r w:rsidRPr="004325B0">
        <w:rPr>
          <w:rFonts w:ascii="Times New Roman" w:hAnsi="Times New Roman" w:cs="Times New Roman"/>
          <w:lang w:val="en"/>
        </w:rPr>
        <w:t xml:space="preserve"> </w:t>
      </w:r>
      <w:r w:rsidR="00F11C3A">
        <w:rPr>
          <w:rFonts w:ascii="Times New Roman" w:hAnsi="Times New Roman" w:cs="Times New Roman"/>
          <w:b/>
        </w:rPr>
        <w:br w:type="page"/>
      </w:r>
    </w:p>
    <w:p w14:paraId="4BC570A2" w14:textId="109492AE" w:rsidR="003F2D57" w:rsidRPr="003860C5" w:rsidDel="0089470C" w:rsidRDefault="00AF6C2E" w:rsidP="009F6418">
      <w:pPr>
        <w:spacing w:after="120" w:line="259" w:lineRule="auto"/>
        <w:rPr>
          <w:del w:id="6" w:author="Eric Ward" w:date="2019-12-06T10:24:00Z"/>
          <w:rFonts w:ascii="Times New Roman" w:hAnsi="Times New Roman" w:cs="Times New Roman"/>
          <w:b/>
        </w:rPr>
      </w:pPr>
      <w:del w:id="7" w:author="Eric Ward" w:date="2019-12-06T10:24:00Z">
        <w:r w:rsidDel="0089470C">
          <w:rPr>
            <w:rFonts w:ascii="Times New Roman" w:hAnsi="Times New Roman" w:cs="Times New Roman"/>
            <w:b/>
          </w:rPr>
          <w:lastRenderedPageBreak/>
          <w:delText>Introduction</w:delText>
        </w:r>
      </w:del>
    </w:p>
    <w:p w14:paraId="5463C7F1" w14:textId="77777777" w:rsidR="0089470C" w:rsidRPr="003860C5" w:rsidRDefault="0089470C" w:rsidP="0089470C">
      <w:pPr>
        <w:spacing w:after="120" w:line="259" w:lineRule="auto"/>
        <w:rPr>
          <w:ins w:id="8" w:author="Eric Ward" w:date="2019-12-06T10:24:00Z"/>
          <w:rFonts w:ascii="Times New Roman" w:hAnsi="Times New Roman" w:cs="Times New Roman"/>
          <w:b/>
        </w:rPr>
      </w:pPr>
      <w:ins w:id="9" w:author="Eric Ward" w:date="2019-12-06T10:24:00Z">
        <w:r>
          <w:rPr>
            <w:rFonts w:ascii="Times New Roman" w:hAnsi="Times New Roman" w:cs="Times New Roman"/>
            <w:b/>
          </w:rPr>
          <w:t>Introduction</w:t>
        </w:r>
      </w:ins>
    </w:p>
    <w:p w14:paraId="12FA54C0" w14:textId="77777777" w:rsidR="0089470C" w:rsidRDefault="0089470C" w:rsidP="0089470C">
      <w:pPr>
        <w:spacing w:after="120" w:line="259" w:lineRule="auto"/>
        <w:ind w:firstLine="720"/>
        <w:rPr>
          <w:ins w:id="10" w:author="Eric Ward" w:date="2019-12-06T10:24:00Z"/>
          <w:rFonts w:ascii="Times New Roman" w:hAnsi="Times New Roman" w:cs="Times New Roman"/>
        </w:rPr>
      </w:pPr>
      <w:ins w:id="11" w:author="Eric Ward" w:date="2019-12-06T10:24:00Z">
        <w:r>
          <w:rPr>
            <w:rFonts w:ascii="Times New Roman" w:hAnsi="Times New Roman" w:cs="Times New Roman"/>
          </w:rPr>
          <w:t xml:space="preserve">In the fields of natural resource conservation, management and global change biology, demand for—and implementation of—tools for assessing species distribution shifts has grown dramatically in recent decades </w:t>
        </w:r>
        <w:r>
          <w:rPr>
            <w:rFonts w:ascii="Times New Roman" w:hAnsi="Times New Roman" w:cs="Times New Roman"/>
          </w:rPr>
          <w:fldChar w:fldCharType="begin"/>
        </w:r>
        <w:r>
          <w:rPr>
            <w:rFonts w:ascii="Times New Roman" w:hAnsi="Times New Roman" w:cs="Times New Roman"/>
          </w:rP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and Leathwick 2009)</w:t>
        </w:r>
        <w:r>
          <w:rPr>
            <w:rFonts w:ascii="Times New Roman" w:hAnsi="Times New Roman" w:cs="Times New Roman"/>
          </w:rPr>
          <w:fldChar w:fldCharType="end"/>
        </w:r>
        <w:r>
          <w:rPr>
            <w:rFonts w:ascii="Times New Roman" w:hAnsi="Times New Roman" w:cs="Times New Roman"/>
          </w:rPr>
          <w:t>. These approaches are widely applicable, from studies of plants (</w:t>
        </w:r>
        <w:commentRangeStart w:id="12"/>
        <w:r>
          <w:rPr>
            <w:rFonts w:ascii="Times New Roman" w:hAnsi="Times New Roman" w:cs="Times New Roman"/>
          </w:rPr>
          <w:t>Lenoir et al. 2008</w:t>
        </w:r>
        <w:commentRangeEnd w:id="12"/>
        <w:r>
          <w:rPr>
            <w:rStyle w:val="CommentReference"/>
          </w:rPr>
          <w:commentReference w:id="12"/>
        </w:r>
        <w:r>
          <w:rPr>
            <w:rFonts w:ascii="Times New Roman" w:hAnsi="Times New Roman" w:cs="Times New Roman"/>
          </w:rPr>
          <w:t>), terrestrial vertebrates (</w:t>
        </w:r>
        <w:commentRangeStart w:id="13"/>
        <w:r>
          <w:rPr>
            <w:rFonts w:ascii="Times New Roman" w:hAnsi="Times New Roman" w:cs="Times New Roman"/>
          </w:rPr>
          <w:t xml:space="preserve">Hitch &amp; </w:t>
        </w:r>
        <w:proofErr w:type="spellStart"/>
        <w:r>
          <w:rPr>
            <w:rFonts w:ascii="Times New Roman" w:hAnsi="Times New Roman" w:cs="Times New Roman"/>
          </w:rPr>
          <w:t>Leberg</w:t>
        </w:r>
        <w:proofErr w:type="spellEnd"/>
        <w:r>
          <w:rPr>
            <w:rFonts w:ascii="Times New Roman" w:hAnsi="Times New Roman" w:cs="Times New Roman"/>
          </w:rPr>
          <w:t xml:space="preserve"> 2006</w:t>
        </w:r>
        <w:commentRangeEnd w:id="13"/>
        <w:r>
          <w:rPr>
            <w:rStyle w:val="CommentReference"/>
          </w:rPr>
          <w:commentReference w:id="13"/>
        </w:r>
        <w:r>
          <w:rPr>
            <w:rFonts w:ascii="Times New Roman" w:hAnsi="Times New Roman" w:cs="Times New Roman"/>
          </w:rPr>
          <w:t>), and marine fishes (</w:t>
        </w:r>
        <w:commentRangeStart w:id="14"/>
        <w:r>
          <w:rPr>
            <w:rFonts w:ascii="Times New Roman" w:hAnsi="Times New Roman" w:cs="Times New Roman"/>
          </w:rPr>
          <w:t>Pinsky et al. 2013</w:t>
        </w:r>
        <w:commentRangeEnd w:id="14"/>
        <w:r>
          <w:rPr>
            <w:rStyle w:val="CommentReference"/>
          </w:rPr>
          <w:commentReference w:id="14"/>
        </w:r>
        <w:r>
          <w:rPr>
            <w:rFonts w:ascii="Times New Roman" w:hAnsi="Times New Roman" w:cs="Times New Roman"/>
          </w:rPr>
          <w:t xml:space="preserve">). However, the way distribution shifts are quantified has changed relatively little </w:t>
        </w:r>
        <w:r>
          <w:rPr>
            <w:rFonts w:ascii="Times New Roman" w:hAnsi="Times New Roman" w:cs="Times New Roman"/>
          </w:rPr>
          <w:fldChar w:fldCharType="begin"/>
        </w:r>
        <w:r>
          <w:rPr>
            <w:rFonts w:ascii="Times New Roman" w:hAnsi="Times New Roman" w:cs="Times New Roman"/>
          </w:rP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et al. 2010)</w:t>
        </w:r>
        <w:r>
          <w:rPr>
            <w:rFonts w:ascii="Times New Roman" w:hAnsi="Times New Roman" w:cs="Times New Roman"/>
          </w:rPr>
          <w:fldChar w:fldCharType="end"/>
        </w:r>
        <w:r>
          <w:rPr>
            <w:rFonts w:ascii="Times New Roman" w:hAnsi="Times New Roman" w:cs="Times New Roman"/>
          </w:rPr>
          <w:t xml:space="preserve">. At the simplest level, researchers often use existing tools to estimating occurrence probability, presenting maps of how the extent and distribution of suitable habitat is expected to change and perhaps some descriptive statistics on the mean change throughout a region </w:t>
        </w:r>
        <w:r>
          <w:rPr>
            <w:rFonts w:ascii="Times New Roman" w:hAnsi="Times New Roman" w:cs="Times New Roman"/>
          </w:rPr>
          <w:fldChar w:fldCharType="begin"/>
        </w:r>
        <w:r>
          <w:rPr>
            <w:rFonts w:ascii="Times New Roman" w:hAnsi="Times New Roman" w:cs="Times New Roman"/>
          </w:rP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rPr>
            <w:rFonts w:ascii="Times New Roman" w:hAnsi="Times New Roman" w:cs="Times New Roman"/>
          </w:rPr>
          <w:fldChar w:fldCharType="separate"/>
        </w:r>
        <w:r w:rsidRPr="00903F80">
          <w:rPr>
            <w:rFonts w:ascii="Times New Roman" w:hAnsi="Times New Roman" w:cs="Times New Roman"/>
          </w:rPr>
          <w:t>(Yackulic et al. 2013)</w:t>
        </w:r>
        <w:r>
          <w:rPr>
            <w:rFonts w:ascii="Times New Roman" w:hAnsi="Times New Roman" w:cs="Times New Roman"/>
          </w:rPr>
          <w:fldChar w:fldCharType="end"/>
        </w:r>
        <w:r>
          <w:rPr>
            <w:rFonts w:ascii="Times New Roman" w:hAnsi="Times New Roman" w:cs="Times New Roman"/>
          </w:rPr>
          <w:t xml:space="preserve">. </w:t>
        </w:r>
        <w:commentRangeStart w:id="15"/>
        <w:r>
          <w:rPr>
            <w:rFonts w:ascii="Times New Roman" w:hAnsi="Times New Roman" w:cs="Times New Roman"/>
          </w:rPr>
          <w:t xml:space="preserve">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 </w:t>
        </w:r>
        <w:r w:rsidRPr="00C80ECF">
          <w:rPr>
            <w:rFonts w:ascii="Times New Roman" w:hAnsi="Times New Roman" w:cs="Times New Roman"/>
          </w:rPr>
          <w:t>(</w:t>
        </w:r>
        <w:proofErr w:type="spellStart"/>
        <w:r w:rsidRPr="00C80ECF">
          <w:rPr>
            <w:rFonts w:ascii="Times New Roman" w:hAnsi="Times New Roman" w:cs="Times New Roman"/>
          </w:rPr>
          <w:t>Sagarin</w:t>
        </w:r>
        <w:proofErr w:type="spellEnd"/>
        <w:r w:rsidRPr="00C80ECF">
          <w:rPr>
            <w:rFonts w:ascii="Times New Roman" w:hAnsi="Times New Roman" w:cs="Times New Roman"/>
          </w:rPr>
          <w:t xml:space="preserve"> and Gaines 2002, </w:t>
        </w:r>
        <w:proofErr w:type="spellStart"/>
        <w:r w:rsidRPr="00C80ECF">
          <w:rPr>
            <w:rFonts w:ascii="Times New Roman" w:hAnsi="Times New Roman" w:cs="Times New Roman"/>
          </w:rPr>
          <w:t>Sagarin</w:t>
        </w:r>
        <w:proofErr w:type="spellEnd"/>
        <w:r w:rsidRPr="00C80ECF">
          <w:rPr>
            <w:rFonts w:ascii="Times New Roman" w:hAnsi="Times New Roman" w:cs="Times New Roman"/>
          </w:rPr>
          <w:t xml:space="preserve"> et al. 2006)</w:t>
        </w:r>
        <w:commentRangeEnd w:id="15"/>
        <w:r>
          <w:rPr>
            <w:rStyle w:val="CommentReference"/>
          </w:rPr>
          <w:commentReference w:id="15"/>
        </w:r>
        <w:r>
          <w:rPr>
            <w:rFonts w:ascii="Times New Roman" w:hAnsi="Times New Roman" w:cs="Times New Roman"/>
          </w:rPr>
          <w:t xml:space="preserve">. Shifting ranges may be </w:t>
        </w:r>
        <w:proofErr w:type="spellStart"/>
        <w:r>
          <w:rPr>
            <w:rFonts w:ascii="Times New Roman" w:hAnsi="Times New Roman" w:cs="Times New Roman"/>
          </w:rPr>
          <w:t>qualtiatively</w:t>
        </w:r>
        <w:proofErr w:type="spellEnd"/>
        <w:r>
          <w:rPr>
            <w:rFonts w:ascii="Times New Roman" w:hAnsi="Times New Roman" w:cs="Times New Roman"/>
          </w:rPr>
          <w:t xml:space="preserve"> conveyed through maps but also quantitative spatial indicators may be derived, such as the mean location weighted by abundance (also termed the center of gravity, COG). </w:t>
        </w:r>
      </w:ins>
    </w:p>
    <w:p w14:paraId="28920851" w14:textId="77777777" w:rsidR="0089470C" w:rsidRDefault="0089470C" w:rsidP="0089470C">
      <w:pPr>
        <w:spacing w:after="120" w:line="259" w:lineRule="auto"/>
        <w:ind w:firstLine="720"/>
        <w:rPr>
          <w:ins w:id="16" w:author="Eric Ward" w:date="2019-12-06T10:24:00Z"/>
          <w:rFonts w:ascii="Times New Roman" w:hAnsi="Times New Roman" w:cs="Times New Roman"/>
        </w:rPr>
      </w:pPr>
      <w:ins w:id="17" w:author="Eric Ward" w:date="2019-12-06T10:24:00Z">
        <w:r>
          <w:rPr>
            <w:rFonts w:ascii="Times New Roman" w:hAnsi="Times New Roman" w:cs="Times New Roman"/>
          </w:rPr>
          <w:t>In reality, abundance distributions are often quite complex and heterogeneous, even when barriers to dispersal are minimal (</w:t>
        </w:r>
        <w:r w:rsidRPr="005465E2">
          <w:rPr>
            <w:rFonts w:ascii="Times New Roman" w:hAnsi="Times New Roman" w:cs="Times New Roman"/>
            <w:highlight w:val="yellow"/>
          </w:rPr>
          <w:t>cite</w:t>
        </w:r>
        <w:r>
          <w:rPr>
            <w:rFonts w:ascii="Times New Roman" w:hAnsi="Times New Roman" w:cs="Times New Roman"/>
          </w:rPr>
          <w:t>), let alone in typical marine ecosystems where complex coastline and bathymetric topography and geology interact with physical oceanographic drivers (</w:t>
        </w:r>
        <w:commentRangeStart w:id="18"/>
        <w:r>
          <w:rPr>
            <w:rFonts w:ascii="Times New Roman" w:hAnsi="Times New Roman" w:cs="Times New Roman"/>
            <w:highlight w:val="yellow"/>
          </w:rPr>
          <w:t>Levin et al. 2010</w:t>
        </w:r>
        <w:commentRangeEnd w:id="18"/>
        <w:r>
          <w:rPr>
            <w:rStyle w:val="CommentReference"/>
          </w:rPr>
          <w:commentReference w:id="18"/>
        </w:r>
        <w:r>
          <w:rPr>
            <w:rFonts w:ascii="Times New Roman" w:hAnsi="Times New Roman" w:cs="Times New Roman"/>
          </w:rPr>
          <w:t>). Heterogeneity may be present in the distribution of a species throughout its range, but the change in a species 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these finer-scale shifts. Thus, when using spatial indicators to describe species distribution shifts,</w:t>
        </w:r>
        <w:r w:rsidRPr="00A518CB">
          <w:rPr>
            <w:rFonts w:ascii="Times New Roman" w:hAnsi="Times New Roman" w:cs="Times New Roman"/>
          </w:rPr>
          <w:t xml:space="preserve"> the spatial scale of</w:t>
        </w:r>
        <w:r>
          <w:rPr>
            <w:rFonts w:ascii="Times New Roman" w:hAnsi="Times New Roman" w:cs="Times New Roman"/>
          </w:rPr>
          <w:t xml:space="preserve"> aggregation can affect the</w:t>
        </w:r>
        <w:r w:rsidRPr="00A518CB">
          <w:rPr>
            <w:rFonts w:ascii="Times New Roman" w:hAnsi="Times New Roman" w:cs="Times New Roman"/>
          </w:rPr>
          <w:t xml:space="preserve"> inference</w:t>
        </w:r>
        <w:r>
          <w:rPr>
            <w:rFonts w:ascii="Times New Roman" w:hAnsi="Times New Roman" w:cs="Times New Roman"/>
          </w:rPr>
          <w:t xml:space="preserve">, as in the classic problem of pattern and scale in ecology </w:t>
        </w:r>
        <w:r>
          <w:rPr>
            <w:rFonts w:ascii="Times New Roman" w:hAnsi="Times New Roman" w:cs="Times New Roman"/>
          </w:rPr>
          <w:fldChar w:fldCharType="begin"/>
        </w:r>
        <w:r>
          <w:rPr>
            <w:rFonts w:ascii="Times New Roman" w:hAnsi="Times New Roman" w:cs="Times New Roman"/>
          </w:rPr>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Pr>
            <w:rFonts w:ascii="Times New Roman" w:hAnsi="Times New Roman" w:cs="Times New Roman"/>
          </w:rPr>
          <w:fldChar w:fldCharType="separate"/>
        </w:r>
        <w:r w:rsidRPr="00C80ECF">
          <w:rPr>
            <w:rFonts w:ascii="Times New Roman" w:hAnsi="Times New Roman" w:cs="Times New Roman"/>
          </w:rPr>
          <w:t>(Levin 1992)</w:t>
        </w:r>
        <w:r>
          <w:rPr>
            <w:rFonts w:ascii="Times New Roman" w:hAnsi="Times New Roman" w:cs="Times New Roman"/>
          </w:rPr>
          <w:fldChar w:fldCharType="end"/>
        </w:r>
        <w:r w:rsidRPr="00A518CB">
          <w:rPr>
            <w:rFonts w:ascii="Times New Roman" w:hAnsi="Times New Roman" w:cs="Times New Roman"/>
          </w:rPr>
          <w:t xml:space="preserve">. </w:t>
        </w:r>
        <w:r>
          <w:rPr>
            <w:rFonts w:ascii="Times New Roman" w:hAnsi="Times New Roman" w:cs="Times New Roman"/>
          </w:rPr>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ins>
    </w:p>
    <w:p w14:paraId="0555D89B" w14:textId="77777777" w:rsidR="0089470C" w:rsidRDefault="0089470C" w:rsidP="0089470C">
      <w:pPr>
        <w:spacing w:after="120" w:line="259" w:lineRule="auto"/>
        <w:ind w:firstLine="720"/>
        <w:rPr>
          <w:ins w:id="19" w:author="Eric Ward" w:date="2019-12-06T10:24:00Z"/>
          <w:rFonts w:ascii="Times New Roman" w:hAnsi="Times New Roman" w:cs="Times New Roman"/>
        </w:rPr>
      </w:pPr>
      <w:ins w:id="20" w:author="Eric Ward" w:date="2019-12-06T10:24:00Z">
        <w:r>
          <w:rPr>
            <w:rFonts w:ascii="Times New Roman" w:hAnsi="Times New Roman" w:cs="Times New Roman"/>
          </w:rPr>
          <w:t>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commentRangeStart w:id="21"/>
        <w:r>
          <w:rPr>
            <w:rFonts w:ascii="Times New Roman" w:hAnsi="Times New Roman" w:cs="Times New Roman"/>
          </w:rPr>
          <w:t xml:space="preserve">Rice et al. </w:t>
        </w:r>
        <w:commentRangeStart w:id="22"/>
        <w:r>
          <w:rPr>
            <w:rFonts w:ascii="Times New Roman" w:hAnsi="Times New Roman" w:cs="Times New Roman"/>
          </w:rPr>
          <w:t>2011</w:t>
        </w:r>
        <w:commentRangeEnd w:id="21"/>
        <w:r>
          <w:rPr>
            <w:rStyle w:val="CommentReference"/>
          </w:rPr>
          <w:commentReference w:id="21"/>
        </w:r>
        <w:commentRangeEnd w:id="22"/>
        <w:r>
          <w:rPr>
            <w:rStyle w:val="CommentReference"/>
          </w:rPr>
          <w:commentReference w:id="22"/>
        </w:r>
        <w:r>
          <w:rPr>
            <w:rFonts w:ascii="Times New Roman" w:hAnsi="Times New Roman" w:cs="Times New Roman"/>
          </w:rPr>
          <w:t xml:space="preserve">). The most reliable estimates of marine fish density are generally derived from fishery-independent survey data; these surveys may also collect additional information valuable in inferring population status, such as age or sex structure </w:t>
        </w:r>
        <w:r>
          <w:rPr>
            <w:rFonts w:ascii="Times New Roman" w:hAnsi="Times New Roman" w:cs="Times New Roman"/>
          </w:rPr>
          <w:fldChar w:fldCharType="begin"/>
        </w:r>
        <w:r>
          <w:rPr>
            <w:rFonts w:ascii="Times New Roman" w:hAnsi="Times New Roman" w:cs="Times New Roman"/>
          </w:rPr>
          <w:instrText xml:space="preserve"> ADDIN ZOTERO_ITEM CSL_CITATION {"citationID":"8f6Y1d7H","properties":{"formattedCitation":"(Hilborn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(Hilborn and Walters 1992)</w:t>
        </w:r>
        <w:r>
          <w:rPr>
            <w:rFonts w:ascii="Times New Roman" w:hAnsi="Times New Roman" w:cs="Times New Roman"/>
          </w:rPr>
          <w:fldChar w:fldCharType="end"/>
        </w:r>
        <w:r>
          <w:rPr>
            <w:rFonts w:ascii="Times New Roman" w:hAnsi="Times New Roman" w:cs="Times New Roman"/>
          </w:rPr>
          <w:t xml:space="preserve">. In addition to providing data used for managing individual fish populations, fishery-independent survey data may also be used to provide indicators for ecosystem assessments </w:t>
        </w:r>
        <w:r>
          <w:rPr>
            <w:rFonts w:ascii="Times New Roman" w:hAnsi="Times New Roman" w:cs="Times New Roman"/>
          </w:rPr>
          <w:fldChar w:fldCharType="begin"/>
        </w:r>
        <w:r>
          <w:rPr>
            <w:rFonts w:ascii="Times New Roman" w:hAnsi="Times New Roman" w:cs="Times New Roman"/>
          </w:rPr>
          <w:instrText xml:space="preserve"> ADDIN ZOTERO_ITEM CSL_CITATION {"citationID":"STv7yh1x","properties":{"formattedCitation":"(Nicholson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(Nicholson and Jennings 2004, Harvey et al. 2018)</w:t>
        </w:r>
        <w:r>
          <w:rPr>
            <w:rFonts w:ascii="Times New Roman" w:hAnsi="Times New Roman" w:cs="Times New Roman"/>
          </w:rPr>
          <w:fldChar w:fldCharType="end"/>
        </w:r>
        <w:r>
          <w:rPr>
            <w:rFonts w:ascii="Times New Roman" w:hAnsi="Times New Roman" w:cs="Times New Roman"/>
          </w:rPr>
          <w:t xml:space="preserve">, understanding the impacts of fishing on non-target species </w:t>
        </w:r>
        <w:r>
          <w:rPr>
            <w:rFonts w:ascii="Times New Roman" w:hAnsi="Times New Roman" w:cs="Times New Roman"/>
          </w:rPr>
          <w:fldChar w:fldCharType="begin"/>
        </w:r>
        <w:r>
          <w:rPr>
            <w:rFonts w:ascii="Times New Roman" w:hAnsi="Times New Roman" w:cs="Times New Roman"/>
          </w:rPr>
          <w:instrText xml:space="preserve"> ADDIN ZOTERO_ITEM CSL_CITATION {"citationID":"lLZdXdsq","properties":{"formattedCitation":"(Stock et al. 2019)","plainCitation":"(Stock et al. 2019)","noteIndex":0},"citationItems":[{"id":"SciteAxG/DyikvD86","uris":["http://zotero.org/users/2529419/items/PDXNLWXP"],"uri":["http://zotero.org/users/2529419/items/PDXNLWXP"],"itemData":{"id":2700,"type":"article-journal","title":"Comparing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(Stock et al. 2019)</w:t>
        </w:r>
        <w:r>
          <w:rPr>
            <w:rFonts w:ascii="Times New Roman" w:hAnsi="Times New Roman" w:cs="Times New Roman"/>
          </w:rPr>
          <w:fldChar w:fldCharType="end"/>
        </w:r>
        <w:r>
          <w:rPr>
            <w:rFonts w:ascii="Times New Roman" w:hAnsi="Times New Roman" w:cs="Times New Roman"/>
          </w:rPr>
          <w:t xml:space="preserve">, or informing reference points in applications of ecosystem based fisheries management </w:t>
        </w:r>
        <w:r>
          <w:rPr>
            <w:rFonts w:ascii="Times New Roman" w:hAnsi="Times New Roman" w:cs="Times New Roman"/>
          </w:rPr>
          <w:fldChar w:fldCharType="begin"/>
        </w:r>
        <w:r>
          <w:rPr>
            <w:rFonts w:ascii="Times New Roman" w:hAnsi="Times New Roman" w:cs="Times New Roman"/>
          </w:rPr>
          <w:instrText xml:space="preserve"> ADDIN ZOTERO_ITEM CSL_CITATION {"citationID":"6ewOWxZc","properties":{"formattedCitation":"(Link et al. 2002)","plainCitation":"(Link et al. 2002)","noteIndex":0},"citationItems":[{"id":"SciteAxG/YKVPqylR","uris":["http://zotero.org/users/2529419/items/AKMXUF8H"],"uri":["http://zotero.org/users/2529419/items/AKMXUF8H"],"itemData":{"id":2698,"type":"article-journal","title":"Marine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(Link et al. 2002)</w:t>
        </w:r>
        <w:r>
          <w:rPr>
            <w:rFonts w:ascii="Times New Roman" w:hAnsi="Times New Roman" w:cs="Times New Roman"/>
          </w:rPr>
          <w:fldChar w:fldCharType="end"/>
        </w:r>
        <w:r>
          <w:rPr>
            <w:rFonts w:ascii="Times New Roman" w:hAnsi="Times New Roman" w:cs="Times New Roman"/>
          </w:rPr>
          <w:t xml:space="preserve">.  </w:t>
        </w:r>
      </w:ins>
    </w:p>
    <w:p w14:paraId="4963693B" w14:textId="77777777" w:rsidR="0089470C" w:rsidRDefault="0089470C" w:rsidP="0089470C">
      <w:pPr>
        <w:spacing w:after="120" w:line="259" w:lineRule="auto"/>
        <w:ind w:firstLine="720"/>
        <w:rPr>
          <w:ins w:id="23" w:author="Eric Ward" w:date="2019-12-06T10:24:00Z"/>
          <w:rFonts w:ascii="Times New Roman" w:hAnsi="Times New Roman" w:cs="Times New Roman"/>
        </w:rPr>
      </w:pPr>
      <w:ins w:id="24" w:author="Eric Ward" w:date="2019-12-06T10:24:00Z">
        <w:r>
          <w:rPr>
            <w:rFonts w:ascii="Times New Roman" w:hAnsi="Times New Roman" w:cs="Times New Roman"/>
          </w:rPr>
          <w:lastRenderedPageBreak/>
          <w:t xml:space="preserve">Techniques for estimating how fish populations vary over space and time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rPr>
            <w:rFonts w:ascii="Times New Roman" w:hAnsi="Times New Roman" w:cs="Times New Roman"/>
          </w:rPr>
          <w:fldChar w:fldCharType="begin"/>
        </w:r>
        <w:r>
          <w:rPr>
            <w:rFonts w:ascii="Times New Roman" w:hAnsi="Times New Roman" w:cs="Times New Roman"/>
          </w:rPr>
          <w:instrText xml:space="preserve"> ADDIN ZOTERO_ITEM CSL_CITATION {"citationID":"GMdtHpIy","properties":{"formattedCitation":"(Shelton et al. 2014, Thorson et al. 2015)","plainCitation":"(Shelton et al. 2014, Thorson et al. 2015)","noteIndex":0},"citationItems":[{"id":"SciteAxG/32PaW9br","uris":["http://zotero.org/users/2529419/items/3URC5K6B"],"uri":["http://zotero.org/users/2529419/items/3URC5K6B"],"itemData":{"id":2709,"type":"article-journal","title":"Spatial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(Shelton et al. 2014, Thorson et al. 2015)</w:t>
        </w:r>
        <w:r>
          <w:rPr>
            <w:rFonts w:ascii="Times New Roman" w:hAnsi="Times New Roman" w:cs="Times New Roman"/>
          </w:rPr>
          <w:fldChar w:fldCharType="end"/>
        </w:r>
        <w:r>
          <w:rPr>
            <w:rFonts w:ascii="Times New Roman" w:hAnsi="Times New Roman" w:cs="Times New Roman"/>
          </w:rPr>
          <w:t xml:space="preserve">. These newer analytical approaches replaced conventional design- or strata-based estimators, which assumed that density is homogenous within strata </w:t>
        </w:r>
        <w:r>
          <w:rPr>
            <w:rFonts w:ascii="Times New Roman" w:hAnsi="Times New Roman" w:cs="Times New Roman"/>
          </w:rPr>
          <w:fldChar w:fldCharType="begin"/>
        </w:r>
        <w:r>
          <w:rPr>
            <w:rFonts w:ascii="Times New Roman" w:hAnsi="Times New Roman" w:cs="Times New Roman"/>
          </w:rPr>
          <w:instrText xml:space="preserve"> ADDIN ZOTERO_ITEM CSL_CITATION {"citationID":"PhGIUYby","properties":{"formattedCitation":"(Chen et al. 2004)","plainCitation":"(Chen et al. 2004)","noteIndex":0},"citationItems":[{"id":"SciteAxG/dGaH9HNW","uris":["http://zotero.org/users/2529419/items/MAAYT7G8"],"uri":["http://zotero.org/users/2529419/items/MAAYT7G8"],"itemData":{"id":2706,"type":"article-journal","title":"Estimation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(Chen et al. 2004)</w:t>
        </w:r>
        <w:r>
          <w:rPr>
            <w:rFonts w:ascii="Times New Roman" w:hAnsi="Times New Roman" w:cs="Times New Roman"/>
          </w:rPr>
          <w:fldChar w:fldCharType="end"/>
        </w:r>
        <w:r>
          <w:rPr>
            <w:rFonts w:ascii="Times New Roman" w:hAnsi="Times New Roman" w:cs="Times New Roman"/>
          </w:rPr>
          <w:t xml:space="preserve">. These newer modeling tools have become accessible in open source software, such as VAST  </w:t>
        </w:r>
        <w:r>
          <w:rPr>
            <w:rFonts w:ascii="Times New Roman" w:hAnsi="Times New Roman" w:cs="Times New Roman"/>
          </w:rPr>
          <w:fldChar w:fldCharType="begin"/>
        </w:r>
        <w:r>
          <w:rPr>
            <w:rFonts w:ascii="Times New Roman" w:hAnsi="Times New Roman" w:cs="Times New Roman"/>
          </w:rPr>
          <w:instrText xml:space="preserve"> ADDIN ZOTERO_ITEM CSL_CITATION {"citationID":"m4MfTsKu","properties":{"formattedCitation":"(Thorson 2019)","plainCitation":"(Thorson 2019)","noteIndex":0},"citationItems":[{"id":"SciteAxG/Q7pVELcf","uris":["http://zotero.org/users/2529419/items/VPSVIDZL"],"uri":["http://zotero.org/users/2529419/items/VPSVIDZL"],"itemData":{"id":2712,"type":"article-journal","title":"Guidance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2019)</w:t>
        </w:r>
        <w:r>
          <w:rPr>
            <w:rFonts w:ascii="Times New Roman" w:hAnsi="Times New Roman" w:cs="Times New Roman"/>
          </w:rPr>
          <w:fldChar w:fldCharType="end"/>
        </w:r>
        <w:r>
          <w:rPr>
            <w:rFonts w:ascii="Times New Roman" w:hAnsi="Times New Roman" w:cs="Times New Roman"/>
          </w:rPr>
          <w:t xml:space="preserve"> and as a result these approaches have been applied to fish populations in diverse ecosystems around the world. In addition to being used for estimating abundance or spatial distributions, output from these modeling approaches have been used to generate model-based summaries to track change in species distributions, including center of gravity (COG) or area occupied, with more robust estimation than those provided by design-based estimates </w:t>
        </w:r>
        <w:r>
          <w:rPr>
            <w:rFonts w:ascii="Times New Roman" w:hAnsi="Times New Roman" w:cs="Times New Roman"/>
          </w:rPr>
          <w:fldChar w:fldCharType="begin"/>
        </w:r>
        <w:r>
          <w:rPr>
            <w:rFonts w:ascii="Times New Roman" w:hAnsi="Times New Roman" w:cs="Times New Roman"/>
          </w:rPr>
          <w:instrText xml:space="preserve"> ADDIN ZOTERO_ITEM CSL_CITATION {"citationID":"FmQijs6a","properties":{"formattedCitation":"(Thorson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2016)</w:t>
        </w:r>
        <w:r>
          <w:rPr>
            <w:rFonts w:ascii="Times New Roman" w:hAnsi="Times New Roman" w:cs="Times New Roman"/>
          </w:rPr>
          <w:fldChar w:fldCharType="end"/>
        </w:r>
        <w:r>
          <w:rPr>
            <w:rFonts w:ascii="Times New Roman" w:hAnsi="Times New Roman" w:cs="Times New Roman"/>
          </w:rPr>
          <w:t>.</w:t>
        </w:r>
      </w:ins>
    </w:p>
    <w:p w14:paraId="05C8DBBF" w14:textId="77777777" w:rsidR="0089470C" w:rsidRDefault="0089470C" w:rsidP="0089470C">
      <w:pPr>
        <w:spacing w:after="120" w:line="259" w:lineRule="auto"/>
        <w:ind w:firstLine="720"/>
        <w:rPr>
          <w:ins w:id="25" w:author="Eric Ward" w:date="2019-12-06T10:24:00Z"/>
          <w:rFonts w:ascii="Times New Roman" w:hAnsi="Times New Roman" w:cs="Times New Roman"/>
        </w:rPr>
      </w:pPr>
      <w:ins w:id="26" w:author="Eric Ward" w:date="2019-12-06T10:24:00Z">
        <w:r>
          <w:rPr>
            <w:rFonts w:ascii="Times New Roman" w:hAnsi="Times New Roman" w:cs="Times New Roman"/>
          </w:rPr>
          <w:t xml:space="preserve">There are a number of advantages of estimating a </w:t>
        </w:r>
        <w:commentRangeStart w:id="27"/>
        <w:r>
          <w:rPr>
            <w:rFonts w:ascii="Times New Roman" w:hAnsi="Times New Roman" w:cs="Times New Roman"/>
          </w:rPr>
          <w:t xml:space="preserve">species’ density </w:t>
        </w:r>
        <w:commentRangeEnd w:id="27"/>
        <w:r>
          <w:rPr>
            <w:rStyle w:val="CommentReference"/>
          </w:rPr>
          <w:commentReference w:id="27"/>
        </w:r>
        <w:r>
          <w:rPr>
            <w:rFonts w:ascii="Times New Roman" w:hAnsi="Times New Roman" w:cs="Times New Roman"/>
          </w:rPr>
          <w:t xml:space="preserve">in a framework that accounts for spatial or spatiotemporal variation. First, explicitly accounting for spatial variation in density has been shown to increase precision of estimated temporal trends </w:t>
        </w:r>
        <w:r>
          <w:rPr>
            <w:rFonts w:ascii="Times New Roman" w:hAnsi="Times New Roman" w:cs="Times New Roman"/>
          </w:rPr>
          <w:fldChar w:fldCharType="begin"/>
        </w:r>
        <w:r>
          <w:rPr>
            <w:rFonts w:ascii="Times New Roman" w:hAnsi="Times New Roman" w:cs="Times New Roman"/>
          </w:rPr>
          <w:instrText xml:space="preserve"> ADDIN ZOTERO_ITEM CSL_CITATION {"citationID":"v5MYhubN","properties":{"formattedCitation":"(Thorson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2015)</w:t>
        </w:r>
        <w:r>
          <w:rPr>
            <w:rFonts w:ascii="Times New Roman" w:hAnsi="Times New Roman" w:cs="Times New Roman"/>
          </w:rPr>
          <w:fldChar w:fldCharType="end"/>
        </w:r>
        <w:r>
          <w:rPr>
            <w:rFonts w:ascii="Times New Roman" w:hAnsi="Times New Roman" w:cs="Times New Roman"/>
          </w:rPr>
          <w:t xml:space="preserve">. Second, the framework used in the majority of approaches for modeling spatial or spatiotemporal variation in fish density is extremely flexible and extendable. Approaches include using mixed models where the spatial or spatiotemporal components are typically estimated as random effects </w:t>
        </w:r>
        <w:r>
          <w:rPr>
            <w:rFonts w:ascii="Times New Roman" w:hAnsi="Times New Roman" w:cs="Times New Roman"/>
          </w:rPr>
          <w:fldChar w:fldCharType="begin"/>
        </w:r>
        <w:r>
          <w:rPr>
            <w:rFonts w:ascii="Times New Roman" w:hAnsi="Times New Roman" w:cs="Times New Roman"/>
          </w:rPr>
          <w:instrText xml:space="preserve"> ADDIN ZOTERO_ITEM CSL_CITATION {"citationID":"bxqakZ4K","properties":{"formattedCitation":"(Latimer et al. 2009, Shelton et al. 2014)","plainCitation":"(Latimer et al. 2009, Shelton et al. 2014)","noteIndex":0},"citationItems":[{"id":"SciteAxG/OHLP9Cnc","uris":["http://zotero.org/users/2529419/items/4NTJB76B"],"uri":["http://zotero.org/users/2529419/items/4NTJB76B"],"itemData":{"id":2714,"type":"article-journal","title":"Hierarchical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(Latimer et al. 2009, Shelton et al. 2014)</w:t>
        </w:r>
        <w:r>
          <w:rPr>
            <w:rFonts w:ascii="Times New Roman" w:hAnsi="Times New Roman" w:cs="Times New Roman"/>
          </w:rPr>
          <w:fldChar w:fldCharType="end"/>
        </w:r>
        <w:r>
          <w:rPr>
            <w:rFonts w:ascii="Times New Roman" w:hAnsi="Times New Roman" w:cs="Times New Roman"/>
          </w:rPr>
          <w:t xml:space="preserve"> and annual effects are included as factors to allow for unbiased estimates of trends. Additional extensions include the incorporation of covariates such as depth </w:t>
        </w:r>
        <w:r>
          <w:rPr>
            <w:rFonts w:ascii="Times New Roman" w:hAnsi="Times New Roman" w:cs="Times New Roman"/>
          </w:rPr>
          <w:fldChar w:fldCharType="begin"/>
        </w:r>
        <w:r>
          <w:rPr>
            <w:rFonts w:ascii="Times New Roman" w:hAnsi="Times New Roman" w:cs="Times New Roman"/>
          </w:rPr>
          <w:instrText xml:space="preserve"> ADDIN ZOTERO_ITEM CSL_CITATION {"citationID":"xY5MmH62","properties":{"formattedCitation":"(Johnson et al. 2019)","plainCitation":"(Johnson et al. 2019)","noteIndex":0},"citationItems":[{"id":"SciteAxG/UrmbrFEt","uris":["http://zotero.org/users/2529419/items/R6IICQMZ"],"uri":["http://zotero.org/users/2529419/items/R6IICQMZ"],"itemData":{"id":2718,"type":"article-journal","title":"Investigating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(Johnson et al. 2019)</w:t>
        </w:r>
        <w:r>
          <w:rPr>
            <w:rFonts w:ascii="Times New Roman" w:hAnsi="Times New Roman" w:cs="Times New Roman"/>
          </w:rPr>
          <w:fldChar w:fldCharType="end"/>
        </w:r>
        <w:r>
          <w:rPr>
            <w:rFonts w:ascii="Times New Roman" w:hAnsi="Times New Roman" w:cs="Times New Roman"/>
          </w:rPr>
          <w:t xml:space="preserve">, modeling extremes in spatial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{"citationID":"JH61sSur","properties":{"formattedCitation":"(Anderson and Ward 2019)","plainCitation":"(Anderson and Ward 2019)","noteIndex":0},"citationItems":[{"id":"SciteAxG/8qdTV03t","uris":["http://zotero.org/users/2529419/items/SXPS5PRB"],"uri":["http://zotero.org/users/2529419/items/SXPS5PRB"],"itemData":{"id":2723,"type":"article-journal","title":"Black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(Anderson and Ward 2019)</w:t>
        </w:r>
        <w:r>
          <w:rPr>
            <w:rFonts w:ascii="Times New Roman" w:hAnsi="Times New Roman" w:cs="Times New Roman"/>
          </w:rPr>
          <w:fldChar w:fldCharType="end"/>
        </w:r>
        <w:r>
          <w:rPr>
            <w:rFonts w:ascii="Times New Roman" w:hAnsi="Times New Roman" w:cs="Times New Roman"/>
          </w:rPr>
          <w:t xml:space="preserve"> or using non-Gaussian families for the response variable to better capture both zeros and extremes </w:t>
        </w:r>
        <w:commentRangeStart w:id="28"/>
        <w:commentRangeEnd w:id="28"/>
        <w:r>
          <w:rPr>
            <w:rStyle w:val="CommentReference"/>
          </w:rPr>
          <w:commentReference w:id="28"/>
        </w:r>
        <w:r>
          <w:rPr>
            <w:rFonts w:ascii="Times New Roman" w:hAnsi="Times New Roman" w:cs="Times New Roman"/>
          </w:rPr>
          <w:fldChar w:fldCharType="begin"/>
        </w:r>
        <w:r>
          <w:rPr>
            <w:rFonts w:ascii="Times New Roman" w:hAnsi="Times New Roman" w:cs="Times New Roman"/>
          </w:rPr>
          <w:instrText xml:space="preserve"> ADDIN ZOTERO_ITEM CSL_CITATION {"citationID":"6bbVwfTG","properties":{"formattedCitation":"(Shono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(Shono 2008)</w:t>
        </w:r>
        <w:r>
          <w:rPr>
            <w:rFonts w:ascii="Times New Roman" w:hAnsi="Times New Roman" w:cs="Times New Roman"/>
          </w:rPr>
          <w:fldChar w:fldCharType="end"/>
        </w:r>
        <w:r>
          <w:rPr>
            <w:rFonts w:ascii="Times New Roman" w:hAnsi="Times New Roman" w:cs="Times New Roman"/>
          </w:rPr>
          <w:t xml:space="preserve">. </w:t>
        </w:r>
      </w:ins>
    </w:p>
    <w:p w14:paraId="05A2E3AA" w14:textId="77777777" w:rsidR="0089470C" w:rsidRDefault="0089470C" w:rsidP="0089470C">
      <w:pPr>
        <w:spacing w:after="120" w:line="259" w:lineRule="auto"/>
        <w:rPr>
          <w:ins w:id="29" w:author="Eric Ward" w:date="2019-12-06T10:24:00Z"/>
          <w:rFonts w:ascii="Times New Roman" w:hAnsi="Times New Roman" w:cs="Times New Roman"/>
        </w:rPr>
      </w:pPr>
      <w:ins w:id="30" w:author="Eric Ward" w:date="2019-12-06T10:24:00Z">
        <w:r>
          <w:rPr>
            <w:rFonts w:ascii="Times New Roman" w:hAnsi="Times New Roman" w:cs="Times New Roman"/>
          </w:rPr>
          <w:tab/>
          <w:t xml:space="preserve">Conveying changes in the spatial distribution of a species estimated from existing spatiotemporal models may be complicated, particularly for non-scientific audiences. These challenges are similar to non-spatial settings, such as interpreting rates of change from linear mixed models. For the spatial setting, focal questions of interest may include how the estimated deviations change through time, or whether they are autocorrelated. Similar to the non-spatial case, recently developed spatiotemporal modeling approaches have all treated time as a discrete factor, and assumed the predicted spatial distribution of density to be constant across time (modeled as a single spatial field) or variable over time (with variability modeled either as independent over time, or as an autoregressive process). </w:t>
        </w:r>
      </w:ins>
    </w:p>
    <w:p w14:paraId="5504A9DA" w14:textId="77777777" w:rsidR="0089470C" w:rsidRDefault="0089470C" w:rsidP="0089470C">
      <w:pPr>
        <w:spacing w:after="120" w:line="259" w:lineRule="auto"/>
        <w:ind w:firstLine="720"/>
        <w:rPr>
          <w:ins w:id="31" w:author="Eric Ward" w:date="2019-12-06T10:24:00Z"/>
          <w:rFonts w:ascii="Times New Roman" w:hAnsi="Times New Roman" w:cs="Times New Roman"/>
        </w:rPr>
      </w:pPr>
      <w:ins w:id="32" w:author="Eric Ward" w:date="2019-12-06T10:24:00Z">
        <w:r>
          <w:rPr>
            <w:rFonts w:ascii="Times New Roman" w:hAnsi="Times New Roman" w:cs="Times New Roman"/>
          </w:rPr>
          <w:t xml:space="preserve">The objective of this manuscript is to introduce a new modeling approach, explicitly accounting for the spatial variability in how species change through time. While widely applicable to a wide range of biological data (or even non-biological data), we focus on an application to changes in the distribution for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model-based COG estimates for these </w:t>
        </w:r>
        <w:proofErr w:type="spellStart"/>
        <w:r>
          <w:rPr>
            <w:rFonts w:ascii="Times New Roman" w:hAnsi="Times New Roman" w:cs="Times New Roman"/>
          </w:rPr>
          <w:t>subregions</w:t>
        </w:r>
        <w:proofErr w:type="spellEnd"/>
        <w:r>
          <w:rPr>
            <w:rFonts w:ascii="Times New Roman" w:hAnsi="Times New Roman" w:cs="Times New Roman"/>
          </w:rPr>
          <w:t xml:space="preserve"> may be more useful than global COG trends calculated over an entire survey domain. </w:t>
        </w:r>
      </w:ins>
    </w:p>
    <w:p w14:paraId="032BE517" w14:textId="2DF9B846" w:rsidR="005B262E" w:rsidDel="0089470C" w:rsidRDefault="005B262E" w:rsidP="009F6418">
      <w:pPr>
        <w:spacing w:after="120" w:line="259" w:lineRule="auto"/>
        <w:ind w:firstLine="720"/>
        <w:rPr>
          <w:del w:id="33" w:author="Eric Ward" w:date="2019-12-06T10:24:00Z"/>
          <w:rFonts w:ascii="Times New Roman" w:hAnsi="Times New Roman" w:cs="Times New Roman"/>
        </w:rPr>
      </w:pPr>
      <w:del w:id="34" w:author="Eric Ward" w:date="2019-12-06T10:24:00Z">
        <w:r w:rsidDel="0089470C">
          <w:rPr>
            <w:rFonts w:ascii="Times New Roman" w:hAnsi="Times New Roman" w:cs="Times New Roman"/>
          </w:rPr>
          <w:lastRenderedPageBreak/>
          <w:delText>In the</w:delText>
        </w:r>
        <w:r w:rsidR="00017969" w:rsidDel="0089470C">
          <w:rPr>
            <w:rFonts w:ascii="Times New Roman" w:hAnsi="Times New Roman" w:cs="Times New Roman"/>
          </w:rPr>
          <w:delText xml:space="preserve"> field</w:delText>
        </w:r>
        <w:r w:rsidDel="0089470C">
          <w:rPr>
            <w:rFonts w:ascii="Times New Roman" w:hAnsi="Times New Roman" w:cs="Times New Roman"/>
          </w:rPr>
          <w:delText>s</w:delText>
        </w:r>
        <w:r w:rsidR="00017969" w:rsidDel="0089470C">
          <w:rPr>
            <w:rFonts w:ascii="Times New Roman" w:hAnsi="Times New Roman" w:cs="Times New Roman"/>
          </w:rPr>
          <w:delText xml:space="preserve"> of </w:delText>
        </w:r>
        <w:r w:rsidDel="0089470C">
          <w:rPr>
            <w:rFonts w:ascii="Times New Roman" w:hAnsi="Times New Roman" w:cs="Times New Roman"/>
          </w:rPr>
          <w:delText xml:space="preserve">natural resource </w:delText>
        </w:r>
        <w:r w:rsidR="00017969" w:rsidDel="0089470C">
          <w:rPr>
            <w:rFonts w:ascii="Times New Roman" w:hAnsi="Times New Roman" w:cs="Times New Roman"/>
          </w:rPr>
          <w:delText>conservation</w:delText>
        </w:r>
        <w:r w:rsidDel="0089470C">
          <w:rPr>
            <w:rFonts w:ascii="Times New Roman" w:hAnsi="Times New Roman" w:cs="Times New Roman"/>
          </w:rPr>
          <w:delText>, management</w:delText>
        </w:r>
        <w:r w:rsidR="00017969" w:rsidDel="0089470C">
          <w:rPr>
            <w:rFonts w:ascii="Times New Roman" w:hAnsi="Times New Roman" w:cs="Times New Roman"/>
          </w:rPr>
          <w:delText xml:space="preserve"> and global change biology, demand for—and implementation of—tools for assessing species distribution shifts has grown</w:delText>
        </w:r>
        <w:r w:rsidDel="0089470C">
          <w:rPr>
            <w:rFonts w:ascii="Times New Roman" w:hAnsi="Times New Roman" w:cs="Times New Roman"/>
          </w:rPr>
          <w:delText xml:space="preserve"> dramatically in recent decades </w:delText>
        </w:r>
        <w:r w:rsidDel="0089470C">
          <w:rPr>
            <w:rFonts w:ascii="Times New Roman" w:hAnsi="Times New Roman" w:cs="Times New Roman"/>
          </w:rPr>
          <w:fldChar w:fldCharType="begin"/>
        </w:r>
        <w:r w:rsidDel="0089470C">
          <w:rPr>
            <w:rFonts w:ascii="Times New Roman" w:hAnsi="Times New Roman" w:cs="Times New Roman"/>
          </w:rPr>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r w:rsidDel="0089470C">
          <w:rPr>
            <w:rFonts w:ascii="Times New Roman" w:hAnsi="Times New Roman" w:cs="Times New Roman"/>
          </w:rPr>
          <w:fldChar w:fldCharType="separate"/>
        </w:r>
        <w:r w:rsidRPr="005B262E" w:rsidDel="0089470C">
          <w:rPr>
            <w:rFonts w:ascii="Times New Roman" w:hAnsi="Times New Roman" w:cs="Times New Roman"/>
          </w:rPr>
          <w:delText>(Elith and Leathwick 2009)</w:delText>
        </w:r>
        <w:r w:rsidDel="0089470C">
          <w:rPr>
            <w:rFonts w:ascii="Times New Roman" w:hAnsi="Times New Roman" w:cs="Times New Roman"/>
          </w:rPr>
          <w:fldChar w:fldCharType="end"/>
        </w:r>
        <w:r w:rsidDel="0089470C">
          <w:rPr>
            <w:rFonts w:ascii="Times New Roman" w:hAnsi="Times New Roman" w:cs="Times New Roman"/>
          </w:rPr>
          <w:delText>. However,</w:delText>
        </w:r>
        <w:r w:rsidR="00017969" w:rsidDel="0089470C">
          <w:rPr>
            <w:rFonts w:ascii="Times New Roman" w:hAnsi="Times New Roman" w:cs="Times New Roman"/>
          </w:rPr>
          <w:delText xml:space="preserve"> the way distribution shifts are quantified has change</w:delText>
        </w:r>
        <w:r w:rsidDel="0089470C">
          <w:rPr>
            <w:rFonts w:ascii="Times New Roman" w:hAnsi="Times New Roman" w:cs="Times New Roman"/>
          </w:rPr>
          <w:delText xml:space="preserve">d relatively little </w:delText>
        </w:r>
        <w:r w:rsidDel="0089470C">
          <w:rPr>
            <w:rFonts w:ascii="Times New Roman" w:hAnsi="Times New Roman" w:cs="Times New Roman"/>
          </w:rPr>
          <w:fldChar w:fldCharType="begin"/>
        </w:r>
        <w:r w:rsidDel="0089470C">
          <w:rPr>
            <w:rFonts w:ascii="Times New Roman" w:hAnsi="Times New Roman" w:cs="Times New Roman"/>
          </w:rPr>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r w:rsidDel="0089470C">
          <w:rPr>
            <w:rFonts w:ascii="Times New Roman" w:hAnsi="Times New Roman" w:cs="Times New Roman"/>
          </w:rPr>
          <w:fldChar w:fldCharType="separate"/>
        </w:r>
        <w:r w:rsidRPr="005B262E" w:rsidDel="0089470C">
          <w:rPr>
            <w:rFonts w:ascii="Times New Roman" w:hAnsi="Times New Roman" w:cs="Times New Roman"/>
          </w:rPr>
          <w:delText>(Elith et al. 2010)</w:delText>
        </w:r>
        <w:r w:rsidDel="0089470C">
          <w:rPr>
            <w:rFonts w:ascii="Times New Roman" w:hAnsi="Times New Roman" w:cs="Times New Roman"/>
          </w:rPr>
          <w:fldChar w:fldCharType="end"/>
        </w:r>
        <w:r w:rsidDel="0089470C">
          <w:rPr>
            <w:rFonts w:ascii="Times New Roman" w:hAnsi="Times New Roman" w:cs="Times New Roman"/>
          </w:rPr>
          <w:delText xml:space="preserve">. </w:delText>
        </w:r>
        <w:r w:rsidR="00017969" w:rsidDel="0089470C">
          <w:rPr>
            <w:rFonts w:ascii="Times New Roman" w:hAnsi="Times New Roman" w:cs="Times New Roman"/>
          </w:rPr>
          <w:delTex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delText>
        </w:r>
        <w:r w:rsidR="00903F80" w:rsidDel="0089470C">
          <w:rPr>
            <w:rFonts w:ascii="Times New Roman" w:hAnsi="Times New Roman" w:cs="Times New Roman"/>
          </w:rPr>
          <w:fldChar w:fldCharType="begin"/>
        </w:r>
        <w:r w:rsidR="00903F80" w:rsidDel="0089470C">
          <w:rPr>
            <w:rFonts w:ascii="Times New Roman" w:hAnsi="Times New Roman" w:cs="Times New Roman"/>
          </w:rPr>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r w:rsidR="00903F80" w:rsidDel="0089470C">
          <w:rPr>
            <w:rFonts w:ascii="Times New Roman" w:hAnsi="Times New Roman" w:cs="Times New Roman"/>
          </w:rPr>
          <w:fldChar w:fldCharType="separate"/>
        </w:r>
        <w:r w:rsidR="00903F80" w:rsidRPr="00903F80" w:rsidDel="0089470C">
          <w:rPr>
            <w:rFonts w:ascii="Times New Roman" w:hAnsi="Times New Roman" w:cs="Times New Roman"/>
          </w:rPr>
          <w:delText>(Yackulic et al. 2013)</w:delText>
        </w:r>
        <w:r w:rsidR="00903F80" w:rsidDel="0089470C">
          <w:rPr>
            <w:rFonts w:ascii="Times New Roman" w:hAnsi="Times New Roman" w:cs="Times New Roman"/>
          </w:rPr>
          <w:fldChar w:fldCharType="end"/>
        </w:r>
        <w:r w:rsidR="003C4A35" w:rsidDel="0089470C">
          <w:rPr>
            <w:rFonts w:ascii="Times New Roman" w:hAnsi="Times New Roman" w:cs="Times New Roman"/>
          </w:rPr>
          <w:delText xml:space="preserve">. </w:delText>
        </w:r>
        <w:r w:rsidR="00017969" w:rsidDel="0089470C">
          <w:rPr>
            <w:rFonts w:ascii="Times New Roman" w:hAnsi="Times New Roman" w:cs="Times New Roman"/>
          </w:rPr>
          <w:delTex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delText>
        </w:r>
        <w:r w:rsidR="00C80ECF" w:rsidDel="0089470C">
          <w:rPr>
            <w:rFonts w:ascii="Times New Roman" w:hAnsi="Times New Roman" w:cs="Times New Roman"/>
          </w:rPr>
          <w:delText xml:space="preserve"> </w:delText>
        </w:r>
        <w:r w:rsidR="00C80ECF" w:rsidRPr="00C80ECF" w:rsidDel="0089470C">
          <w:rPr>
            <w:rFonts w:ascii="Times New Roman" w:hAnsi="Times New Roman" w:cs="Times New Roman"/>
          </w:rPr>
          <w:delText>(Sagarin and Gaines 2002, Sagarin et al. 2006)</w:delText>
        </w:r>
        <w:r w:rsidR="003C4A35" w:rsidDel="0089470C">
          <w:rPr>
            <w:rFonts w:ascii="Times New Roman" w:hAnsi="Times New Roman" w:cs="Times New Roman"/>
          </w:rPr>
          <w:delText xml:space="preserve">. </w:delText>
        </w:r>
        <w:r w:rsidR="00017969" w:rsidDel="0089470C">
          <w:rPr>
            <w:rFonts w:ascii="Times New Roman" w:hAnsi="Times New Roman" w:cs="Times New Roman"/>
          </w:rPr>
          <w:delText xml:space="preserve">Such results are conveyed through maps but also simplistic spatial indicators such as the mean location weighted by abundance (also termed the center of gravity, COG). </w:delText>
        </w:r>
      </w:del>
    </w:p>
    <w:p w14:paraId="685743C4" w14:textId="01231E16" w:rsidR="00017969" w:rsidDel="0089470C" w:rsidRDefault="00017969" w:rsidP="009F6418">
      <w:pPr>
        <w:spacing w:after="120" w:line="259" w:lineRule="auto"/>
        <w:ind w:firstLine="720"/>
        <w:rPr>
          <w:del w:id="35" w:author="Eric Ward" w:date="2019-12-06T10:24:00Z"/>
          <w:rFonts w:ascii="Times New Roman" w:hAnsi="Times New Roman" w:cs="Times New Roman"/>
        </w:rPr>
      </w:pPr>
      <w:del w:id="36" w:author="Eric Ward" w:date="2019-12-06T10:24:00Z">
        <w:r w:rsidDel="0089470C">
          <w:rPr>
            <w:rFonts w:ascii="Times New Roman" w:hAnsi="Times New Roman" w:cs="Times New Roman"/>
          </w:rPr>
          <w:delText>In reality, abundance distributions are often quite complex and heterogeneous, even when barriers to dispersal are minimal</w:delText>
        </w:r>
        <w:r w:rsidR="003C4A35" w:rsidDel="0089470C">
          <w:rPr>
            <w:rFonts w:ascii="Times New Roman" w:hAnsi="Times New Roman" w:cs="Times New Roman"/>
          </w:rPr>
          <w:delText xml:space="preserve"> (cite)</w:delText>
        </w:r>
        <w:r w:rsidDel="0089470C">
          <w:rPr>
            <w:rFonts w:ascii="Times New Roman" w:hAnsi="Times New Roman" w:cs="Times New Roman"/>
          </w:rPr>
          <w:delText xml:space="preserve">, let alone in typical marine ecosystems where complex coastline and bathymetric topography and geology interact with </w:delText>
        </w:r>
        <w:r w:rsidR="005B262E" w:rsidDel="0089470C">
          <w:rPr>
            <w:rFonts w:ascii="Times New Roman" w:hAnsi="Times New Roman" w:cs="Times New Roman"/>
          </w:rPr>
          <w:delText>physical oceanographic drivers</w:delText>
        </w:r>
        <w:r w:rsidR="003C4A35" w:rsidDel="0089470C">
          <w:rPr>
            <w:rFonts w:ascii="Times New Roman" w:hAnsi="Times New Roman" w:cs="Times New Roman"/>
          </w:rPr>
          <w:delText xml:space="preserve"> (cite)</w:delText>
        </w:r>
        <w:r w:rsidR="005B262E" w:rsidDel="0089470C">
          <w:rPr>
            <w:rFonts w:ascii="Times New Roman" w:hAnsi="Times New Roman" w:cs="Times New Roman"/>
          </w:rPr>
          <w:delText>.</w:delText>
        </w:r>
        <w:r w:rsidDel="0089470C">
          <w:rPr>
            <w:rFonts w:ascii="Times New Roman" w:hAnsi="Times New Roman" w:cs="Times New Roman"/>
          </w:rPr>
          <w:delText xml:space="preserve"> This heterogeneity may also be present in the change in the spatial distribution of abundance over time, and consequently</w:delText>
        </w:r>
        <w:r w:rsidR="005B262E" w:rsidDel="0089470C">
          <w:rPr>
            <w:rFonts w:ascii="Times New Roman" w:hAnsi="Times New Roman" w:cs="Times New Roman"/>
          </w:rPr>
          <w:delText>,</w:delText>
        </w:r>
        <w:r w:rsidDel="0089470C">
          <w:rPr>
            <w:rFonts w:ascii="Times New Roman" w:hAnsi="Times New Roman" w:cs="Times New Roman"/>
          </w:rPr>
          <w:delText xml:space="preserve"> attempting to describe a shift in species distribution across a broad geographic scale can be misleading, particularly when different regio</w:delText>
        </w:r>
        <w:r w:rsidR="005B262E" w:rsidDel="0089470C">
          <w:rPr>
            <w:rFonts w:ascii="Times New Roman" w:hAnsi="Times New Roman" w:cs="Times New Roman"/>
          </w:rPr>
          <w:delText xml:space="preserve">ns exhibit contrasting trends. </w:delText>
        </w:r>
        <w:r w:rsidDel="0089470C">
          <w:rPr>
            <w:rFonts w:ascii="Times New Roman" w:hAnsi="Times New Roman" w:cs="Times New Roman"/>
          </w:rPr>
          <w:delText>For example, if densities increase at opposing range boundaries at an equivalent rate, there may be no trend in the range-wide COG, mas</w:delText>
        </w:r>
        <w:r w:rsidR="005B262E" w:rsidDel="0089470C">
          <w:rPr>
            <w:rFonts w:ascii="Times New Roman" w:hAnsi="Times New Roman" w:cs="Times New Roman"/>
          </w:rPr>
          <w:delText xml:space="preserve">king these finer-scale shifts. </w:delText>
        </w:r>
        <w:r w:rsidDel="0089470C">
          <w:rPr>
            <w:rFonts w:ascii="Times New Roman" w:hAnsi="Times New Roman" w:cs="Times New Roman"/>
          </w:rPr>
          <w:delText>Thus, when using spatial indicators to describe species distribution shifts,</w:delText>
        </w:r>
        <w:r w:rsidRPr="00A518CB" w:rsidDel="0089470C">
          <w:rPr>
            <w:rFonts w:ascii="Times New Roman" w:hAnsi="Times New Roman" w:cs="Times New Roman"/>
          </w:rPr>
          <w:delText xml:space="preserve"> the spatial scale of</w:delText>
        </w:r>
        <w:r w:rsidDel="0089470C">
          <w:rPr>
            <w:rFonts w:ascii="Times New Roman" w:hAnsi="Times New Roman" w:cs="Times New Roman"/>
          </w:rPr>
          <w:delText xml:space="preserve"> aggregation can affect the</w:delText>
        </w:r>
        <w:r w:rsidRPr="00A518CB" w:rsidDel="0089470C">
          <w:rPr>
            <w:rFonts w:ascii="Times New Roman" w:hAnsi="Times New Roman" w:cs="Times New Roman"/>
          </w:rPr>
          <w:delText xml:space="preserve"> inference</w:delText>
        </w:r>
        <w:r w:rsidDel="0089470C">
          <w:rPr>
            <w:rFonts w:ascii="Times New Roman" w:hAnsi="Times New Roman" w:cs="Times New Roman"/>
          </w:rPr>
          <w:delText xml:space="preserve">, </w:delText>
        </w:r>
        <w:r w:rsidR="005B262E" w:rsidDel="0089470C">
          <w:rPr>
            <w:rFonts w:ascii="Times New Roman" w:hAnsi="Times New Roman" w:cs="Times New Roman"/>
          </w:rPr>
          <w:delText>as in</w:delText>
        </w:r>
        <w:r w:rsidDel="0089470C">
          <w:rPr>
            <w:rFonts w:ascii="Times New Roman" w:hAnsi="Times New Roman" w:cs="Times New Roman"/>
          </w:rPr>
          <w:delText xml:space="preserve"> the classic problem of pattern and scale in ecology</w:delText>
        </w:r>
        <w:r w:rsidR="00C80ECF" w:rsidDel="0089470C">
          <w:rPr>
            <w:rFonts w:ascii="Times New Roman" w:hAnsi="Times New Roman" w:cs="Times New Roman"/>
          </w:rPr>
          <w:delText xml:space="preserve"> </w:delText>
        </w:r>
        <w:r w:rsidR="00C80ECF" w:rsidDel="0089470C">
          <w:rPr>
            <w:rFonts w:ascii="Times New Roman" w:hAnsi="Times New Roman" w:cs="Times New Roman"/>
          </w:rPr>
          <w:fldChar w:fldCharType="begin"/>
        </w:r>
        <w:r w:rsidR="00C80ECF" w:rsidDel="0089470C">
          <w:rPr>
            <w:rFonts w:ascii="Times New Roman" w:hAnsi="Times New Roman" w:cs="Times New Roman"/>
          </w:rPr>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r w:rsidR="00C80ECF" w:rsidDel="0089470C">
          <w:rPr>
            <w:rFonts w:ascii="Times New Roman" w:hAnsi="Times New Roman" w:cs="Times New Roman"/>
          </w:rPr>
          <w:fldChar w:fldCharType="separate"/>
        </w:r>
        <w:r w:rsidR="00C80ECF" w:rsidRPr="00C80ECF" w:rsidDel="0089470C">
          <w:rPr>
            <w:rFonts w:ascii="Times New Roman" w:hAnsi="Times New Roman" w:cs="Times New Roman"/>
          </w:rPr>
          <w:delText>(Levin 1992)</w:delText>
        </w:r>
        <w:r w:rsidR="00C80ECF" w:rsidDel="0089470C">
          <w:rPr>
            <w:rFonts w:ascii="Times New Roman" w:hAnsi="Times New Roman" w:cs="Times New Roman"/>
          </w:rPr>
          <w:fldChar w:fldCharType="end"/>
        </w:r>
        <w:r w:rsidRPr="00A518CB" w:rsidDel="0089470C">
          <w:rPr>
            <w:rFonts w:ascii="Times New Roman" w:hAnsi="Times New Roman" w:cs="Times New Roman"/>
          </w:rPr>
          <w:delText xml:space="preserve">. </w:delText>
        </w:r>
        <w:r w:rsidDel="0089470C">
          <w:rPr>
            <w:rFonts w:ascii="Times New Roman" w:hAnsi="Times New Roman" w:cs="Times New Roman"/>
          </w:rPr>
          <w:delText>Therefore, there is a general need to develop objective methods for defining appropriate scales to evaluate cha</w:delText>
        </w:r>
        <w:r w:rsidR="005B262E" w:rsidDel="0089470C">
          <w:rPr>
            <w:rFonts w:ascii="Times New Roman" w:hAnsi="Times New Roman" w:cs="Times New Roman"/>
          </w:rPr>
          <w:delText xml:space="preserve">nges in species distributions. </w:delText>
        </w:r>
        <w:r w:rsidDel="0089470C">
          <w:rPr>
            <w:rFonts w:ascii="Times New Roman" w:hAnsi="Times New Roman" w:cs="Times New Roman"/>
          </w:rPr>
          <w:delText>Such tools could help solve specific problems in fish and wildlife conservation and management by defining spatial domains with distinct population dynamics.</w:delText>
        </w:r>
      </w:del>
    </w:p>
    <w:p w14:paraId="6DD233CB" w14:textId="6F11180B" w:rsidR="00A518CB" w:rsidDel="0089470C" w:rsidRDefault="000D12CA" w:rsidP="009F6418">
      <w:pPr>
        <w:spacing w:after="120" w:line="259" w:lineRule="auto"/>
        <w:ind w:firstLine="720"/>
        <w:rPr>
          <w:del w:id="37" w:author="Eric Ward" w:date="2019-12-06T10:24:00Z"/>
          <w:rFonts w:ascii="Times New Roman" w:hAnsi="Times New Roman" w:cs="Times New Roman"/>
        </w:rPr>
      </w:pPr>
      <w:del w:id="38" w:author="Eric Ward" w:date="2019-12-06T10:24:00Z">
        <w:r w:rsidDel="0089470C">
          <w:rPr>
            <w:rFonts w:ascii="Times New Roman" w:hAnsi="Times New Roman" w:cs="Times New Roman"/>
          </w:rPr>
          <w:delText xml:space="preserve">Sustainable fisheries management </w:delText>
        </w:r>
        <w:r w:rsidR="00BA5291" w:rsidDel="0089470C">
          <w:rPr>
            <w:rFonts w:ascii="Times New Roman" w:hAnsi="Times New Roman" w:cs="Times New Roman"/>
          </w:rPr>
          <w:delText>rel</w:delText>
        </w:r>
        <w:r w:rsidDel="0089470C">
          <w:rPr>
            <w:rFonts w:ascii="Times New Roman" w:hAnsi="Times New Roman" w:cs="Times New Roman"/>
          </w:rPr>
          <w:delText>ies</w:delText>
        </w:r>
        <w:r w:rsidR="00BA5291" w:rsidDel="0089470C">
          <w:rPr>
            <w:rFonts w:ascii="Times New Roman" w:hAnsi="Times New Roman" w:cs="Times New Roman"/>
          </w:rPr>
          <w:delText xml:space="preserve"> on </w:delText>
        </w:r>
        <w:r w:rsidR="00AB54E5" w:rsidDel="0089470C">
          <w:rPr>
            <w:rFonts w:ascii="Times New Roman" w:hAnsi="Times New Roman" w:cs="Times New Roman"/>
          </w:rPr>
          <w:delText>precise</w:delText>
        </w:r>
        <w:r w:rsidR="0080426F" w:rsidDel="0089470C">
          <w:rPr>
            <w:rFonts w:ascii="Times New Roman" w:hAnsi="Times New Roman" w:cs="Times New Roman"/>
          </w:rPr>
          <w:delText xml:space="preserve"> and</w:delText>
        </w:r>
        <w:r w:rsidR="00AB54E5" w:rsidDel="0089470C">
          <w:rPr>
            <w:rFonts w:ascii="Times New Roman" w:hAnsi="Times New Roman" w:cs="Times New Roman"/>
          </w:rPr>
          <w:delText xml:space="preserve"> </w:delText>
        </w:r>
        <w:r w:rsidR="00BA5291" w:rsidDel="0089470C">
          <w:rPr>
            <w:rFonts w:ascii="Times New Roman" w:hAnsi="Times New Roman" w:cs="Times New Roman"/>
          </w:rPr>
          <w:delText xml:space="preserve">unbiased estimates of fish </w:delText>
        </w:r>
        <w:r w:rsidDel="0089470C">
          <w:rPr>
            <w:rFonts w:ascii="Times New Roman" w:hAnsi="Times New Roman" w:cs="Times New Roman"/>
          </w:rPr>
          <w:delText>density</w:delText>
        </w:r>
        <w:r w:rsidR="00BA5291" w:rsidDel="0089470C">
          <w:rPr>
            <w:rFonts w:ascii="Times New Roman" w:hAnsi="Times New Roman" w:cs="Times New Roman"/>
          </w:rPr>
          <w:delText xml:space="preserve"> when setting </w:delText>
        </w:r>
        <w:r w:rsidDel="0089470C">
          <w:rPr>
            <w:rFonts w:ascii="Times New Roman" w:hAnsi="Times New Roman" w:cs="Times New Roman"/>
          </w:rPr>
          <w:delText xml:space="preserve">acceptable harvest levels. </w:delText>
        </w:r>
        <w:r w:rsidR="00AB54E5" w:rsidDel="0089470C">
          <w:rPr>
            <w:rFonts w:ascii="Times New Roman" w:hAnsi="Times New Roman" w:cs="Times New Roman"/>
          </w:rPr>
          <w:delText>T</w:delText>
        </w:r>
        <w:r w:rsidDel="0089470C">
          <w:rPr>
            <w:rFonts w:ascii="Times New Roman" w:hAnsi="Times New Roman" w:cs="Times New Roman"/>
          </w:rPr>
          <w:delText xml:space="preserve">he most reliable estimates of relative </w:delText>
        </w:r>
        <w:r w:rsidR="00477BEB" w:rsidDel="0089470C">
          <w:rPr>
            <w:rFonts w:ascii="Times New Roman" w:hAnsi="Times New Roman" w:cs="Times New Roman"/>
          </w:rPr>
          <w:delText xml:space="preserve">fish </w:delText>
        </w:r>
        <w:r w:rsidDel="0089470C">
          <w:rPr>
            <w:rFonts w:ascii="Times New Roman" w:hAnsi="Times New Roman" w:cs="Times New Roman"/>
          </w:rPr>
          <w:delText xml:space="preserve">density are </w:delText>
        </w:r>
        <w:r w:rsidR="00AB54E5" w:rsidDel="0089470C">
          <w:rPr>
            <w:rFonts w:ascii="Times New Roman" w:hAnsi="Times New Roman" w:cs="Times New Roman"/>
          </w:rPr>
          <w:delText xml:space="preserve">generally derived </w:delText>
        </w:r>
        <w:r w:rsidDel="0089470C">
          <w:rPr>
            <w:rFonts w:ascii="Times New Roman" w:hAnsi="Times New Roman" w:cs="Times New Roman"/>
          </w:rPr>
          <w:delText>from fisher</w:delText>
        </w:r>
        <w:r w:rsidR="00A60C03" w:rsidDel="0089470C">
          <w:rPr>
            <w:rFonts w:ascii="Times New Roman" w:hAnsi="Times New Roman" w:cs="Times New Roman"/>
          </w:rPr>
          <w:delText>y-</w:delText>
        </w:r>
        <w:r w:rsidDel="0089470C">
          <w:rPr>
            <w:rFonts w:ascii="Times New Roman" w:hAnsi="Times New Roman" w:cs="Times New Roman"/>
          </w:rPr>
          <w:delText>independent survey</w:delText>
        </w:r>
        <w:r w:rsidR="00AB54E5" w:rsidDel="0089470C">
          <w:rPr>
            <w:rFonts w:ascii="Times New Roman" w:hAnsi="Times New Roman" w:cs="Times New Roman"/>
          </w:rPr>
          <w:delText xml:space="preserve"> data</w:delText>
        </w:r>
        <w:r w:rsidDel="0089470C">
          <w:rPr>
            <w:rFonts w:ascii="Times New Roman" w:hAnsi="Times New Roman" w:cs="Times New Roman"/>
          </w:rPr>
          <w:delText xml:space="preserve">; these surveys may also collect additional information </w:delText>
        </w:r>
        <w:r w:rsidR="00477BEB" w:rsidDel="0089470C">
          <w:rPr>
            <w:rFonts w:ascii="Times New Roman" w:hAnsi="Times New Roman" w:cs="Times New Roman"/>
          </w:rPr>
          <w:delText>valuable</w:delText>
        </w:r>
        <w:r w:rsidDel="0089470C">
          <w:rPr>
            <w:rFonts w:ascii="Times New Roman" w:hAnsi="Times New Roman" w:cs="Times New Roman"/>
          </w:rPr>
          <w:delText xml:space="preserve"> in inferring population status, such as age or sex structure, maturation schedules, and variability in recruitment </w:delText>
        </w:r>
        <w:r w:rsidR="00DA57C2"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{"citationID":"8f6Y1d7H","properties":{"formattedCitation":"(Hilborn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delInstrText>
        </w:r>
        <w:r w:rsidR="00DA57C2" w:rsidDel="0089470C">
          <w:rPr>
            <w:rFonts w:ascii="Times New Roman" w:hAnsi="Times New Roman" w:cs="Times New Roman"/>
          </w:rPr>
          <w:fldChar w:fldCharType="separate"/>
        </w:r>
        <w:r w:rsidR="00DA57C2" w:rsidDel="0089470C">
          <w:rPr>
            <w:rFonts w:ascii="Times New Roman" w:hAnsi="Times New Roman" w:cs="Times New Roman"/>
            <w:noProof/>
          </w:rPr>
          <w:delText>(Hilborn and Walters 1992)</w:delText>
        </w:r>
        <w:r w:rsidR="00DA57C2" w:rsidDel="0089470C">
          <w:rPr>
            <w:rFonts w:ascii="Times New Roman" w:hAnsi="Times New Roman" w:cs="Times New Roman"/>
          </w:rPr>
          <w:fldChar w:fldCharType="end"/>
        </w:r>
        <w:r w:rsidDel="0089470C">
          <w:rPr>
            <w:rFonts w:ascii="Times New Roman" w:hAnsi="Times New Roman" w:cs="Times New Roman"/>
          </w:rPr>
          <w:delText xml:space="preserve">. In addition to providing data used </w:delText>
        </w:r>
        <w:r w:rsidR="003B3DD0" w:rsidDel="0089470C">
          <w:rPr>
            <w:rFonts w:ascii="Times New Roman" w:hAnsi="Times New Roman" w:cs="Times New Roman"/>
          </w:rPr>
          <w:delText xml:space="preserve">for managing individual </w:delText>
        </w:r>
        <w:r w:rsidR="0031438C" w:rsidDel="0089470C">
          <w:rPr>
            <w:rFonts w:ascii="Times New Roman" w:hAnsi="Times New Roman" w:cs="Times New Roman"/>
          </w:rPr>
          <w:delText>fish populations</w:delText>
        </w:r>
        <w:r w:rsidR="003B3DD0" w:rsidDel="0089470C">
          <w:rPr>
            <w:rFonts w:ascii="Times New Roman" w:hAnsi="Times New Roman" w:cs="Times New Roman"/>
          </w:rPr>
          <w:delText xml:space="preserve">, </w:delText>
        </w:r>
        <w:r w:rsidR="00A60C03" w:rsidDel="0089470C">
          <w:rPr>
            <w:rFonts w:ascii="Times New Roman" w:hAnsi="Times New Roman" w:cs="Times New Roman"/>
          </w:rPr>
          <w:delText xml:space="preserve">fishery-independent survey data </w:delText>
        </w:r>
        <w:r w:rsidR="003B3DD0" w:rsidDel="0089470C">
          <w:rPr>
            <w:rFonts w:ascii="Times New Roman" w:hAnsi="Times New Roman" w:cs="Times New Roman"/>
          </w:rPr>
          <w:delText xml:space="preserve">may also </w:delText>
        </w:r>
        <w:r w:rsidR="00A60C03" w:rsidDel="0089470C">
          <w:rPr>
            <w:rFonts w:ascii="Times New Roman" w:hAnsi="Times New Roman" w:cs="Times New Roman"/>
          </w:rPr>
          <w:delText>be used to provide</w:delText>
        </w:r>
        <w:r w:rsidR="003B3DD0" w:rsidDel="0089470C">
          <w:rPr>
            <w:rFonts w:ascii="Times New Roman" w:hAnsi="Times New Roman" w:cs="Times New Roman"/>
          </w:rPr>
          <w:delText xml:space="preserve"> indicators </w:delText>
        </w:r>
        <w:r w:rsidR="00A60C03" w:rsidDel="0089470C">
          <w:rPr>
            <w:rFonts w:ascii="Times New Roman" w:hAnsi="Times New Roman" w:cs="Times New Roman"/>
          </w:rPr>
          <w:delText>for</w:delText>
        </w:r>
        <w:r w:rsidR="003B3DD0" w:rsidDel="0089470C">
          <w:rPr>
            <w:rFonts w:ascii="Times New Roman" w:hAnsi="Times New Roman" w:cs="Times New Roman"/>
          </w:rPr>
          <w:delText xml:space="preserve"> ecosystem assessments</w:delText>
        </w:r>
        <w:r w:rsidR="0031438C" w:rsidDel="0089470C">
          <w:rPr>
            <w:rFonts w:ascii="Times New Roman" w:hAnsi="Times New Roman" w:cs="Times New Roman"/>
          </w:rPr>
          <w:delText xml:space="preserve"> </w:delText>
        </w:r>
        <w:r w:rsidR="00DA57C2"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{"citationID":"STv7yh1x","properties":{"formattedCitation":"(Nicholson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r w:rsidR="00DA57C2" w:rsidDel="0089470C">
          <w:rPr>
            <w:rFonts w:ascii="Times New Roman" w:hAnsi="Times New Roman" w:cs="Times New Roman"/>
          </w:rPr>
          <w:fldChar w:fldCharType="separate"/>
        </w:r>
        <w:r w:rsidR="00DA57C2" w:rsidDel="0089470C">
          <w:rPr>
            <w:rFonts w:ascii="Times New Roman" w:hAnsi="Times New Roman" w:cs="Times New Roman"/>
            <w:noProof/>
          </w:rPr>
          <w:delText>(Nicholson and Jennings 2004, Harvey et al. 2018)</w:delText>
        </w:r>
        <w:r w:rsidR="00DA57C2" w:rsidDel="0089470C">
          <w:rPr>
            <w:rFonts w:ascii="Times New Roman" w:hAnsi="Times New Roman" w:cs="Times New Roman"/>
          </w:rPr>
          <w:fldChar w:fldCharType="end"/>
        </w:r>
        <w:r w:rsidR="003B3DD0" w:rsidDel="0089470C">
          <w:rPr>
            <w:rFonts w:ascii="Times New Roman" w:hAnsi="Times New Roman" w:cs="Times New Roman"/>
          </w:rPr>
          <w:delText xml:space="preserve">, </w:delText>
        </w:r>
        <w:r w:rsidR="00477BEB" w:rsidDel="0089470C">
          <w:rPr>
            <w:rFonts w:ascii="Times New Roman" w:hAnsi="Times New Roman" w:cs="Times New Roman"/>
          </w:rPr>
          <w:delText>understanding the impacts of fishing on non-target or bycatch species</w:delText>
        </w:r>
        <w:r w:rsidR="00A60C03" w:rsidDel="0089470C">
          <w:rPr>
            <w:rFonts w:ascii="Times New Roman" w:hAnsi="Times New Roman" w:cs="Times New Roman"/>
          </w:rPr>
          <w:delText xml:space="preserve"> </w:delText>
        </w:r>
        <w:r w:rsidDel="0089470C">
          <w:rPr>
            <w:rFonts w:ascii="Times New Roman" w:hAnsi="Times New Roman" w:cs="Times New Roman"/>
          </w:rPr>
          <w:delText xml:space="preserve">Sustainable fisheries management </w:delText>
        </w:r>
        <w:r w:rsidR="00BA5291" w:rsidDel="0089470C">
          <w:rPr>
            <w:rFonts w:ascii="Times New Roman" w:hAnsi="Times New Roman" w:cs="Times New Roman"/>
          </w:rPr>
          <w:delText>rel</w:delText>
        </w:r>
        <w:r w:rsidDel="0089470C">
          <w:rPr>
            <w:rFonts w:ascii="Times New Roman" w:hAnsi="Times New Roman" w:cs="Times New Roman"/>
          </w:rPr>
          <w:delText>ies</w:delText>
        </w:r>
        <w:r w:rsidR="00BA5291" w:rsidDel="0089470C">
          <w:rPr>
            <w:rFonts w:ascii="Times New Roman" w:hAnsi="Times New Roman" w:cs="Times New Roman"/>
          </w:rPr>
          <w:delText xml:space="preserve"> on </w:delText>
        </w:r>
        <w:r w:rsidR="00AB54E5" w:rsidDel="0089470C">
          <w:rPr>
            <w:rFonts w:ascii="Times New Roman" w:hAnsi="Times New Roman" w:cs="Times New Roman"/>
          </w:rPr>
          <w:delText>precise</w:delText>
        </w:r>
        <w:r w:rsidR="0080426F" w:rsidDel="0089470C">
          <w:rPr>
            <w:rFonts w:ascii="Times New Roman" w:hAnsi="Times New Roman" w:cs="Times New Roman"/>
          </w:rPr>
          <w:delText xml:space="preserve"> and</w:delText>
        </w:r>
        <w:r w:rsidR="00AB54E5" w:rsidDel="0089470C">
          <w:rPr>
            <w:rFonts w:ascii="Times New Roman" w:hAnsi="Times New Roman" w:cs="Times New Roman"/>
          </w:rPr>
          <w:delText xml:space="preserve"> </w:delText>
        </w:r>
        <w:r w:rsidR="00BA5291" w:rsidDel="0089470C">
          <w:rPr>
            <w:rFonts w:ascii="Times New Roman" w:hAnsi="Times New Roman" w:cs="Times New Roman"/>
          </w:rPr>
          <w:delText xml:space="preserve">unbiased estimates of fish </w:delText>
        </w:r>
        <w:r w:rsidDel="0089470C">
          <w:rPr>
            <w:rFonts w:ascii="Times New Roman" w:hAnsi="Times New Roman" w:cs="Times New Roman"/>
          </w:rPr>
          <w:delText>density</w:delText>
        </w:r>
        <w:r w:rsidR="00BA5291" w:rsidDel="0089470C">
          <w:rPr>
            <w:rFonts w:ascii="Times New Roman" w:hAnsi="Times New Roman" w:cs="Times New Roman"/>
          </w:rPr>
          <w:delText xml:space="preserve"> when setting </w:delText>
        </w:r>
        <w:r w:rsidDel="0089470C">
          <w:rPr>
            <w:rFonts w:ascii="Times New Roman" w:hAnsi="Times New Roman" w:cs="Times New Roman"/>
          </w:rPr>
          <w:delText xml:space="preserve">acceptable harvest levels. </w:delText>
        </w:r>
        <w:r w:rsidR="00AB54E5" w:rsidDel="0089470C">
          <w:rPr>
            <w:rFonts w:ascii="Times New Roman" w:hAnsi="Times New Roman" w:cs="Times New Roman"/>
          </w:rPr>
          <w:delText>T</w:delText>
        </w:r>
        <w:r w:rsidDel="0089470C">
          <w:rPr>
            <w:rFonts w:ascii="Times New Roman" w:hAnsi="Times New Roman" w:cs="Times New Roman"/>
          </w:rPr>
          <w:delText xml:space="preserve">he most reliable estimates of relative </w:delText>
        </w:r>
        <w:r w:rsidR="00477BEB" w:rsidDel="0089470C">
          <w:rPr>
            <w:rFonts w:ascii="Times New Roman" w:hAnsi="Times New Roman" w:cs="Times New Roman"/>
          </w:rPr>
          <w:delText xml:space="preserve">fish </w:delText>
        </w:r>
        <w:r w:rsidDel="0089470C">
          <w:rPr>
            <w:rFonts w:ascii="Times New Roman" w:hAnsi="Times New Roman" w:cs="Times New Roman"/>
          </w:rPr>
          <w:delText xml:space="preserve">density are </w:delText>
        </w:r>
        <w:r w:rsidR="00AB54E5" w:rsidDel="0089470C">
          <w:rPr>
            <w:rFonts w:ascii="Times New Roman" w:hAnsi="Times New Roman" w:cs="Times New Roman"/>
          </w:rPr>
          <w:delText xml:space="preserve">generally derived </w:delText>
        </w:r>
        <w:r w:rsidDel="0089470C">
          <w:rPr>
            <w:rFonts w:ascii="Times New Roman" w:hAnsi="Times New Roman" w:cs="Times New Roman"/>
          </w:rPr>
          <w:delText>from fisher</w:delText>
        </w:r>
        <w:r w:rsidR="00A60C03" w:rsidDel="0089470C">
          <w:rPr>
            <w:rFonts w:ascii="Times New Roman" w:hAnsi="Times New Roman" w:cs="Times New Roman"/>
          </w:rPr>
          <w:delText>y-</w:delText>
        </w:r>
        <w:r w:rsidDel="0089470C">
          <w:rPr>
            <w:rFonts w:ascii="Times New Roman" w:hAnsi="Times New Roman" w:cs="Times New Roman"/>
          </w:rPr>
          <w:delText>independent survey</w:delText>
        </w:r>
        <w:r w:rsidR="00AB54E5" w:rsidDel="0089470C">
          <w:rPr>
            <w:rFonts w:ascii="Times New Roman" w:hAnsi="Times New Roman" w:cs="Times New Roman"/>
          </w:rPr>
          <w:delText xml:space="preserve"> data</w:delText>
        </w:r>
        <w:r w:rsidDel="0089470C">
          <w:rPr>
            <w:rFonts w:ascii="Times New Roman" w:hAnsi="Times New Roman" w:cs="Times New Roman"/>
          </w:rPr>
          <w:delText xml:space="preserve">; these surveys may also collect additional information </w:delText>
        </w:r>
        <w:r w:rsidR="00477BEB" w:rsidDel="0089470C">
          <w:rPr>
            <w:rFonts w:ascii="Times New Roman" w:hAnsi="Times New Roman" w:cs="Times New Roman"/>
          </w:rPr>
          <w:delText>valuable</w:delText>
        </w:r>
        <w:r w:rsidDel="0089470C">
          <w:rPr>
            <w:rFonts w:ascii="Times New Roman" w:hAnsi="Times New Roman" w:cs="Times New Roman"/>
          </w:rPr>
          <w:delText xml:space="preserve"> in inferring population status, such as age or sex structure, maturation schedules, and variability in recruitment</w:delText>
        </w:r>
        <w:r w:rsidR="00A66B4D" w:rsidDel="0089470C">
          <w:rPr>
            <w:rFonts w:ascii="Times New Roman" w:hAnsi="Times New Roman" w:cs="Times New Roman"/>
          </w:rPr>
          <w:delText xml:space="preserve"> </w:delText>
        </w:r>
        <w:r w:rsidR="00A66B4D"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{"citationID":"HlLif4sO","properties":{"formattedCitation":"(Hilborn and Walters 1992)","plainCitation":"(Hilborn and Walters 1992)","noteIndex":0},"citationItems":[{"id":"NaQbSs6x/vtgO49mb","uris":["http://zotero.org/users/2529419/items/PZMN35A3"],"uri":["http://zotero.org/users/2529419/items/PZMN35A3"],"itemData":{"id":2743,"type":"book","title":"Quantitative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delInstrText>
        </w:r>
        <w:r w:rsidR="00A66B4D" w:rsidDel="0089470C">
          <w:rPr>
            <w:rFonts w:ascii="Times New Roman" w:hAnsi="Times New Roman" w:cs="Times New Roman"/>
          </w:rPr>
          <w:fldChar w:fldCharType="separate"/>
        </w:r>
        <w:r w:rsidR="00FF76CF" w:rsidDel="0089470C">
          <w:rPr>
            <w:rFonts w:ascii="Times New Roman" w:hAnsi="Times New Roman" w:cs="Times New Roman"/>
            <w:noProof/>
          </w:rPr>
          <w:delText>(Hilborn and Walters 1992)</w:delText>
        </w:r>
        <w:r w:rsidR="00A66B4D" w:rsidDel="0089470C">
          <w:rPr>
            <w:rFonts w:ascii="Times New Roman" w:hAnsi="Times New Roman" w:cs="Times New Roman"/>
          </w:rPr>
          <w:fldChar w:fldCharType="end"/>
        </w:r>
        <w:r w:rsidDel="0089470C">
          <w:rPr>
            <w:rFonts w:ascii="Times New Roman" w:hAnsi="Times New Roman" w:cs="Times New Roman"/>
          </w:rPr>
          <w:delText xml:space="preserve">. In addition to providing data used </w:delText>
        </w:r>
        <w:r w:rsidR="003B3DD0" w:rsidDel="0089470C">
          <w:rPr>
            <w:rFonts w:ascii="Times New Roman" w:hAnsi="Times New Roman" w:cs="Times New Roman"/>
          </w:rPr>
          <w:delText xml:space="preserve">for managing individual </w:delText>
        </w:r>
        <w:r w:rsidR="0031438C" w:rsidDel="0089470C">
          <w:rPr>
            <w:rFonts w:ascii="Times New Roman" w:hAnsi="Times New Roman" w:cs="Times New Roman"/>
          </w:rPr>
          <w:delText>fish populations</w:delText>
        </w:r>
        <w:r w:rsidR="003B3DD0" w:rsidDel="0089470C">
          <w:rPr>
            <w:rFonts w:ascii="Times New Roman" w:hAnsi="Times New Roman" w:cs="Times New Roman"/>
          </w:rPr>
          <w:delText xml:space="preserve">, </w:delText>
        </w:r>
        <w:r w:rsidR="00A60C03" w:rsidDel="0089470C">
          <w:rPr>
            <w:rFonts w:ascii="Times New Roman" w:hAnsi="Times New Roman" w:cs="Times New Roman"/>
          </w:rPr>
          <w:delText xml:space="preserve">fishery-independent survey data </w:delText>
        </w:r>
        <w:r w:rsidR="003B3DD0" w:rsidDel="0089470C">
          <w:rPr>
            <w:rFonts w:ascii="Times New Roman" w:hAnsi="Times New Roman" w:cs="Times New Roman"/>
          </w:rPr>
          <w:delText xml:space="preserve">may also </w:delText>
        </w:r>
        <w:r w:rsidR="00A60C03" w:rsidDel="0089470C">
          <w:rPr>
            <w:rFonts w:ascii="Times New Roman" w:hAnsi="Times New Roman" w:cs="Times New Roman"/>
          </w:rPr>
          <w:delText>be used to provide</w:delText>
        </w:r>
        <w:r w:rsidR="003B3DD0" w:rsidDel="0089470C">
          <w:rPr>
            <w:rFonts w:ascii="Times New Roman" w:hAnsi="Times New Roman" w:cs="Times New Roman"/>
          </w:rPr>
          <w:delText xml:space="preserve"> indicators </w:delText>
        </w:r>
        <w:r w:rsidR="00A60C03" w:rsidDel="0089470C">
          <w:rPr>
            <w:rFonts w:ascii="Times New Roman" w:hAnsi="Times New Roman" w:cs="Times New Roman"/>
          </w:rPr>
          <w:delText>for</w:delText>
        </w:r>
        <w:r w:rsidR="003B3DD0" w:rsidDel="0089470C">
          <w:rPr>
            <w:rFonts w:ascii="Times New Roman" w:hAnsi="Times New Roman" w:cs="Times New Roman"/>
          </w:rPr>
          <w:delText xml:space="preserve"> ecosystem assessments</w:delText>
        </w:r>
        <w:r w:rsidR="009321DE" w:rsidDel="0089470C">
          <w:rPr>
            <w:rFonts w:ascii="Times New Roman" w:hAnsi="Times New Roman" w:cs="Times New Roman"/>
          </w:rPr>
          <w:delText xml:space="preserve"> </w:delText>
        </w:r>
        <w:r w:rsidR="009321DE"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{"citationID":"rkGHfGTe","properties":{"formattedCitation":"(Nicholson and Jennings 2004, Harvey et al. 2018)","plainCitation":"(Nicholson and Jennings 2004, Harvey et al. 2018)","noteIndex":0},"citationItems":[{"id":"NaQbSs6x/ZGYtNMwH","uris":["http://zotero.org/users/2529419/items/RHNEAWQW"],"uri":["http://zotero.org/users/2529419/items/RHNEAWQW"],"itemData":{"id":2693,"type":"article-journal","title":"Testing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NaQbSs6x/OippUl9r","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r w:rsidR="009321DE" w:rsidDel="0089470C">
          <w:rPr>
            <w:rFonts w:ascii="Times New Roman" w:hAnsi="Times New Roman" w:cs="Times New Roman"/>
          </w:rPr>
          <w:fldChar w:fldCharType="separate"/>
        </w:r>
        <w:r w:rsidR="00D3450E" w:rsidDel="0089470C">
          <w:rPr>
            <w:rFonts w:ascii="Times New Roman" w:hAnsi="Times New Roman" w:cs="Times New Roman"/>
            <w:noProof/>
          </w:rPr>
          <w:delText>(Nicholson and Jennings 2004, Harvey et al. 2018)</w:delText>
        </w:r>
        <w:r w:rsidR="009321DE" w:rsidDel="0089470C">
          <w:rPr>
            <w:rFonts w:ascii="Times New Roman" w:hAnsi="Times New Roman" w:cs="Times New Roman"/>
          </w:rPr>
          <w:fldChar w:fldCharType="end"/>
        </w:r>
        <w:r w:rsidR="00383CE4" w:rsidDel="0089470C">
          <w:rPr>
            <w:rFonts w:ascii="Times New Roman" w:hAnsi="Times New Roman" w:cs="Times New Roman"/>
          </w:rPr>
          <w:delText xml:space="preserve">, </w:delText>
        </w:r>
        <w:r w:rsidR="00477BEB" w:rsidDel="0089470C">
          <w:rPr>
            <w:rFonts w:ascii="Times New Roman" w:hAnsi="Times New Roman" w:cs="Times New Roman"/>
          </w:rPr>
          <w:delText>understanding the impacts of fishing on non-target or bycatch species</w:delText>
        </w:r>
        <w:r w:rsidR="00A60C03" w:rsidDel="0089470C">
          <w:rPr>
            <w:rFonts w:ascii="Times New Roman" w:hAnsi="Times New Roman" w:cs="Times New Roman"/>
          </w:rPr>
          <w:delText xml:space="preserve"> </w:delText>
        </w:r>
        <w:r w:rsidR="00383CE4"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{"citationID":"lLZdXdsq","properties":{"formattedCitation":"(Stock et al. 2019)","plainCitation":"(Stock et al. 2019)","noteIndex":0},"citationItems":[{"id":"NaQbSs6x/uP0EZ7Hl","uris":["http://zotero.org/users/2529419/items/PDXNLWXP"],"uri":["http://zotero.org/users/2529419/items/PDXNLWXP"],"itemData":{"id":2700,"type":"article-journal","title":"Comparing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r w:rsidR="00383CE4" w:rsidDel="0089470C">
          <w:rPr>
            <w:rFonts w:ascii="Times New Roman" w:hAnsi="Times New Roman" w:cs="Times New Roman"/>
          </w:rPr>
          <w:fldChar w:fldCharType="separate"/>
        </w:r>
        <w:r w:rsidR="00383CE4" w:rsidDel="0089470C">
          <w:rPr>
            <w:rFonts w:ascii="Times New Roman" w:hAnsi="Times New Roman" w:cs="Times New Roman"/>
            <w:noProof/>
          </w:rPr>
          <w:delText>(Stock et al. 2019)</w:delText>
        </w:r>
        <w:r w:rsidR="00383CE4" w:rsidDel="0089470C">
          <w:rPr>
            <w:rFonts w:ascii="Times New Roman" w:hAnsi="Times New Roman" w:cs="Times New Roman"/>
          </w:rPr>
          <w:fldChar w:fldCharType="end"/>
        </w:r>
        <w:r w:rsidR="00477BEB" w:rsidDel="0089470C">
          <w:rPr>
            <w:rFonts w:ascii="Times New Roman" w:hAnsi="Times New Roman" w:cs="Times New Roman"/>
          </w:rPr>
          <w:delText xml:space="preserve">, </w:delText>
        </w:r>
        <w:r w:rsidR="003B3DD0" w:rsidDel="0089470C">
          <w:rPr>
            <w:rFonts w:ascii="Times New Roman" w:hAnsi="Times New Roman" w:cs="Times New Roman"/>
          </w:rPr>
          <w:delText xml:space="preserve">or </w:delText>
        </w:r>
        <w:r w:rsidR="0031438C" w:rsidDel="0089470C">
          <w:rPr>
            <w:rFonts w:ascii="Times New Roman" w:hAnsi="Times New Roman" w:cs="Times New Roman"/>
          </w:rPr>
          <w:delText xml:space="preserve">informing reference points in applications of ecosystem based fisheries management </w:delText>
        </w:r>
        <w:r w:rsidR="00383CE4"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{"citationID":"6ewOWxZc","properties":{"formattedCitation":"(Link et al. 2002)","plainCitation":"(Link et al. 2002)","noteIndex":0},"citationItems":[{"id":"NaQbSs6x/WW8eSEAe","uris":["http://zotero.org/users/2529419/items/AKMXUF8H"],"uri":["http://zotero.org/users/2529419/items/AKMXUF8H"],"itemData":{"id":2698,"type":"article-journal","title":"Marine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r w:rsidR="00383CE4" w:rsidDel="0089470C">
          <w:rPr>
            <w:rFonts w:ascii="Times New Roman" w:hAnsi="Times New Roman" w:cs="Times New Roman"/>
          </w:rPr>
          <w:fldChar w:fldCharType="separate"/>
        </w:r>
        <w:r w:rsidR="00383CE4" w:rsidDel="0089470C">
          <w:rPr>
            <w:rFonts w:ascii="Times New Roman" w:hAnsi="Times New Roman" w:cs="Times New Roman"/>
            <w:noProof/>
          </w:rPr>
          <w:delText>(Link et al. 2002)</w:delText>
        </w:r>
        <w:r w:rsidR="00383CE4" w:rsidDel="0089470C">
          <w:rPr>
            <w:rFonts w:ascii="Times New Roman" w:hAnsi="Times New Roman" w:cs="Times New Roman"/>
          </w:rPr>
          <w:fldChar w:fldCharType="end"/>
        </w:r>
        <w:r w:rsidR="00DA57C2" w:rsidDel="0089470C">
          <w:rPr>
            <w:rFonts w:ascii="Times New Roman" w:hAnsi="Times New Roman" w:cs="Times New Roman"/>
          </w:rPr>
          <w:delText>.</w:delText>
        </w:r>
        <w:r w:rsidR="00477BEB" w:rsidDel="0089470C">
          <w:rPr>
            <w:rFonts w:ascii="Times New Roman" w:hAnsi="Times New Roman" w:cs="Times New Roman"/>
          </w:rPr>
          <w:delText xml:space="preserve"> </w:delText>
        </w:r>
        <w:r w:rsidR="00C86EB2" w:rsidDel="0089470C">
          <w:rPr>
            <w:rFonts w:ascii="Times New Roman" w:hAnsi="Times New Roman" w:cs="Times New Roman"/>
          </w:rPr>
          <w:delText xml:space="preserve"> </w:delText>
        </w:r>
      </w:del>
    </w:p>
    <w:p w14:paraId="680EF94D" w14:textId="08FB9E93" w:rsidR="00986655" w:rsidDel="0089470C" w:rsidRDefault="00986655" w:rsidP="009F6418">
      <w:pPr>
        <w:spacing w:after="120" w:line="259" w:lineRule="auto"/>
        <w:ind w:firstLine="720"/>
        <w:rPr>
          <w:del w:id="39" w:author="Eric Ward" w:date="2019-12-06T10:24:00Z"/>
          <w:rFonts w:ascii="Times New Roman" w:hAnsi="Times New Roman" w:cs="Times New Roman"/>
        </w:rPr>
      </w:pPr>
      <w:del w:id="40" w:author="Eric Ward" w:date="2019-12-06T10:24:00Z">
        <w:r w:rsidDel="0089470C">
          <w:rPr>
            <w:rFonts w:ascii="Times New Roman" w:hAnsi="Times New Roman" w:cs="Times New Roman"/>
          </w:rPr>
          <w:delTex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delText>
        </w:r>
        <w:r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{"citationID":"GMdtHpIy","properties":{"formattedCitation":"(Shelton et al. 2014, Thorson et al. 2015)","plainCitation":"(Shelton et al. 2014, Thorson et al. 2015)","noteIndex":0},"citationItems":[{"id":"NaQbSs6x/kh5JCEjN","uris":["http://zotero.org/users/2529419/items/3URC5K6B"],"uri":["http://zotero.org/users/2529419/items/3URC5K6B"],"itemData":{"id":2709,"type":"article-journal","title":"Spatial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r w:rsidDel="0089470C">
          <w:rPr>
            <w:rFonts w:ascii="Times New Roman" w:hAnsi="Times New Roman" w:cs="Times New Roman"/>
          </w:rPr>
          <w:fldChar w:fldCharType="separate"/>
        </w:r>
        <w:r w:rsidDel="0089470C">
          <w:rPr>
            <w:rFonts w:ascii="Times New Roman" w:hAnsi="Times New Roman" w:cs="Times New Roman"/>
            <w:noProof/>
          </w:rPr>
          <w:delText>(Shelton et al. 2014, Thorson et al. 2015)</w:delText>
        </w:r>
        <w:r w:rsidDel="0089470C">
          <w:rPr>
            <w:rFonts w:ascii="Times New Roman" w:hAnsi="Times New Roman" w:cs="Times New Roman"/>
          </w:rPr>
          <w:fldChar w:fldCharType="end"/>
        </w:r>
        <w:r w:rsidDel="0089470C">
          <w:rPr>
            <w:rFonts w:ascii="Times New Roman" w:hAnsi="Times New Roman" w:cs="Times New Roman"/>
          </w:rPr>
          <w:delText xml:space="preserve">. These newer analytical approaches have replaced conventional design- or strata-based estimators, which assume that density is homogenous within strata and do not account for spatial arrangement </w:delText>
        </w:r>
        <w:r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{"citationID":"PhGIUYby","properties":{"formattedCitation":"(Chen et al. 2004)","plainCitation":"(Chen et al. 2004)","noteIndex":0},"citationItems":[{"id":"NaQbSs6x/ibAq0zVu","uris":["http://zotero.org/users/2529419/items/MAAYT7G8"],"uri":["http://zotero.org/users/2529419/items/MAAYT7G8"],"itemData":{"id":2706,"type":"article-journal","title":"Estimation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r w:rsidDel="0089470C">
          <w:rPr>
            <w:rFonts w:ascii="Times New Roman" w:hAnsi="Times New Roman" w:cs="Times New Roman"/>
          </w:rPr>
          <w:fldChar w:fldCharType="separate"/>
        </w:r>
        <w:r w:rsidDel="0089470C">
          <w:rPr>
            <w:rFonts w:ascii="Times New Roman" w:hAnsi="Times New Roman" w:cs="Times New Roman"/>
            <w:noProof/>
          </w:rPr>
          <w:delText>(Chen et al. 2004)</w:delText>
        </w:r>
        <w:r w:rsidDel="0089470C">
          <w:rPr>
            <w:rFonts w:ascii="Times New Roman" w:hAnsi="Times New Roman" w:cs="Times New Roman"/>
          </w:rPr>
          <w:fldChar w:fldCharType="end"/>
        </w:r>
        <w:r w:rsidDel="0089470C">
          <w:rPr>
            <w:rFonts w:ascii="Times New Roman" w:hAnsi="Times New Roman" w:cs="Times New Roman"/>
          </w:rPr>
          <w:delText xml:space="preserve">. As spatiotemporal modeling tools have become accessible in open source software, such as VAST  </w:delText>
        </w:r>
        <w:r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{"citationID":"m4MfTsKu","properties":{"formattedCitation":"(Thorson 2019b)","plainCitation":"(Thorson 2019b)","noteIndex":0},"citationItems":[{"id":"NaQbSs6x/aTUin7gm","uris":["http://zotero.org/users/2529419/items/VPSVIDZL"],"uri":["http://zotero.org/users/2529419/items/VPSVIDZL"],"itemData":{"id":2712,"type":"article-journal","title":"Guidance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r w:rsidDel="0089470C">
          <w:rPr>
            <w:rFonts w:ascii="Times New Roman" w:hAnsi="Times New Roman" w:cs="Times New Roman"/>
          </w:rPr>
          <w:fldChar w:fldCharType="separate"/>
        </w:r>
        <w:r w:rsidR="00CB31A2" w:rsidRPr="00CB31A2" w:rsidDel="0089470C">
          <w:rPr>
            <w:rFonts w:ascii="Times New Roman" w:hAnsi="Times New Roman" w:cs="Times New Roman"/>
          </w:rPr>
          <w:delText>(Thorson 2019b)</w:delText>
        </w:r>
        <w:r w:rsidDel="0089470C">
          <w:rPr>
            <w:rFonts w:ascii="Times New Roman" w:hAnsi="Times New Roman" w:cs="Times New Roman"/>
          </w:rPr>
          <w:fldChar w:fldCharType="end"/>
        </w:r>
        <w:r w:rsidDel="0089470C">
          <w:rPr>
            <w:rFonts w:ascii="Times New Roman" w:hAnsi="Times New Roman" w:cs="Times New Roman"/>
          </w:rPr>
          <w:delTex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delText>
        </w:r>
        <w:r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{"citationID":"FmQijs6a","properties":{"formattedCitation":"(Thorson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r w:rsidDel="0089470C">
          <w:rPr>
            <w:rFonts w:ascii="Times New Roman" w:hAnsi="Times New Roman" w:cs="Times New Roman"/>
          </w:rPr>
          <w:fldChar w:fldCharType="separate"/>
        </w:r>
        <w:r w:rsidDel="0089470C">
          <w:rPr>
            <w:rFonts w:ascii="Times New Roman" w:hAnsi="Times New Roman" w:cs="Times New Roman"/>
            <w:noProof/>
          </w:rPr>
          <w:delText>(Thorson et al. 2016)</w:delText>
        </w:r>
        <w:r w:rsidDel="0089470C">
          <w:rPr>
            <w:rFonts w:ascii="Times New Roman" w:hAnsi="Times New Roman" w:cs="Times New Roman"/>
          </w:rPr>
          <w:fldChar w:fldCharType="end"/>
        </w:r>
        <w:r w:rsidDel="0089470C">
          <w:rPr>
            <w:rFonts w:ascii="Times New Roman" w:hAnsi="Times New Roman" w:cs="Times New Roman"/>
          </w:rPr>
          <w:delText>.</w:delText>
        </w:r>
      </w:del>
    </w:p>
    <w:p w14:paraId="0B36B10E" w14:textId="56C62A70" w:rsidR="00A64FED" w:rsidDel="0089470C" w:rsidRDefault="00AB54E5" w:rsidP="009F6418">
      <w:pPr>
        <w:spacing w:after="120" w:line="259" w:lineRule="auto"/>
        <w:ind w:firstLine="720"/>
        <w:rPr>
          <w:del w:id="41" w:author="Eric Ward" w:date="2019-12-06T10:24:00Z"/>
          <w:rFonts w:ascii="Times New Roman" w:hAnsi="Times New Roman" w:cs="Times New Roman"/>
        </w:rPr>
      </w:pPr>
      <w:del w:id="42" w:author="Eric Ward" w:date="2019-12-06T10:24:00Z">
        <w:r w:rsidDel="0089470C">
          <w:rPr>
            <w:rFonts w:ascii="Times New Roman" w:hAnsi="Times New Roman" w:cs="Times New Roman"/>
          </w:rPr>
          <w:delText>There are a number of advantages of estimating relative density in a framework that accounts for spatial or spatiotemporal variation. First, e</w:delText>
        </w:r>
        <w:r w:rsidR="003F2D57" w:rsidDel="0089470C">
          <w:rPr>
            <w:rFonts w:ascii="Times New Roman" w:hAnsi="Times New Roman" w:cs="Times New Roman"/>
          </w:rPr>
          <w:delText>xplicitly accounting for spatial variation in density has been shown to increase precision of estimated trends</w:delText>
        </w:r>
        <w:r w:rsidDel="0089470C">
          <w:rPr>
            <w:rFonts w:ascii="Times New Roman" w:hAnsi="Times New Roman" w:cs="Times New Roman"/>
          </w:rPr>
          <w:delText xml:space="preserve"> for single species</w:delText>
        </w:r>
        <w:r w:rsidR="003F2D57" w:rsidDel="0089470C">
          <w:rPr>
            <w:rFonts w:ascii="Times New Roman" w:hAnsi="Times New Roman" w:cs="Times New Roman"/>
          </w:rPr>
          <w:delText xml:space="preserve"> </w:delText>
        </w:r>
        <w:r w:rsidR="00AA2580"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{"citationID":"v5MYhubN","properties":{"formattedCitation":"(Thorson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r w:rsidR="00AA2580" w:rsidDel="0089470C">
          <w:rPr>
            <w:rFonts w:ascii="Times New Roman" w:hAnsi="Times New Roman" w:cs="Times New Roman"/>
          </w:rPr>
          <w:fldChar w:fldCharType="separate"/>
        </w:r>
        <w:r w:rsidR="00AA2580" w:rsidDel="0089470C">
          <w:rPr>
            <w:rFonts w:ascii="Times New Roman" w:hAnsi="Times New Roman" w:cs="Times New Roman"/>
            <w:noProof/>
          </w:rPr>
          <w:delText>(Thorson et al. 2015)</w:delText>
        </w:r>
        <w:r w:rsidR="00AA2580" w:rsidDel="0089470C">
          <w:rPr>
            <w:rFonts w:ascii="Times New Roman" w:hAnsi="Times New Roman" w:cs="Times New Roman"/>
          </w:rPr>
          <w:fldChar w:fldCharType="end"/>
        </w:r>
        <w:r w:rsidR="001C73D2" w:rsidDel="0089470C">
          <w:rPr>
            <w:rFonts w:ascii="Times New Roman" w:hAnsi="Times New Roman" w:cs="Times New Roman"/>
          </w:rPr>
          <w:delText xml:space="preserve">. </w:delText>
        </w:r>
        <w:r w:rsidR="00047FB4" w:rsidDel="0089470C">
          <w:rPr>
            <w:rFonts w:ascii="Times New Roman" w:hAnsi="Times New Roman" w:cs="Times New Roman"/>
          </w:rPr>
          <w:delText xml:space="preserve">Second, the </w:delText>
        </w:r>
        <w:r w:rsidR="001E7CED" w:rsidDel="0089470C">
          <w:rPr>
            <w:rFonts w:ascii="Times New Roman" w:hAnsi="Times New Roman" w:cs="Times New Roman"/>
          </w:rPr>
          <w:delText xml:space="preserve">GLMM framework used in the </w:delText>
        </w:r>
        <w:r w:rsidR="00477BEB" w:rsidDel="0089470C">
          <w:rPr>
            <w:rFonts w:ascii="Times New Roman" w:hAnsi="Times New Roman" w:cs="Times New Roman"/>
          </w:rPr>
          <w:delText xml:space="preserve">majority of approaches for modeling spatial or spatiotemporal variation in fish density </w:delText>
        </w:r>
        <w:r w:rsidR="00047FB4" w:rsidDel="0089470C">
          <w:rPr>
            <w:rFonts w:ascii="Times New Roman" w:hAnsi="Times New Roman" w:cs="Times New Roman"/>
          </w:rPr>
          <w:delText>is extremely flexible</w:delText>
        </w:r>
        <w:r w:rsidR="000552C4" w:rsidDel="0089470C">
          <w:rPr>
            <w:rFonts w:ascii="Times New Roman" w:hAnsi="Times New Roman" w:cs="Times New Roman"/>
          </w:rPr>
          <w:delText xml:space="preserve"> and extendable</w:delText>
        </w:r>
        <w:r w:rsidR="001E7CED" w:rsidDel="0089470C">
          <w:rPr>
            <w:rFonts w:ascii="Times New Roman" w:hAnsi="Times New Roman" w:cs="Times New Roman"/>
          </w:rPr>
          <w:delText xml:space="preserve">. In the GLMM framework </w:delText>
        </w:r>
        <w:r w:rsidR="00047FB4" w:rsidDel="0089470C">
          <w:rPr>
            <w:rFonts w:ascii="Times New Roman" w:hAnsi="Times New Roman" w:cs="Times New Roman"/>
          </w:rPr>
          <w:delText xml:space="preserve">the spatial or spatiotemporal components are typically estimated as random effects </w:delText>
        </w:r>
        <w:r w:rsidR="00AA2580"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{"citationID":"bxqakZ4K","properties":{"formattedCitation":"(Latimer et al. 2009, Shelton et al. 2014)","plainCitation":"(Latimer et al. 2009, Shelton et al. 2014)","noteIndex":0},"citationItems":[{"id":"NaQbSs6x/bgYfeJKo","uris":["http://zotero.org/users/2529419/items/4NTJB76B"],"uri":["http://zotero.org/users/2529419/items/4NTJB76B"],"itemData":{"id":2714,"type":"article-journal","title":"Hierarchical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r w:rsidR="00AA2580" w:rsidDel="0089470C">
          <w:rPr>
            <w:rFonts w:ascii="Times New Roman" w:hAnsi="Times New Roman" w:cs="Times New Roman"/>
          </w:rPr>
          <w:fldChar w:fldCharType="separate"/>
        </w:r>
        <w:r w:rsidR="00AA2580" w:rsidDel="0089470C">
          <w:rPr>
            <w:rFonts w:ascii="Times New Roman" w:hAnsi="Times New Roman" w:cs="Times New Roman"/>
            <w:noProof/>
          </w:rPr>
          <w:delText>(Latimer et al. 2009, Shelton et al. 2014)</w:delText>
        </w:r>
        <w:r w:rsidR="00AA2580" w:rsidDel="0089470C">
          <w:rPr>
            <w:rFonts w:ascii="Times New Roman" w:hAnsi="Times New Roman" w:cs="Times New Roman"/>
          </w:rPr>
          <w:fldChar w:fldCharType="end"/>
        </w:r>
        <w:r w:rsidR="00047FB4" w:rsidDel="0089470C">
          <w:rPr>
            <w:rFonts w:ascii="Times New Roman" w:hAnsi="Times New Roman" w:cs="Times New Roman"/>
          </w:rPr>
          <w:delText xml:space="preserve"> while the temporal deviations are estimated as fixed effects (factors)</w:delText>
        </w:r>
        <w:r w:rsidR="00477BEB" w:rsidDel="0089470C">
          <w:rPr>
            <w:rFonts w:ascii="Times New Roman" w:hAnsi="Times New Roman" w:cs="Times New Roman"/>
          </w:rPr>
          <w:delText xml:space="preserve"> to allow for unbiased estimates of trends</w:delText>
        </w:r>
        <w:r w:rsidR="00047FB4" w:rsidDel="0089470C">
          <w:rPr>
            <w:rFonts w:ascii="Times New Roman" w:hAnsi="Times New Roman" w:cs="Times New Roman"/>
          </w:rPr>
          <w:delText>. Additional extensions include the incorporation of covariates</w:delText>
        </w:r>
        <w:r w:rsidR="00AA2580" w:rsidDel="0089470C">
          <w:rPr>
            <w:rFonts w:ascii="Times New Roman" w:hAnsi="Times New Roman" w:cs="Times New Roman"/>
          </w:rPr>
          <w:delText xml:space="preserve"> such as depth </w:delText>
        </w:r>
        <w:r w:rsidR="00AA2580"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{"citationID":"xY5MmH62","properties":{"formattedCitation":"(Johnson et al. 2019)","plainCitation":"(Johnson et al. 2019)","noteIndex":0},"citationItems":[{"id":"NaQbSs6x/YxmaBSWY","uris":["http://zotero.org/users/2529419/items/R6IICQMZ"],"uri":["http://zotero.org/users/2529419/items/R6IICQMZ"],"itemData":{"id":2718,"type":"article-journal","title":"Investigating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r w:rsidR="00AA2580" w:rsidDel="0089470C">
          <w:rPr>
            <w:rFonts w:ascii="Times New Roman" w:hAnsi="Times New Roman" w:cs="Times New Roman"/>
          </w:rPr>
          <w:fldChar w:fldCharType="separate"/>
        </w:r>
        <w:r w:rsidR="00AA2580" w:rsidDel="0089470C">
          <w:rPr>
            <w:rFonts w:ascii="Times New Roman" w:hAnsi="Times New Roman" w:cs="Times New Roman"/>
            <w:noProof/>
          </w:rPr>
          <w:delText>(Johnson et al. 2019)</w:delText>
        </w:r>
        <w:r w:rsidR="00AA2580" w:rsidDel="0089470C">
          <w:rPr>
            <w:rFonts w:ascii="Times New Roman" w:hAnsi="Times New Roman" w:cs="Times New Roman"/>
          </w:rPr>
          <w:fldChar w:fldCharType="end"/>
        </w:r>
        <w:r w:rsidR="00047FB4" w:rsidDel="0089470C">
          <w:rPr>
            <w:rFonts w:ascii="Times New Roman" w:hAnsi="Times New Roman" w:cs="Times New Roman"/>
          </w:rPr>
          <w:delText xml:space="preserve">, modeling extremes in spatial processes </w:delText>
        </w:r>
        <w:r w:rsidR="00AA2580"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{"citationID":"JH61sSur","properties":{"formattedCitation":"(Anderson and Ward 2019)","plainCitation":"(Anderson and Ward 2019)","noteIndex":0},"citationItems":[{"id":"NaQbSs6x/v9xlQDb8","uris":["http://zotero.org/users/2529419/items/SXPS5PRB"],"uri":["http://zotero.org/users/2529419/items/SXPS5PRB"],"itemData":{"id":2723,"type":"article-journal","title":"Black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r w:rsidR="00AA2580" w:rsidDel="0089470C">
          <w:rPr>
            <w:rFonts w:ascii="Times New Roman" w:hAnsi="Times New Roman" w:cs="Times New Roman"/>
          </w:rPr>
          <w:fldChar w:fldCharType="separate"/>
        </w:r>
        <w:r w:rsidR="00AA2580" w:rsidDel="0089470C">
          <w:rPr>
            <w:rFonts w:ascii="Times New Roman" w:hAnsi="Times New Roman" w:cs="Times New Roman"/>
            <w:noProof/>
          </w:rPr>
          <w:delText>(Anderson and Ward 2019)</w:delText>
        </w:r>
        <w:r w:rsidR="00AA2580" w:rsidDel="0089470C">
          <w:rPr>
            <w:rFonts w:ascii="Times New Roman" w:hAnsi="Times New Roman" w:cs="Times New Roman"/>
          </w:rPr>
          <w:fldChar w:fldCharType="end"/>
        </w:r>
        <w:r w:rsidR="00047FB4" w:rsidDel="0089470C">
          <w:rPr>
            <w:rFonts w:ascii="Times New Roman" w:hAnsi="Times New Roman" w:cs="Times New Roman"/>
          </w:rPr>
          <w:delText xml:space="preserve"> or </w:delText>
        </w:r>
        <w:r w:rsidR="00477BEB" w:rsidDel="0089470C">
          <w:rPr>
            <w:rFonts w:ascii="Times New Roman" w:hAnsi="Times New Roman" w:cs="Times New Roman"/>
          </w:rPr>
          <w:delText>using</w:delText>
        </w:r>
        <w:r w:rsidR="00A64FED" w:rsidDel="0089470C">
          <w:rPr>
            <w:rFonts w:ascii="Times New Roman" w:hAnsi="Times New Roman" w:cs="Times New Roman"/>
          </w:rPr>
          <w:delText xml:space="preserve"> non-Gaussian </w:delText>
        </w:r>
        <w:r w:rsidR="00477BEB" w:rsidDel="0089470C">
          <w:rPr>
            <w:rFonts w:ascii="Times New Roman" w:hAnsi="Times New Roman" w:cs="Times New Roman"/>
          </w:rPr>
          <w:delText>families for the response variable</w:delText>
        </w:r>
        <w:r w:rsidR="00A64FED" w:rsidDel="0089470C">
          <w:rPr>
            <w:rFonts w:ascii="Times New Roman" w:hAnsi="Times New Roman" w:cs="Times New Roman"/>
          </w:rPr>
          <w:delText xml:space="preserve"> to better capture both zeros and extremes </w:delText>
        </w:r>
        <w:commentRangeStart w:id="43"/>
        <w:commentRangeEnd w:id="43"/>
        <w:r w:rsidR="00AA2580" w:rsidDel="0089470C">
          <w:rPr>
            <w:rFonts w:ascii="Times New Roman" w:hAnsi="Times New Roman" w:cs="Times New Roman"/>
          </w:rPr>
          <w:fldChar w:fldCharType="begin"/>
        </w:r>
        <w:r w:rsidR="00CB31A2" w:rsidDel="0089470C">
          <w:rPr>
            <w:rFonts w:ascii="Times New Roman" w:hAnsi="Times New Roman" w:cs="Times New Roman"/>
          </w:rPr>
          <w:delInstrText xml:space="preserve"> ADDIN ZOTERO_ITEM CSL_CITATION {"citationID":"6bbVwfTG","properties":{"formattedCitation":"(Shono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r w:rsidR="00AA2580" w:rsidDel="0089470C">
          <w:rPr>
            <w:rFonts w:ascii="Times New Roman" w:hAnsi="Times New Roman" w:cs="Times New Roman"/>
          </w:rPr>
          <w:fldChar w:fldCharType="separate"/>
        </w:r>
        <w:r w:rsidR="00AA2580" w:rsidDel="0089470C">
          <w:rPr>
            <w:rFonts w:ascii="Times New Roman" w:hAnsi="Times New Roman" w:cs="Times New Roman"/>
            <w:noProof/>
          </w:rPr>
          <w:delText>(Shono 2008)</w:delText>
        </w:r>
        <w:r w:rsidR="00AA2580" w:rsidDel="0089470C">
          <w:rPr>
            <w:rFonts w:ascii="Times New Roman" w:hAnsi="Times New Roman" w:cs="Times New Roman"/>
          </w:rPr>
          <w:fldChar w:fldCharType="end"/>
        </w:r>
        <w:r w:rsidR="00A64FED" w:rsidDel="0089470C">
          <w:rPr>
            <w:rFonts w:ascii="Times New Roman" w:hAnsi="Times New Roman" w:cs="Times New Roman"/>
          </w:rPr>
          <w:delText xml:space="preserve">. </w:delText>
        </w:r>
      </w:del>
    </w:p>
    <w:p w14:paraId="66990995" w14:textId="29F54974" w:rsidR="00344523" w:rsidDel="0089470C" w:rsidRDefault="00A64FED" w:rsidP="009F6418">
      <w:pPr>
        <w:spacing w:after="120" w:line="259" w:lineRule="auto"/>
        <w:rPr>
          <w:del w:id="44" w:author="Eric Ward" w:date="2019-12-06T10:24:00Z"/>
          <w:rFonts w:ascii="Times New Roman" w:hAnsi="Times New Roman" w:cs="Times New Roman"/>
        </w:rPr>
      </w:pPr>
      <w:del w:id="45" w:author="Eric Ward" w:date="2019-12-06T10:24:00Z">
        <w:r w:rsidDel="0089470C">
          <w:rPr>
            <w:rFonts w:ascii="Times New Roman" w:hAnsi="Times New Roman" w:cs="Times New Roman"/>
          </w:rPr>
          <w:tab/>
          <w:delText xml:space="preserve">For applications with relatively short time series of survey data, or those focused on </w:delText>
        </w:r>
        <w:r w:rsidR="008F7D54" w:rsidDel="0089470C">
          <w:rPr>
            <w:rFonts w:ascii="Times New Roman" w:hAnsi="Times New Roman" w:cs="Times New Roman"/>
          </w:rPr>
          <w:delText xml:space="preserve">informing </w:delText>
        </w:r>
        <w:r w:rsidR="005E4F82" w:rsidDel="0089470C">
          <w:rPr>
            <w:rFonts w:ascii="Times New Roman" w:hAnsi="Times New Roman" w:cs="Times New Roman"/>
          </w:rPr>
          <w:delText>manage</w:delText>
        </w:r>
        <w:r w:rsidR="008F7D54" w:rsidDel="0089470C">
          <w:rPr>
            <w:rFonts w:ascii="Times New Roman" w:hAnsi="Times New Roman" w:cs="Times New Roman"/>
          </w:rPr>
          <w:delText>rs or stakeholders</w:delText>
        </w:r>
        <w:r w:rsidDel="0089470C">
          <w:rPr>
            <w:rFonts w:ascii="Times New Roman" w:hAnsi="Times New Roman" w:cs="Times New Roman"/>
          </w:rPr>
          <w:delText>, conveying information about spatial trends from existing spatiotemporal models may be complicated.</w:delText>
        </w:r>
        <w:r w:rsidR="00657167" w:rsidDel="0089470C">
          <w:rPr>
            <w:rFonts w:ascii="Times New Roman" w:hAnsi="Times New Roman" w:cs="Times New Roman"/>
          </w:rPr>
          <w:delText xml:space="preserve"> </w:delText>
        </w:r>
        <w:r w:rsidR="001248A9" w:rsidDel="0089470C">
          <w:rPr>
            <w:rFonts w:ascii="Times New Roman" w:hAnsi="Times New Roman" w:cs="Times New Roman"/>
          </w:rPr>
          <w:delText xml:space="preserve">The challenges are similar to a non-spatial setting, as in a linear mixed model with yearly deviations modeled as random effects. Focal questions of interest may include how the </w:delText>
        </w:r>
        <w:r w:rsidR="00344523" w:rsidDel="0089470C">
          <w:rPr>
            <w:rFonts w:ascii="Times New Roman" w:hAnsi="Times New Roman" w:cs="Times New Roman"/>
          </w:rPr>
          <w:delText xml:space="preserve">estimated </w:delText>
        </w:r>
        <w:r w:rsidR="001248A9" w:rsidDel="0089470C">
          <w:rPr>
            <w:rFonts w:ascii="Times New Roman" w:hAnsi="Times New Roman" w:cs="Times New Roman"/>
          </w:rPr>
          <w:delText xml:space="preserve">deviations change through time, or </w:delText>
        </w:r>
        <w:r w:rsidR="00980824" w:rsidDel="0089470C">
          <w:rPr>
            <w:rFonts w:ascii="Times New Roman" w:hAnsi="Times New Roman" w:cs="Times New Roman"/>
          </w:rPr>
          <w:delText xml:space="preserve">whether they are autocorrelated. </w:delText>
        </w:r>
        <w:r w:rsidR="00B56634" w:rsidDel="0089470C">
          <w:rPr>
            <w:rFonts w:ascii="Times New Roman" w:hAnsi="Times New Roman" w:cs="Times New Roman"/>
          </w:rPr>
          <w:delText>Similar to the non-spatial case, r</w:delText>
        </w:r>
        <w:r w:rsidR="007F2F32" w:rsidDel="0089470C">
          <w:rPr>
            <w:rFonts w:ascii="Times New Roman" w:hAnsi="Times New Roman" w:cs="Times New Roman"/>
          </w:rPr>
          <w:delText>ecently</w:delText>
        </w:r>
        <w:r w:rsidR="005E4F82" w:rsidDel="0089470C">
          <w:rPr>
            <w:rFonts w:ascii="Times New Roman" w:hAnsi="Times New Roman" w:cs="Times New Roman"/>
          </w:rPr>
          <w:delText xml:space="preserve"> developed spatiotemporal modeling</w:delText>
        </w:r>
        <w:r w:rsidR="00657167" w:rsidDel="0089470C">
          <w:rPr>
            <w:rFonts w:ascii="Times New Roman" w:hAnsi="Times New Roman" w:cs="Times New Roman"/>
          </w:rPr>
          <w:delText xml:space="preserve"> approaches have all treated time as a discrete factor, </w:delText>
        </w:r>
        <w:r w:rsidR="007F2F32" w:rsidDel="0089470C">
          <w:rPr>
            <w:rFonts w:ascii="Times New Roman" w:hAnsi="Times New Roman" w:cs="Times New Roman"/>
          </w:rPr>
          <w:delText xml:space="preserve">and assumed </w:delText>
        </w:r>
        <w:r w:rsidR="00657167" w:rsidDel="0089470C">
          <w:rPr>
            <w:rFonts w:ascii="Times New Roman" w:hAnsi="Times New Roman" w:cs="Times New Roman"/>
          </w:rPr>
          <w:delText xml:space="preserve">the predicted spatial distribution of density </w:delText>
        </w:r>
        <w:r w:rsidR="00963112" w:rsidDel="0089470C">
          <w:rPr>
            <w:rFonts w:ascii="Times New Roman" w:hAnsi="Times New Roman" w:cs="Times New Roman"/>
          </w:rPr>
          <w:delText>to be</w:delText>
        </w:r>
        <w:r w:rsidR="00657167" w:rsidDel="0089470C">
          <w:rPr>
            <w:rFonts w:ascii="Times New Roman" w:hAnsi="Times New Roman" w:cs="Times New Roman"/>
          </w:rPr>
          <w:delText xml:space="preserve"> constant across time (</w:delText>
        </w:r>
        <w:r w:rsidR="00963112" w:rsidDel="0089470C">
          <w:rPr>
            <w:rFonts w:ascii="Times New Roman" w:hAnsi="Times New Roman" w:cs="Times New Roman"/>
          </w:rPr>
          <w:delText xml:space="preserve">modeled as </w:delText>
        </w:r>
        <w:r w:rsidR="00657167" w:rsidDel="0089470C">
          <w:rPr>
            <w:rFonts w:ascii="Times New Roman" w:hAnsi="Times New Roman" w:cs="Times New Roman"/>
          </w:rPr>
          <w:delText>a single spatial field) or variable over time (</w:delText>
        </w:r>
        <w:r w:rsidR="00963112" w:rsidDel="0089470C">
          <w:rPr>
            <w:rFonts w:ascii="Times New Roman" w:hAnsi="Times New Roman" w:cs="Times New Roman"/>
          </w:rPr>
          <w:delText xml:space="preserve">with </w:delText>
        </w:r>
        <w:r w:rsidR="00657167" w:rsidDel="0089470C">
          <w:rPr>
            <w:rFonts w:ascii="Times New Roman" w:hAnsi="Times New Roman" w:cs="Times New Roman"/>
          </w:rPr>
          <w:delText xml:space="preserve">variability modeled either </w:delText>
        </w:r>
        <w:r w:rsidR="00963112" w:rsidDel="0089470C">
          <w:rPr>
            <w:rFonts w:ascii="Times New Roman" w:hAnsi="Times New Roman" w:cs="Times New Roman"/>
          </w:rPr>
          <w:delText>as independent</w:delText>
        </w:r>
        <w:r w:rsidR="00657167" w:rsidDel="0089470C">
          <w:rPr>
            <w:rFonts w:ascii="Times New Roman" w:hAnsi="Times New Roman" w:cs="Times New Roman"/>
          </w:rPr>
          <w:delText xml:space="preserve"> over time, or as an autoregressive process).</w:delText>
        </w:r>
        <w:r w:rsidR="005E4F82" w:rsidDel="0089470C">
          <w:rPr>
            <w:rFonts w:ascii="Times New Roman" w:hAnsi="Times New Roman" w:cs="Times New Roman"/>
          </w:rPr>
          <w:delText xml:space="preserve"> </w:delText>
        </w:r>
      </w:del>
    </w:p>
    <w:p w14:paraId="3E161B78" w14:textId="796CBBA9" w:rsidR="00AF6C2E" w:rsidDel="0089470C" w:rsidRDefault="00A64FED" w:rsidP="009F6418">
      <w:pPr>
        <w:spacing w:after="120" w:line="259" w:lineRule="auto"/>
        <w:ind w:firstLine="720"/>
        <w:rPr>
          <w:del w:id="46" w:author="Eric Ward" w:date="2019-12-06T10:24:00Z"/>
          <w:rFonts w:ascii="Times New Roman" w:hAnsi="Times New Roman" w:cs="Times New Roman"/>
        </w:rPr>
      </w:pPr>
      <w:del w:id="47" w:author="Eric Ward" w:date="2019-12-06T10:24:00Z">
        <w:r w:rsidDel="0089470C">
          <w:rPr>
            <w:rFonts w:ascii="Times New Roman" w:hAnsi="Times New Roman" w:cs="Times New Roman"/>
          </w:rPr>
          <w:delText xml:space="preserve">The objective of this manuscript is to introduce </w:delText>
        </w:r>
        <w:r w:rsidR="00B56634" w:rsidDel="0089470C">
          <w:rPr>
            <w:rFonts w:ascii="Times New Roman" w:hAnsi="Times New Roman" w:cs="Times New Roman"/>
          </w:rPr>
          <w:delText>a new modeling approach, incorporating spatial variability in fish density, explicitly estimating spatial variability in changes through time (trend) and random spatiotemporal variation. We apply this novel method to both simulated data, and a case study for groundfish species from the west coast of the United States based on a 15 year trawl survey dataset. We illustrate how our new approach may be used to infer changes over time, and also how output from this modeling approach may be useful in identifying spatial regions</w:delText>
        </w:r>
        <w:r w:rsidR="000552C4" w:rsidDel="0089470C">
          <w:rPr>
            <w:rFonts w:ascii="Times New Roman" w:hAnsi="Times New Roman" w:cs="Times New Roman"/>
          </w:rPr>
          <w:delText xml:space="preserve"> where change is greater than or</w:delText>
        </w:r>
        <w:r w:rsidR="00B56634" w:rsidDel="0089470C">
          <w:rPr>
            <w:rFonts w:ascii="Times New Roman" w:hAnsi="Times New Roman" w:cs="Times New Roman"/>
          </w:rPr>
          <w:delText xml:space="preserve"> less than average. </w:delText>
        </w:r>
        <w:r w:rsidR="000552C4" w:rsidDel="0089470C">
          <w:rPr>
            <w:rFonts w:ascii="Times New Roman" w:hAnsi="Times New Roman" w:cs="Times New Roman"/>
          </w:rPr>
          <w:delText>We demonstrate how m</w:delText>
        </w:r>
        <w:r w:rsidR="00C86EB2" w:rsidDel="0089470C">
          <w:rPr>
            <w:rFonts w:ascii="Times New Roman" w:hAnsi="Times New Roman" w:cs="Times New Roman"/>
          </w:rPr>
          <w:delText xml:space="preserve">odel-based COG estimates for these </w:delText>
        </w:r>
        <w:r w:rsidR="000552C4" w:rsidDel="0089470C">
          <w:rPr>
            <w:rFonts w:ascii="Times New Roman" w:hAnsi="Times New Roman" w:cs="Times New Roman"/>
          </w:rPr>
          <w:delText>sub</w:delText>
        </w:r>
        <w:r w:rsidR="00C86EB2" w:rsidDel="0089470C">
          <w:rPr>
            <w:rFonts w:ascii="Times New Roman" w:hAnsi="Times New Roman" w:cs="Times New Roman"/>
          </w:rPr>
          <w:delText xml:space="preserve">regions may be more useful than global COG trends calculated over an entire survey domain. </w:delText>
        </w:r>
      </w:del>
    </w:p>
    <w:p w14:paraId="5C056839" w14:textId="77777777" w:rsidR="00963112" w:rsidRDefault="00963112" w:rsidP="009F6418">
      <w:pPr>
        <w:spacing w:after="120" w:line="259" w:lineRule="auto"/>
        <w:rPr>
          <w:rFonts w:ascii="Times New Roman" w:hAnsi="Times New Roman" w:cs="Times New Roman"/>
        </w:rPr>
      </w:pPr>
    </w:p>
    <w:p w14:paraId="5EB0E09A" w14:textId="458009D1" w:rsidR="002D09CF" w:rsidRPr="00963112" w:rsidRDefault="002D09CF" w:rsidP="009F6418">
      <w:pPr>
        <w:spacing w:after="120" w:line="259" w:lineRule="auto"/>
        <w:rPr>
          <w:rFonts w:ascii="Times New Roman" w:hAnsi="Times New Roman" w:cs="Times New Roman"/>
        </w:rPr>
      </w:pPr>
      <w:commentRangeStart w:id="48"/>
      <w:r w:rsidRPr="00166AA7">
        <w:rPr>
          <w:rFonts w:ascii="Times New Roman" w:hAnsi="Times New Roman" w:cs="Times New Roman"/>
          <w:b/>
        </w:rPr>
        <w:t>Methods</w:t>
      </w:r>
      <w:commentRangeEnd w:id="48"/>
      <w:r w:rsidR="00CF409B">
        <w:rPr>
          <w:rStyle w:val="CommentReference"/>
        </w:rPr>
        <w:commentReference w:id="48"/>
      </w:r>
    </w:p>
    <w:p w14:paraId="5D98CA3C" w14:textId="1EA4B8FF" w:rsidR="00216F6D" w:rsidRPr="009F6418" w:rsidRDefault="00216F6D" w:rsidP="009F6418">
      <w:pPr>
        <w:spacing w:after="120"/>
        <w:rPr>
          <w:rFonts w:ascii="Times New Roman" w:hAnsi="Times New Roman" w:cs="Times New Roman"/>
          <w:i/>
        </w:rPr>
      </w:pPr>
      <w:r w:rsidRPr="00216F6D">
        <w:rPr>
          <w:rFonts w:ascii="Times New Roman" w:hAnsi="Times New Roman" w:cs="Times New Roman"/>
          <w:i/>
        </w:rPr>
        <w:t>Spatial GLMM Overview</w:t>
      </w:r>
    </w:p>
    <w:p w14:paraId="3A6DD311" w14:textId="524BD423" w:rsidR="00CB4A97" w:rsidRPr="002D6DFC" w:rsidRDefault="002D09CF" w:rsidP="009F6418">
      <w:pPr>
        <w:spacing w:after="120"/>
        <w:ind w:firstLine="720"/>
        <w:rPr>
          <w:rFonts w:ascii="Times New Roman" w:hAnsi="Times New Roman" w:cs="Times New Roman"/>
        </w:rPr>
      </w:pPr>
      <w:r w:rsidRPr="002D6DFC">
        <w:rPr>
          <w:rFonts w:ascii="Times New Roman" w:hAnsi="Times New Roman" w:cs="Times New Roman"/>
        </w:rPr>
        <w:t xml:space="preserve">The majority of recent applications of SDMs to fisheries data have been </w:t>
      </w:r>
      <w:r w:rsidR="00CB4A97" w:rsidRPr="002D6DFC">
        <w:rPr>
          <w:rFonts w:ascii="Times New Roman" w:hAnsi="Times New Roman" w:cs="Times New Roman"/>
        </w:rPr>
        <w:t>implemented</w:t>
      </w:r>
      <w:r w:rsidRPr="002D6DFC">
        <w:rPr>
          <w:rFonts w:ascii="Times New Roman" w:hAnsi="Times New Roman" w:cs="Times New Roman"/>
        </w:rPr>
        <w:t xml:space="preserve"> in a GLMM (generalized linear mixed‐effects model) framework, where random effects are used to describe and spatial or spatiotemporal components. </w:t>
      </w:r>
      <w:r w:rsidR="00216F6D">
        <w:rPr>
          <w:rFonts w:ascii="Times New Roman" w:hAnsi="Times New Roman" w:cs="Times New Roman"/>
        </w:rPr>
        <w:t xml:space="preserve">Spatial components are differentiated from spatiotemporal components in that the former are constant, whereas the latter vary through time.  </w:t>
      </w:r>
      <w:r w:rsidRPr="002D6DFC">
        <w:rPr>
          <w:rFonts w:ascii="Times New Roman" w:hAnsi="Times New Roman" w:cs="Times New Roman"/>
        </w:rPr>
        <w:t xml:space="preserve">Examples include applications to Gaussian predictive process models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{"citationID":"iB4vWtb8","properties":{"formattedCitation":"(Shelton et al. 2014, Thorson et al. 2015, Anderson and Ward 2019)","plainCitation":"(Shelton et al. 2014, Thorson et al. 2015, Anderson and Ward 2019)","noteIndex":0},"citationItems":[{"id":"NaQbSs6x/kh5JCEjN","uris":["http://zotero.org/users/2529419/items/3URC5K6B"],"uri":["http://zotero.org/users/2529419/items/3URC5K6B"],"itemData":{"id":2709,"type":"article-journal","title":"Spatial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(Shelton et al. 2014, Thorson et al. 2015, Anderson and Ward 2019)</w:t>
      </w:r>
      <w:r w:rsidR="00045217">
        <w:rPr>
          <w:rFonts w:ascii="Times New Roman" w:hAnsi="Times New Roman" w:cs="Times New Roman"/>
        </w:rPr>
        <w:fldChar w:fldCharType="end"/>
      </w:r>
      <w:r w:rsidRPr="002D6DFC">
        <w:rPr>
          <w:rFonts w:ascii="Times New Roman" w:hAnsi="Times New Roman" w:cs="Times New Roman"/>
        </w:rPr>
        <w:t>, and predictive modeling using integrated nested Laplace approximation</w:t>
      </w:r>
      <w:r w:rsidR="003860C5" w:rsidRPr="002D6DFC">
        <w:rPr>
          <w:rFonts w:ascii="Times New Roman" w:hAnsi="Times New Roman" w:cs="Times New Roman"/>
        </w:rPr>
        <w:t>s (INLA;</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{"citationID":"bsyp29RH","properties":{"formattedCitation":"(Rue et al. 2009, Ruiz-C\\uc0\\u225{}rdenas et al. 2012)","plainCitation":"(Rue et al. 2009, Ruiz-Cárdenas et al. 2012)","noteIndex":0},"citationItems":[{"id":"NaQbSs6x/Dkgk9bjU","uris":["http://zotero.org/users/2529419/items/JEVMTMK3"],"uri":["http://zotero.org/users/2529419/items/JEVMTMK3"],"itemData":{"id":2725,"type":"article-journal","title":"Approximate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NaQbSs6x/YRvZH8nY","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rPr>
          <w:rFonts w:ascii="Times New Roman" w:hAnsi="Times New Roman" w:cs="Times New Roman"/>
        </w:rPr>
        <w:fldChar w:fldCharType="separate"/>
      </w:r>
      <w:r w:rsidR="00045217" w:rsidRPr="00045217">
        <w:rPr>
          <w:rFonts w:ascii="Times New Roman" w:hAnsi="Times New Roman" w:cs="Times New Roman"/>
        </w:rPr>
        <w:t>(Rue et al. 2009, Ruiz-Cárdenas et al. 2012)</w:t>
      </w:r>
      <w:r w:rsidR="00045217">
        <w:rPr>
          <w:rFonts w:ascii="Times New Roman" w:hAnsi="Times New Roman" w:cs="Times New Roman"/>
        </w:rPr>
        <w:fldChar w:fldCharType="end"/>
      </w:r>
      <w:r w:rsidR="003860C5" w:rsidRPr="002D6DFC">
        <w:rPr>
          <w:rFonts w:ascii="Times New Roman" w:hAnsi="Times New Roman" w:cs="Times New Roman"/>
        </w:rPr>
        <w:t>). The</w:t>
      </w:r>
      <w:r w:rsidRPr="002D6DFC">
        <w:rPr>
          <w:rFonts w:ascii="Times New Roman" w:hAnsi="Times New Roman" w:cs="Times New Roman"/>
        </w:rPr>
        <w:t xml:space="preserve"> latter approach has been </w:t>
      </w:r>
      <w:r w:rsidR="003860C5" w:rsidRPr="002D6DFC">
        <w:rPr>
          <w:rFonts w:ascii="Times New Roman" w:hAnsi="Times New Roman" w:cs="Times New Roman"/>
        </w:rPr>
        <w:t xml:space="preserve">particularly </w:t>
      </w:r>
      <w:r w:rsidRPr="002D6DFC">
        <w:rPr>
          <w:rFonts w:ascii="Times New Roman" w:hAnsi="Times New Roman" w:cs="Times New Roman"/>
        </w:rPr>
        <w:t>useful for large datasets</w:t>
      </w:r>
      <w:r w:rsidR="003860C5" w:rsidRPr="002D6DFC">
        <w:rPr>
          <w:rFonts w:ascii="Times New Roman" w:hAnsi="Times New Roman" w:cs="Times New Roman"/>
        </w:rPr>
        <w:t>,</w:t>
      </w:r>
      <w:r w:rsidRPr="002D6DFC">
        <w:rPr>
          <w:rFonts w:ascii="Times New Roman" w:hAnsi="Times New Roman" w:cs="Times New Roman"/>
        </w:rPr>
        <w:t xml:space="preserve"> </w:t>
      </w:r>
      <w:r w:rsidR="003860C5" w:rsidRPr="002D6DFC">
        <w:rPr>
          <w:rFonts w:ascii="Times New Roman" w:hAnsi="Times New Roman" w:cs="Times New Roman"/>
        </w:rPr>
        <w:t>where large gains in computational efficiency are accomplished by taking</w:t>
      </w:r>
      <w:r w:rsidRPr="002D6DFC">
        <w:rPr>
          <w:rFonts w:ascii="Times New Roman" w:hAnsi="Times New Roman" w:cs="Times New Roman"/>
        </w:rPr>
        <w:t xml:space="preserve"> advantage of sparse matrix approximations to the variance – covariance matrix</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{"citationID":"JvQteIYR","properties":{"formattedCitation":"(Thorson and Barnett 2017)","plainCitation":"(Thorson and Barnett 2017)","noteIndex":0},"citationItems":[{"id":"NaQbSs6x/4yMfKefn","uris":["http://zotero.org/users/2529419/items/URBQTB4Q"],"uri":["http://zotero.org/users/2529419/items/URBQTB4Q"],"itemData":{"id":2729,"type":"article-journal","title":"Comparing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and Barnett 2017)</w:t>
      </w:r>
      <w:r w:rsidR="00045217">
        <w:rPr>
          <w:rFonts w:ascii="Times New Roman" w:hAnsi="Times New Roman" w:cs="Times New Roman"/>
        </w:rPr>
        <w:fldChar w:fldCharType="end"/>
      </w:r>
      <w:r w:rsidRPr="002D6DFC">
        <w:rPr>
          <w:rFonts w:ascii="Times New Roman" w:hAnsi="Times New Roman" w:cs="Times New Roman"/>
        </w:rPr>
        <w:t xml:space="preserve">. Regardless of the estimation approach used, the general formulation of these models uses a link function </w:t>
      </w:r>
      <m:oMath>
        <m:r>
          <w:rPr>
            <w:rFonts w:ascii="Cambria Math" w:hAnsi="Cambria Math" w:cs="Times New Roman"/>
          </w:rPr>
          <m:t>g</m:t>
        </m:r>
        <m:r>
          <m:rPr>
            <m:sty m:val="p"/>
          </m:rPr>
          <w:rPr>
            <w:rFonts w:ascii="Cambria Math" w:hAnsi="Cambria Math" w:cs="Times New Roman"/>
          </w:rPr>
          <m:t>(∙)</m:t>
        </m:r>
      </m:oMath>
      <w:r w:rsidRPr="002D6DFC">
        <w:rPr>
          <w:rFonts w:ascii="Times New Roman" w:hAnsi="Times New Roman" w:cs="Times New Roman"/>
        </w:rPr>
        <w:t xml:space="preserve"> to relate the observed response to covariates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65160A2A" w:rsidR="002D09CF" w:rsidRPr="002D6DFC" w:rsidRDefault="002D09CF" w:rsidP="009F6418">
      <w:pPr>
        <w:spacing w:after="120"/>
        <w:rPr>
          <w:rFonts w:ascii="Times New Roman" w:hAnsi="Times New Roman" w:cs="Times New Roman"/>
        </w:rPr>
      </w:pPr>
      <w:r w:rsidRPr="002D6DFC">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oMath>
      <w:r w:rsidRPr="002D6DFC">
        <w:rPr>
          <w:rFonts w:ascii="Times New Roman" w:hAnsi="Times New Roman" w:cs="Times New Roman"/>
        </w:rPr>
        <w:t xml:space="preserve"> is the expectation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s,t</m:t>
            </m:r>
          </m:sub>
        </m:sSub>
      </m:oMath>
      <w:r w:rsidRPr="002D6DFC">
        <w:rPr>
          <w:rFonts w:ascii="Times New Roman" w:hAnsi="Times New Roman" w:cs="Times New Roman"/>
        </w:rPr>
        <w:t xml:space="preserve"> are covariates, </w:t>
      </w:r>
      <m:oMath>
        <m:r>
          <w:rPr>
            <w:rFonts w:ascii="Cambria Math" w:hAnsi="Cambria Math" w:cs="Times New Roman"/>
          </w:rPr>
          <m:t>B</m:t>
        </m:r>
      </m:oMath>
      <w:r w:rsidRPr="002D6DFC">
        <w:rPr>
          <w:rFonts w:ascii="Times New Roman" w:hAnsi="Times New Roman" w:cs="Times New Roman"/>
        </w:rPr>
        <w:t xml:space="preserve"> represents a vector of estimated coefficients,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s</m:t>
            </m:r>
          </m:sub>
        </m:sSub>
      </m:oMath>
      <w:r w:rsidRPr="002D6DFC">
        <w:rPr>
          <w:rFonts w:ascii="Times New Roman" w:eastAsiaTheme="minorEastAsia" w:hAnsi="Times New Roman" w:cs="Times New Roman"/>
        </w:rPr>
        <w:t xml:space="preserve"> is the mean spatial component at location </w:t>
      </w:r>
      <w:r w:rsidRPr="002D6DFC">
        <w:rPr>
          <w:rFonts w:ascii="Times New Roman" w:eastAsiaTheme="minorEastAsia" w:hAnsi="Times New Roman" w:cs="Times New Roman"/>
          <w:i/>
        </w:rPr>
        <w:t>s</w:t>
      </w:r>
      <w:r w:rsidRPr="002D6DFC">
        <w:rPr>
          <w:rFonts w:ascii="Times New Roman" w:eastAsiaTheme="minorEastAsia" w:hAnsi="Times New Roman" w:cs="Times New Roman"/>
        </w:rPr>
        <w:t xml:space="preserve"> (constant through time), </w:t>
      </w:r>
      <w:r w:rsidRPr="002D6DFC">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s,t</m:t>
            </m:r>
          </m:sub>
        </m:sSub>
      </m:oMath>
      <w:r w:rsidRPr="002D6DFC">
        <w:rPr>
          <w:rFonts w:ascii="Times New Roman" w:hAnsi="Times New Roman" w:cs="Times New Roman"/>
        </w:rPr>
        <w:t xml:space="preserve"> is the spatiotemporal process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The spatiotemporal process describing </w:t>
      </w:r>
      <m:oMath>
        <m:r>
          <m:rPr>
            <m:sty m:val="bi"/>
          </m:rPr>
          <w:rPr>
            <w:rFonts w:ascii="Cambria Math" w:hAnsi="Cambria Math" w:cs="Times New Roman"/>
          </w:rPr>
          <m:t>γ</m:t>
        </m:r>
      </m:oMath>
      <w:r w:rsidRPr="002D6DFC">
        <w:rPr>
          <w:rFonts w:ascii="Times New Roman" w:eastAsiaTheme="minorEastAsia" w:hAnsi="Times New Roman" w:cs="Times New Roman"/>
          <w:b/>
        </w:rPr>
        <w:t xml:space="preserve"> </w:t>
      </w:r>
      <w:r w:rsidRPr="002D6DFC">
        <w:rPr>
          <w:rFonts w:ascii="Times New Roman" w:hAnsi="Times New Roman" w:cs="Times New Roman"/>
        </w:rPr>
        <w:t>is flexible in that it can be removed from the model (leaving a model with a spatial but no spatiotemporal component), may be independent for each time slice, or modeled with an autoregressive process (allowing hotspots to persist through time;</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{"citationID":"p8zNkoWl","properties":{"formattedCitation":"(Thorson et al. 2015, Ward et al. 2015, Anderson and Ward 2019)","plainCitation":"(Thorson et al. 2015, Ward et al. 2015, Anderson and Ward 2019)","noteIndex":0},"citationItems":[{"id":"NaQbSs6x/xFbqDMaY","uris":["http://zotero.org/users/2529419/items/PCF4QQP6"],"uri":["http://zotero.org/users/2529419/items/PCF4QQP6"],"itemData":{"id":2703,"type":"article-journal","title":"Geostatistical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J."}],"issued":{"date-parts":[["2015",6,1]]}},"label":"page"},{"id":"NaQbSs6x/yFlPeVdn","uris":["http://zotero.org/users/2529419/items/NPM279KG"],"uri":["http://zotero.org/users/2529419/items/NPM279KG"],"itemData":{"id":2733,"type":"article-journal","title":"Using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T."}],"issued":{"date-parts":[["2015",12]]}},"label":"page"},{"id":"NaQbSs6x/v9xlQDb8","uris":["http://zotero.org/users/2529419/items/SXPS5PRB"],"uri":["http://zotero.org/users/2529419/items/SXPS5PRB"],"itemData":{"id":2723,"type":"article-journal","title":"Black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 Ward et al. 2015, Anderson and Ward 2019)</w:t>
      </w:r>
      <w:r w:rsidR="00045217">
        <w:rPr>
          <w:rFonts w:ascii="Times New Roman" w:hAnsi="Times New Roman" w:cs="Times New Roman"/>
        </w:rPr>
        <w:fldChar w:fldCharType="end"/>
      </w:r>
      <w:r w:rsidRPr="002D6DFC">
        <w:rPr>
          <w:rFonts w:ascii="Times New Roman" w:hAnsi="Times New Roman" w:cs="Times New Roman"/>
        </w:rPr>
        <w:t xml:space="preserve">). </w:t>
      </w:r>
      <w:r w:rsidR="007730D8">
        <w:rPr>
          <w:rFonts w:ascii="Times New Roman" w:hAnsi="Times New Roman" w:cs="Times New Roman"/>
        </w:rPr>
        <w:t>Previous applications</w:t>
      </w:r>
      <w:ins w:id="49" w:author="Eric Ward" w:date="2019-12-06T13:03:00Z">
        <w:r w:rsidR="007730D8">
          <w:rPr>
            <w:rFonts w:ascii="Times New Roman" w:hAnsi="Times New Roman" w:cs="Times New Roman"/>
          </w:rPr>
          <w:t xml:space="preserve"> </w:t>
        </w:r>
      </w:ins>
      <w:ins w:id="50" w:author="Eric Ward" w:date="2019-12-06T10:24:00Z">
        <w:r w:rsidR="0089470C">
          <w:rPr>
            <w:rFonts w:ascii="Times New Roman" w:hAnsi="Times New Roman" w:cs="Times New Roman"/>
          </w:rPr>
          <w:t xml:space="preserve">to marine fishes </w:t>
        </w:r>
      </w:ins>
      <w:r w:rsidR="007730D8">
        <w:rPr>
          <w:rFonts w:ascii="Times New Roman" w:hAnsi="Times New Roman" w:cs="Times New Roman"/>
        </w:rPr>
        <w:t xml:space="preserve">have either used a delta-GLMM framework to model presence-absence and positive catch rates separately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{"citationID":"b5b1TEnS","properties":{"formattedCitation":"(Thorson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w:t>
      </w:r>
      <w:r w:rsidR="00045217">
        <w:rPr>
          <w:rFonts w:ascii="Times New Roman" w:hAnsi="Times New Roman" w:cs="Times New Roman"/>
        </w:rPr>
        <w:fldChar w:fldCharType="end"/>
      </w:r>
      <w:r w:rsidR="00045217">
        <w:rPr>
          <w:rFonts w:ascii="Times New Roman" w:hAnsi="Times New Roman" w:cs="Times New Roman"/>
        </w:rPr>
        <w:t xml:space="preserve"> </w:t>
      </w:r>
      <w:r w:rsidR="007730D8">
        <w:rPr>
          <w:rFonts w:ascii="Times New Roman" w:hAnsi="Times New Roman" w:cs="Times New Roman"/>
        </w:rPr>
        <w:t>or a Tweedie distribution to model total variation in density</w:t>
      </w:r>
      <w:r w:rsidR="00045217">
        <w:rPr>
          <w:rFonts w:ascii="Times New Roman" w:hAnsi="Times New Roman" w:cs="Times New Roman"/>
        </w:rPr>
        <w:t xml:space="preserve"> </w:t>
      </w:r>
      <w:r w:rsidR="00045217">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{"citationID":"fA8yyGz9","properties":{"formattedCitation":"(Shono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(Shono 2008)</w:t>
      </w:r>
      <w:r w:rsidR="00045217">
        <w:rPr>
          <w:rFonts w:ascii="Times New Roman" w:hAnsi="Times New Roman" w:cs="Times New Roman"/>
        </w:rPr>
        <w:fldChar w:fldCharType="end"/>
      </w:r>
      <w:r w:rsidR="007730D8">
        <w:rPr>
          <w:rFonts w:ascii="Times New Roman" w:hAnsi="Times New Roman" w:cs="Times New Roman"/>
        </w:rPr>
        <w:t xml:space="preserve">. </w:t>
      </w:r>
    </w:p>
    <w:p w14:paraId="77E7B0B4" w14:textId="10924FAF" w:rsidR="00CB4A97" w:rsidRPr="002D6DFC" w:rsidRDefault="002D09CF" w:rsidP="009F6418">
      <w:pPr>
        <w:spacing w:after="120"/>
        <w:rPr>
          <w:rFonts w:ascii="Times New Roman" w:hAnsi="Times New Roman" w:cs="Times New Roman"/>
        </w:rPr>
      </w:pPr>
      <w:r w:rsidRPr="002D6DFC">
        <w:rPr>
          <w:rFonts w:ascii="Times New Roman" w:hAnsi="Times New Roman" w:cs="Times New Roman"/>
        </w:rPr>
        <w:tab/>
        <w:t xml:space="preserve">Within </w:t>
      </w:r>
      <w:r w:rsidR="00CB4A97" w:rsidRPr="002D6DFC">
        <w:rPr>
          <w:rFonts w:ascii="Times New Roman" w:hAnsi="Times New Roman" w:cs="Times New Roman"/>
        </w:rPr>
        <w:t xml:space="preserve">this </w:t>
      </w:r>
      <w:r w:rsidRPr="002D6DFC">
        <w:rPr>
          <w:rFonts w:ascii="Times New Roman" w:hAnsi="Times New Roman" w:cs="Times New Roman"/>
        </w:rPr>
        <w:t xml:space="preserve">GLMM framework, non-stationary changes in the spatial predictions through time can only be modeled with inclusion of covariates, or by modeling spatiotemporal variability </w:t>
      </w:r>
      <w:r w:rsidR="00CB4A97" w:rsidRPr="002D6DFC">
        <w:rPr>
          <w:rFonts w:ascii="Times New Roman" w:hAnsi="Times New Roman" w:cs="Times New Roman"/>
        </w:rPr>
        <w:t xml:space="preserve">as </w:t>
      </w:r>
      <w:r w:rsidRPr="002D6DFC">
        <w:rPr>
          <w:rFonts w:ascii="Times New Roman" w:hAnsi="Times New Roman" w:cs="Times New Roman"/>
        </w:rPr>
        <w:t xml:space="preserve">an autoregressive spatial process through time. To explicitly account for non-stationary trends in densities, we </w:t>
      </w:r>
      <w:del w:id="51" w:author="Eric Ward" w:date="2019-12-06T10:24:00Z">
        <w:r w:rsidRPr="002D6DFC" w:rsidDel="0089470C">
          <w:rPr>
            <w:rFonts w:ascii="Times New Roman" w:hAnsi="Times New Roman" w:cs="Times New Roman"/>
          </w:rPr>
          <w:delText>propose extending</w:delText>
        </w:r>
      </w:del>
      <w:ins w:id="52" w:author="Eric Ward" w:date="2019-12-06T10:24:00Z">
        <w:r w:rsidR="0089470C">
          <w:rPr>
            <w:rFonts w:ascii="Times New Roman" w:hAnsi="Times New Roman" w:cs="Times New Roman"/>
          </w:rPr>
          <w:t>extend</w:t>
        </w:r>
      </w:ins>
      <w:r w:rsidRPr="002D6DFC">
        <w:rPr>
          <w:rFonts w:ascii="Times New Roman" w:hAnsi="Times New Roman" w:cs="Times New Roman"/>
        </w:rPr>
        <w:t xml:space="preserve">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03F60AD8" w14:textId="77777777" w:rsidR="0089470C" w:rsidRDefault="002D09CF" w:rsidP="0089470C">
      <w:pPr>
        <w:spacing w:after="120"/>
        <w:rPr>
          <w:ins w:id="53" w:author="Eric Ward" w:date="2019-12-06T10:24:00Z"/>
          <w:rFonts w:ascii="Times New Roman" w:hAnsi="Times New Roman" w:cs="Times New Roman"/>
        </w:rPr>
      </w:pPr>
      <w:r w:rsidRPr="002D6DFC">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s</m:t>
            </m:r>
          </m:sub>
        </m:sSub>
      </m:oMath>
      <w:r w:rsidRPr="002D6DFC">
        <w:rPr>
          <w:rFonts w:ascii="Times New Roman" w:eastAsiaTheme="minorEastAsia" w:hAnsi="Times New Roman" w:cs="Times New Roman"/>
        </w:rPr>
        <w:t xml:space="preserve"> represents the spatially varying temporal trend.</w:t>
      </w:r>
      <w:r w:rsidR="0056525B">
        <w:rPr>
          <w:rFonts w:ascii="Times New Roman" w:eastAsiaTheme="minorEastAsia" w:hAnsi="Times New Roman" w:cs="Times New Roman"/>
        </w:rPr>
        <w:t xml:space="preserve"> </w:t>
      </w:r>
      <w:ins w:id="54" w:author="Eric Ward" w:date="2019-12-06T10:24:00Z">
        <w:r w:rsidR="0089470C">
          <w:rPr>
            <w:rFonts w:ascii="Times New Roman" w:eastAsiaTheme="minorEastAsia" w:hAnsi="Times New Roman" w:cs="Times New Roman"/>
          </w:rPr>
          <w:t xml:space="preserve">This trend field can be thought of as the spatial variability in how a species changes through time (Figure 1). </w:t>
        </w:r>
      </w:ins>
    </w:p>
    <w:p w14:paraId="24456555" w14:textId="57732E02" w:rsidR="002D6DFC" w:rsidRDefault="0056525B" w:rsidP="009F6418">
      <w:pPr>
        <w:spacing w:after="120"/>
        <w:rPr>
          <w:rFonts w:ascii="Times New Roman" w:hAnsi="Times New Roman" w:cs="Times New Roman"/>
        </w:rPr>
      </w:pPr>
      <w:commentRangeStart w:id="55"/>
      <w:del w:id="56" w:author="Eric Ward" w:date="2019-12-06T10:24:00Z">
        <w:r w:rsidDel="0089470C">
          <w:rPr>
            <w:rFonts w:ascii="Times New Roman" w:eastAsiaTheme="minorEastAsia" w:hAnsi="Times New Roman" w:cs="Times New Roman"/>
          </w:rPr>
          <w:delText>See Figure 1 for a visualization of the differences between models with and without this spatial trend.</w:delText>
        </w:r>
        <w:commentRangeEnd w:id="55"/>
        <w:r w:rsidDel="0089470C">
          <w:rPr>
            <w:rStyle w:val="CommentReference"/>
          </w:rPr>
          <w:commentReference w:id="55"/>
        </w:r>
      </w:del>
    </w:p>
    <w:p w14:paraId="2A4C1D37" w14:textId="77777777" w:rsidR="002D09CF" w:rsidRPr="002D6DFC" w:rsidRDefault="002D09CF" w:rsidP="009F6418">
      <w:pPr>
        <w:spacing w:after="120"/>
        <w:rPr>
          <w:rFonts w:ascii="Times New Roman" w:hAnsi="Times New Roman" w:cs="Times New Roman"/>
        </w:rPr>
      </w:pPr>
    </w:p>
    <w:p w14:paraId="2F7A74A8" w14:textId="1B021C26" w:rsidR="00D42716" w:rsidRPr="002D6DFC" w:rsidRDefault="002D09CF" w:rsidP="009F6418">
      <w:pPr>
        <w:spacing w:after="120"/>
        <w:rPr>
          <w:rFonts w:ascii="Times New Roman" w:hAnsi="Times New Roman" w:cs="Times New Roman"/>
          <w:i/>
        </w:rPr>
      </w:pPr>
      <w:r w:rsidRPr="002D6DFC">
        <w:rPr>
          <w:rFonts w:ascii="Times New Roman" w:hAnsi="Times New Roman" w:cs="Times New Roman"/>
          <w:i/>
        </w:rPr>
        <w:lastRenderedPageBreak/>
        <w:t>Testing the ability to recover spatial trends</w:t>
      </w:r>
    </w:p>
    <w:p w14:paraId="4032B487" w14:textId="26D56CA2" w:rsidR="001F7F7D" w:rsidRDefault="00D42716" w:rsidP="009F6418">
      <w:pPr>
        <w:spacing w:after="120" w:line="259" w:lineRule="auto"/>
        <w:ind w:firstLine="720"/>
        <w:rPr>
          <w:rFonts w:ascii="Times New Roman" w:hAnsi="Times New Roman" w:cs="Times New Roman"/>
        </w:rPr>
      </w:pPr>
      <w:r>
        <w:rPr>
          <w:rFonts w:ascii="Times New Roman" w:hAnsi="Times New Roman" w:cs="Times New Roman"/>
        </w:rPr>
        <w:t>To evaluate our ability to recover an added spatial field representing the trend, we conducted a simulation analysis. Given results from previous work with state space models (</w:t>
      </w:r>
      <w:commentRangeStart w:id="57"/>
      <w:ins w:id="58" w:author="Eric Ward" w:date="2019-12-06T10:26:00Z">
        <w:r w:rsidR="0089470C">
          <w:rPr>
            <w:rFonts w:ascii="Times New Roman" w:hAnsi="Times New Roman" w:cs="Times New Roman"/>
          </w:rPr>
          <w:t>Auger-</w:t>
        </w:r>
        <w:proofErr w:type="spellStart"/>
        <w:r w:rsidR="0089470C">
          <w:rPr>
            <w:rFonts w:ascii="Times New Roman" w:hAnsi="Times New Roman" w:cs="Times New Roman"/>
          </w:rPr>
          <w:t>Methe</w:t>
        </w:r>
        <w:proofErr w:type="spellEnd"/>
        <w:r w:rsidR="0089470C">
          <w:rPr>
            <w:rFonts w:ascii="Times New Roman" w:hAnsi="Times New Roman" w:cs="Times New Roman"/>
          </w:rPr>
          <w:t xml:space="preserve"> et al. 2016</w:t>
        </w:r>
        <w:commentRangeEnd w:id="57"/>
        <w:r w:rsidR="0089470C">
          <w:rPr>
            <w:rStyle w:val="CommentReference"/>
          </w:rPr>
          <w:commentReference w:id="57"/>
        </w:r>
      </w:ins>
      <w:del w:id="59" w:author="Eric Ward" w:date="2019-12-06T10:26:00Z">
        <w:r w:rsidDel="0089470C">
          <w:rPr>
            <w:rFonts w:ascii="Times New Roman" w:hAnsi="Times New Roman" w:cs="Times New Roman"/>
          </w:rPr>
          <w:delText>cite</w:delText>
        </w:r>
      </w:del>
      <w:r>
        <w:rPr>
          <w:rFonts w:ascii="Times New Roman" w:hAnsi="Times New Roman" w:cs="Times New Roman"/>
        </w:rPr>
        <w:t xml:space="preserv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w:t>
      </w:r>
      <w:del w:id="60" w:author="Eric Ward" w:date="2019-12-06T10:26:00Z">
        <w:r w:rsidDel="0089470C">
          <w:rPr>
            <w:rFonts w:ascii="Times New Roman" w:hAnsi="Times New Roman" w:cs="Times New Roman"/>
          </w:rPr>
          <w:delText xml:space="preserve">10x10 </w:delText>
        </w:r>
      </w:del>
      <w:r>
        <w:rPr>
          <w:rFonts w:ascii="Times New Roman" w:hAnsi="Times New Roman" w:cs="Times New Roman"/>
        </w:rPr>
        <w:t xml:space="preserve">spatial field. We then simulated </w:t>
      </w:r>
      <w:r w:rsidR="001F7F7D">
        <w:rPr>
          <w:rFonts w:ascii="Times New Roman" w:hAnsi="Times New Roman" w:cs="Times New Roman"/>
        </w:rPr>
        <w:t xml:space="preserve">a latent </w:t>
      </w:r>
      <w:del w:id="61" w:author="Eric Ward" w:date="2019-12-06T10:26:00Z">
        <w:r w:rsidR="001F7F7D" w:rsidDel="0089470C">
          <w:rPr>
            <w:rFonts w:ascii="Times New Roman" w:hAnsi="Times New Roman" w:cs="Times New Roman"/>
          </w:rPr>
          <w:delText xml:space="preserve">or unseen </w:delText>
        </w:r>
      </w:del>
      <w:r>
        <w:rPr>
          <w:rFonts w:ascii="Times New Roman" w:hAnsi="Times New Roman" w:cs="Times New Roman"/>
        </w:rPr>
        <w:t xml:space="preserve">spatiotemporal </w:t>
      </w:r>
      <w:r w:rsidR="001F7F7D">
        <w:rPr>
          <w:rFonts w:ascii="Times New Roman" w:hAnsi="Times New Roman" w:cs="Times New Roman"/>
        </w:rPr>
        <w:t>process</w:t>
      </w:r>
      <w:r>
        <w:rPr>
          <w:rFonts w:ascii="Times New Roman" w:hAnsi="Times New Roman" w:cs="Times New Roman"/>
        </w:rPr>
        <w:t xml:space="preserve"> </w:t>
      </w:r>
      <w:del w:id="62" w:author="Eric Ward" w:date="2019-12-06T10:26:00Z">
        <w:r w:rsidDel="0089470C">
          <w:rPr>
            <w:rFonts w:ascii="Times New Roman" w:hAnsi="Times New Roman" w:cs="Times New Roman"/>
          </w:rPr>
          <w:delText xml:space="preserve">on this field </w:delText>
        </w:r>
      </w:del>
      <w:r>
        <w:rPr>
          <w:rFonts w:ascii="Times New Roman" w:hAnsi="Times New Roman" w:cs="Times New Roman"/>
        </w:rPr>
        <w:t xml:space="preserve">over 10 time steps, using spatial and spatiotemporal components (modeled as </w:t>
      </w:r>
      <w:del w:id="63" w:author="Eric Ward" w:date="2019-12-06T13:03:00Z">
        <w:r>
          <w:rPr>
            <w:rFonts w:ascii="Times New Roman" w:hAnsi="Times New Roman" w:cs="Times New Roman"/>
          </w:rPr>
          <w:delText>independent</w:delText>
        </w:r>
      </w:del>
      <w:ins w:id="64" w:author="Eric Ward" w:date="2019-12-06T13:03:00Z">
        <w:r>
          <w:rPr>
            <w:rFonts w:ascii="Times New Roman" w:hAnsi="Times New Roman" w:cs="Times New Roman"/>
          </w:rPr>
          <w:t>independent</w:t>
        </w:r>
      </w:ins>
      <w:ins w:id="65" w:author="Eric Ward" w:date="2019-12-06T10:26:00Z">
        <w:r w:rsidR="0089470C">
          <w:rPr>
            <w:rFonts w:ascii="Times New Roman" w:hAnsi="Times New Roman" w:cs="Times New Roman"/>
          </w:rPr>
          <w:t>ly year to year</w:t>
        </w:r>
      </w:ins>
      <w:del w:id="66" w:author="Eric Ward" w:date="2019-12-06T10:26:00Z">
        <w:r w:rsidDel="0089470C">
          <w:rPr>
            <w:rFonts w:ascii="Times New Roman" w:hAnsi="Times New Roman" w:cs="Times New Roman"/>
          </w:rPr>
          <w:delText xml:space="preserve"> random effects</w:delText>
        </w:r>
      </w:del>
      <w:r>
        <w:rPr>
          <w:rFonts w:ascii="Times New Roman" w:hAnsi="Times New Roman" w:cs="Times New Roman"/>
        </w:rPr>
        <w:t xml:space="preserve">) along with a spatial field representing the temporal trend. </w:t>
      </w:r>
      <w:r w:rsidR="001F7F7D">
        <w:rPr>
          <w:rFonts w:ascii="Times New Roman" w:hAnsi="Times New Roman" w:cs="Times New Roman"/>
        </w:rPr>
        <w:t>To include measurement or observation error, we simulated normally distributed data from this spatiotemporal process</w:t>
      </w:r>
      <w:del w:id="67" w:author="Eric Ward" w:date="2019-12-06T10:27:00Z">
        <w:r w:rsidR="001F7F7D" w:rsidDel="0089470C">
          <w:rPr>
            <w:rFonts w:ascii="Times New Roman" w:hAnsi="Times New Roman" w:cs="Times New Roman"/>
          </w:rPr>
          <w:delText>, with a constant observation error variance</w:delText>
        </w:r>
      </w:del>
      <w:r w:rsidR="001F7F7D">
        <w:rPr>
          <w:rFonts w:ascii="Times New Roman" w:hAnsi="Times New Roman" w:cs="Times New Roman"/>
        </w:rPr>
        <w:t xml:space="preserve">. We then fit a spatial GLMM to the simulated data, and assumed the model structure to be known. Estimated values of the spatial trend at the locations of the data were vectorized for each simulation, and used with the </w:t>
      </w:r>
      <w:del w:id="68" w:author="Eric Ward" w:date="2019-12-06T10:28:00Z">
        <w:r w:rsidR="001F7F7D" w:rsidDel="0089470C">
          <w:rPr>
            <w:rFonts w:ascii="Times New Roman" w:hAnsi="Times New Roman" w:cs="Times New Roman"/>
          </w:rPr>
          <w:delText>true latent field</w:delText>
        </w:r>
      </w:del>
      <w:ins w:id="69" w:author="Eric Ward" w:date="2019-12-06T10:28:00Z">
        <w:r w:rsidR="0089470C">
          <w:rPr>
            <w:rFonts w:ascii="Times New Roman" w:hAnsi="Times New Roman" w:cs="Times New Roman"/>
          </w:rPr>
          <w:t>known values</w:t>
        </w:r>
      </w:ins>
      <w:r w:rsidR="001F7F7D">
        <w:rPr>
          <w:rFonts w:ascii="Times New Roman" w:hAnsi="Times New Roman" w:cs="Times New Roman"/>
        </w:rPr>
        <w:t xml:space="preserve"> to generate statistical summaries (bias, variance, correlations between predicted and observed values). For each combination of parameter values, we simulated 100 random datasets. Code to replicate this analysis is included in the repository for this project. </w:t>
      </w:r>
    </w:p>
    <w:p w14:paraId="0452EF3F" w14:textId="77777777" w:rsidR="009F6418" w:rsidRPr="001F7F7D" w:rsidRDefault="009F6418" w:rsidP="009F6418">
      <w:pPr>
        <w:spacing w:after="120" w:line="259" w:lineRule="auto"/>
        <w:ind w:firstLine="720"/>
        <w:rPr>
          <w:rFonts w:ascii="Times New Roman" w:hAnsi="Times New Roman" w:cs="Times New Roman"/>
        </w:rPr>
      </w:pPr>
    </w:p>
    <w:p w14:paraId="7EAB5927" w14:textId="1B75B24C" w:rsidR="00CB4A97" w:rsidRPr="00454BC9" w:rsidRDefault="00CB4A97"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w:t>
      </w:r>
      <w:del w:id="70" w:author="Eric Ward" w:date="2019-12-06T10:27:00Z">
        <w:r w:rsidRPr="00454BC9" w:rsidDel="0089470C">
          <w:rPr>
            <w:rFonts w:ascii="Times New Roman" w:hAnsi="Times New Roman" w:cs="Times New Roman"/>
            <w:i/>
          </w:rPr>
          <w:delText>case study</w:delText>
        </w:r>
      </w:del>
      <w:ins w:id="71" w:author="Eric Ward" w:date="2019-12-06T10:27:00Z">
        <w:r w:rsidR="0089470C">
          <w:rPr>
            <w:rFonts w:ascii="Times New Roman" w:hAnsi="Times New Roman" w:cs="Times New Roman"/>
            <w:i/>
          </w:rPr>
          <w:t>application</w:t>
        </w:r>
      </w:ins>
    </w:p>
    <w:p w14:paraId="617ACE96" w14:textId="61AD6B94" w:rsidR="009C4CF6" w:rsidRPr="009F6418" w:rsidRDefault="006F0F50" w:rsidP="009F6418">
      <w:pPr>
        <w:spacing w:after="120"/>
        <w:ind w:firstLine="720"/>
        <w:rPr>
          <w:rFonts w:ascii="Times" w:hAnsi="Times" w:cs="Times New Roman"/>
        </w:rPr>
      </w:pPr>
      <w:commentRangeStart w:id="72"/>
      <w:r w:rsidRPr="009C4CF6">
        <w:rPr>
          <w:rFonts w:ascii="Times" w:hAnsi="Times" w:cs="Times New Roman"/>
        </w:rPr>
        <w:t>As an example</w:t>
      </w:r>
      <w:del w:id="73" w:author="Eric Ward" w:date="2019-12-06T10:27:00Z">
        <w:r w:rsidRPr="009C4CF6" w:rsidDel="0089470C">
          <w:rPr>
            <w:rFonts w:ascii="Times" w:hAnsi="Times" w:cs="Times New Roman"/>
          </w:rPr>
          <w:delText xml:space="preserve"> application</w:delText>
        </w:r>
      </w:del>
      <w:r w:rsidRPr="009C4CF6">
        <w:rPr>
          <w:rFonts w:ascii="Times" w:hAnsi="Times" w:cs="Times New Roman"/>
        </w:rPr>
        <w:t>, we fit the spatial trend model to</w:t>
      </w:r>
      <w:r w:rsidR="00751649" w:rsidRPr="009C4CF6">
        <w:rPr>
          <w:rFonts w:ascii="Times" w:hAnsi="Times" w:cs="Times New Roman"/>
        </w:rPr>
        <w:t xml:space="preserve"> </w:t>
      </w:r>
      <w:proofErr w:type="spellStart"/>
      <w:r w:rsidR="00751649" w:rsidRPr="009C4CF6">
        <w:rPr>
          <w:rFonts w:ascii="Times" w:hAnsi="Times" w:cs="Times New Roman"/>
        </w:rPr>
        <w:t>groundfish</w:t>
      </w:r>
      <w:proofErr w:type="spellEnd"/>
      <w:r w:rsidR="00751649" w:rsidRPr="009C4CF6">
        <w:rPr>
          <w:rFonts w:ascii="Times" w:hAnsi="Times" w:cs="Times New Roman"/>
        </w:rPr>
        <w:t xml:space="preserve"> </w:t>
      </w:r>
      <w:del w:id="74" w:author="Eric Ward" w:date="2019-12-06T10:28:00Z">
        <w:r w:rsidR="00751649" w:rsidRPr="009C4CF6" w:rsidDel="0089470C">
          <w:rPr>
            <w:rFonts w:ascii="Times" w:hAnsi="Times" w:cs="Times New Roman"/>
          </w:rPr>
          <w:delText>CPUE</w:delText>
        </w:r>
        <w:r w:rsidRPr="009C4CF6" w:rsidDel="0089470C">
          <w:rPr>
            <w:rFonts w:ascii="Times" w:hAnsi="Times" w:cs="Times New Roman"/>
          </w:rPr>
          <w:delText xml:space="preserve"> </w:delText>
        </w:r>
      </w:del>
      <w:ins w:id="75" w:author="Eric Ward" w:date="2019-12-06T10:28:00Z">
        <w:r w:rsidR="0089470C">
          <w:rPr>
            <w:rFonts w:ascii="Times" w:hAnsi="Times" w:cs="Times New Roman"/>
          </w:rPr>
          <w:t>data collected</w:t>
        </w:r>
        <w:r w:rsidR="0089470C" w:rsidRPr="009C4CF6">
          <w:rPr>
            <w:rFonts w:ascii="Times" w:hAnsi="Times" w:cs="Times New Roman"/>
          </w:rPr>
          <w:t xml:space="preserve"> </w:t>
        </w:r>
      </w:ins>
      <w:r w:rsidRPr="009C4CF6">
        <w:rPr>
          <w:rFonts w:ascii="Times" w:hAnsi="Times" w:cs="Times New Roman"/>
        </w:rPr>
        <w:t>from a fishery-independent survey along the US west coast</w:t>
      </w:r>
      <w:r w:rsidR="008F53D3" w:rsidRPr="008F53D3">
        <w:rPr>
          <w:rFonts w:ascii="Times" w:hAnsi="Times" w:cs="Times New Roman"/>
        </w:rPr>
        <w:t xml:space="preserve">: the NOAA Fisheries, Northwest Fisheries Science Center, US West Coast </w:t>
      </w:r>
      <w:proofErr w:type="spellStart"/>
      <w:r w:rsidR="008F53D3" w:rsidRPr="008F53D3">
        <w:rPr>
          <w:rFonts w:ascii="Times" w:hAnsi="Times" w:cs="Times New Roman"/>
        </w:rPr>
        <w:t>Groundfish</w:t>
      </w:r>
      <w:proofErr w:type="spellEnd"/>
      <w:r w:rsidR="008F53D3" w:rsidRPr="008F53D3">
        <w:rPr>
          <w:rFonts w:ascii="Times" w:hAnsi="Times" w:cs="Times New Roman"/>
        </w:rPr>
        <w:t xml:space="preserve"> Bottom Trawl Survey</w:t>
      </w:r>
      <w:r w:rsidR="00192C69">
        <w:rPr>
          <w:rFonts w:ascii="Times" w:hAnsi="Times" w:cs="Times New Roman"/>
        </w:rPr>
        <w:t xml:space="preserve"> </w:t>
      </w:r>
      <w:r w:rsidR="00192C69">
        <w:rPr>
          <w:rFonts w:ascii="Times" w:hAnsi="Times" w:cs="Times New Roman"/>
        </w:rPr>
        <w:fldChar w:fldCharType="begin"/>
      </w:r>
      <w:r w:rsidR="00192C69">
        <w:rPr>
          <w:rFonts w:ascii="Times" w:hAnsi="Times" w:cs="Times New Roman"/>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cs="Times New Roman"/>
        </w:rPr>
        <w:fldChar w:fldCharType="separate"/>
      </w:r>
      <w:r w:rsidR="00192C69" w:rsidRPr="00192C69">
        <w:rPr>
          <w:rFonts w:ascii="Times" w:hAnsi="Times" w:cs="Times"/>
        </w:rPr>
        <w:t>(Keller et al. 2017)</w:t>
      </w:r>
      <w:r w:rsidR="00192C69">
        <w:rPr>
          <w:rFonts w:ascii="Times" w:hAnsi="Times" w:cs="Times New Roman"/>
        </w:rPr>
        <w:fldChar w:fldCharType="end"/>
      </w:r>
      <w:r w:rsidR="008F53D3" w:rsidRPr="008F53D3">
        <w:rPr>
          <w:rFonts w:ascii="Times" w:hAnsi="Times" w:cs="Times New Roman"/>
        </w:rPr>
        <w:t xml:space="preserve">. This survey collects </w:t>
      </w:r>
      <w:r w:rsidR="008F53D3" w:rsidRPr="009C4CF6">
        <w:rPr>
          <w:rFonts w:ascii="Times" w:hAnsi="Times" w:cs="Times New Roman"/>
        </w:rPr>
        <w:t xml:space="preserve">an average of more than 600 samples per year </w:t>
      </w:r>
      <w:r w:rsidR="008F53D3" w:rsidRPr="008F53D3">
        <w:rPr>
          <w:rFonts w:ascii="Times" w:hAnsi="Times" w:cs="Times New Roman"/>
        </w:rPr>
        <w:t xml:space="preserve">from May to October at depths from 55 to 1280 m, from the US-Canada border to the US-Mexico border. We analyzed the 2003–2018 surveys, which consisted of 10,354 </w:t>
      </w:r>
      <w:del w:id="76" w:author="Eric Ward" w:date="2019-12-06T10:28:00Z">
        <w:r w:rsidR="008F53D3" w:rsidRPr="008F53D3" w:rsidDel="0089470C">
          <w:rPr>
            <w:rFonts w:ascii="Times" w:hAnsi="Times" w:cs="Times New Roman"/>
          </w:rPr>
          <w:delText>hauls</w:delText>
        </w:r>
      </w:del>
      <w:ins w:id="77" w:author="Eric Ward" w:date="2019-12-06T10:28:00Z">
        <w:r w:rsidR="0089470C">
          <w:rPr>
            <w:rFonts w:ascii="Times" w:hAnsi="Times" w:cs="Times New Roman"/>
          </w:rPr>
          <w:t>samples</w:t>
        </w:r>
      </w:ins>
      <w:r w:rsidR="008F53D3" w:rsidRPr="008F53D3">
        <w:rPr>
          <w:rFonts w:ascii="Times" w:hAnsi="Times" w:cs="Times New Roman"/>
        </w:rPr>
        <w:t>, where locations were selected randomly on trawlable seafloor habitat (i.e., areas without extensive rocks or boulders) stratified by depth and latitude.</w:t>
      </w:r>
      <w:r w:rsidR="008F53D3">
        <w:rPr>
          <w:rFonts w:ascii="Times" w:hAnsi="Times" w:cs="Times New Roman"/>
        </w:rPr>
        <w:t xml:space="preserve"> </w:t>
      </w:r>
      <w:commentRangeEnd w:id="72"/>
      <w:r w:rsidR="0089470C">
        <w:rPr>
          <w:rStyle w:val="CommentReference"/>
        </w:rPr>
        <w:commentReference w:id="72"/>
      </w:r>
      <w:r w:rsidR="009A44C9" w:rsidRPr="009C4CF6">
        <w:rPr>
          <w:rFonts w:ascii="Times" w:hAnsi="Times" w:cs="Times New Roman"/>
        </w:rPr>
        <w:t xml:space="preserve">This survey </w:t>
      </w:r>
      <w:r w:rsidR="00704795" w:rsidRPr="009C4CF6">
        <w:rPr>
          <w:rFonts w:ascii="Times" w:hAnsi="Times" w:cs="Times New Roman"/>
        </w:rPr>
        <w:t>represents an ideal case study, because it has been used extensively in testing new index standardization methods</w:t>
      </w:r>
      <w:r w:rsidR="009C4CF6" w:rsidRPr="009C4CF6">
        <w:rPr>
          <w:rFonts w:ascii="Times" w:hAnsi="Times" w:cs="Times New Roman"/>
        </w:rPr>
        <w:t xml:space="preserve"> for stock assessments</w:t>
      </w:r>
      <w:r w:rsidR="000C6F4A">
        <w:rPr>
          <w:rFonts w:ascii="Times" w:hAnsi="Times" w:cs="Times New Roman"/>
        </w:rPr>
        <w:t xml:space="preserve"> </w:t>
      </w:r>
      <w:r w:rsidR="000C6F4A">
        <w:rPr>
          <w:rFonts w:ascii="Times" w:hAnsi="Times" w:cs="Times New Roman"/>
        </w:rPr>
        <w:fldChar w:fldCharType="begin"/>
      </w:r>
      <w:r w:rsidR="00CB31A2">
        <w:rPr>
          <w:rFonts w:ascii="Times" w:hAnsi="Times" w:cs="Times New Roman"/>
        </w:rPr>
        <w:instrText xml:space="preserve"> ADDIN ZOTERO_ITEM CSL_CITATION {"citationID":"G5T7z80m","properties":{"formattedCitation":"(Thorson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cs="Times New Roman"/>
        </w:rPr>
        <w:fldChar w:fldCharType="separate"/>
      </w:r>
      <w:r w:rsidR="000C6F4A">
        <w:rPr>
          <w:rFonts w:ascii="Times" w:hAnsi="Times" w:cs="Times New Roman"/>
          <w:noProof/>
        </w:rPr>
        <w:t>(Thorson et al. 2015)</w:t>
      </w:r>
      <w:r w:rsidR="000C6F4A">
        <w:rPr>
          <w:rFonts w:ascii="Times" w:hAnsi="Times" w:cs="Times New Roman"/>
        </w:rPr>
        <w:fldChar w:fldCharType="end"/>
      </w:r>
      <w:r w:rsidR="00704795" w:rsidRPr="009C4CF6">
        <w:rPr>
          <w:rFonts w:ascii="Times" w:hAnsi="Times" w:cs="Times New Roman"/>
        </w:rPr>
        <w:t>, is publicly available (</w:t>
      </w:r>
      <w:hyperlink r:id="rId8" w:history="1">
        <w:r w:rsidR="00704795" w:rsidRPr="009C4CF6">
          <w:rPr>
            <w:rStyle w:val="Hyperlink"/>
            <w:rFonts w:ascii="Times" w:hAnsi="Times"/>
          </w:rPr>
          <w:t>https://www.nwfsc.noaa.gov/data/map</w:t>
        </w:r>
      </w:hyperlink>
      <w:r w:rsidR="00704795" w:rsidRPr="009C4CF6">
        <w:rPr>
          <w:rFonts w:ascii="Times" w:hAnsi="Times" w:cs="Times New Roman"/>
        </w:rPr>
        <w:t xml:space="preserve">), and </w:t>
      </w:r>
      <w:r w:rsidR="009C4CF6" w:rsidRPr="009C4CF6">
        <w:rPr>
          <w:rFonts w:ascii="Times" w:hAnsi="Times" w:cs="Times New Roman"/>
        </w:rPr>
        <w:t>has been used to develop coastwide indicators, including shifts in center of gravity</w:t>
      </w:r>
      <w:r w:rsidR="00BF2CBC">
        <w:rPr>
          <w:rFonts w:ascii="Times" w:hAnsi="Times" w:cs="Times New Roman"/>
        </w:rPr>
        <w:t xml:space="preserve"> </w:t>
      </w:r>
      <w:r w:rsidR="00BF2CBC">
        <w:rPr>
          <w:rFonts w:ascii="Times" w:hAnsi="Times" w:cs="Times New Roman"/>
        </w:rPr>
        <w:fldChar w:fldCharType="begin"/>
      </w:r>
      <w:r w:rsidR="00CB31A2">
        <w:rPr>
          <w:rFonts w:ascii="Times" w:hAnsi="Times" w:cs="Times New Roman"/>
        </w:rPr>
        <w:instrText xml:space="preserve"> ADDIN ZOTERO_ITEM CSL_CITATION {"citationID":"m4jFRMHo","properties":{"formattedCitation":"(Thorson et al. 2016)","plainCitation":"(Thorson et al. 2016)","noteIndex":0},"citationItems":[{"id":"NaQbSs6x/R3GphZSZ","uris":["http://zotero.org/users/2529419/items/K2DVEVVA"],"uri":["http://zotero.org/users/2529419/items/K2DVEVVA"],"itemData":{"id":2710,"type":"article-journal","title":"Model-based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cs="Times New Roman"/>
        </w:rPr>
        <w:fldChar w:fldCharType="separate"/>
      </w:r>
      <w:r w:rsidR="00BF2CBC">
        <w:rPr>
          <w:rFonts w:ascii="Times" w:hAnsi="Times" w:cs="Times New Roman"/>
          <w:noProof/>
        </w:rPr>
        <w:t>(Thorson et al. 2016)</w:t>
      </w:r>
      <w:r w:rsidR="00BF2CBC">
        <w:rPr>
          <w:rFonts w:ascii="Times" w:hAnsi="Times" w:cs="Times New Roman"/>
        </w:rPr>
        <w:fldChar w:fldCharType="end"/>
      </w:r>
      <w:r w:rsidR="009C4CF6" w:rsidRPr="009C4CF6">
        <w:rPr>
          <w:rFonts w:ascii="Times" w:hAnsi="Times" w:cs="Times New Roman"/>
        </w:rPr>
        <w:t>.</w:t>
      </w:r>
      <w:r w:rsidR="009C4CF6" w:rsidRPr="009C4CF6">
        <w:rPr>
          <w:rFonts w:ascii="Times" w:hAnsi="Times"/>
        </w:rPr>
        <w:t xml:space="preserve"> </w:t>
      </w:r>
      <w:r w:rsidR="00F03024" w:rsidRPr="009C4CF6">
        <w:rPr>
          <w:rFonts w:ascii="Times" w:hAnsi="Times" w:cs="Times New Roman"/>
        </w:rPr>
        <w:t xml:space="preserve">We </w:t>
      </w:r>
      <w:r w:rsidR="003D219B" w:rsidRPr="009C4CF6">
        <w:rPr>
          <w:rFonts w:ascii="Times" w:hAnsi="Times" w:cs="Times New Roman"/>
        </w:rPr>
        <w:t xml:space="preserve">selected </w:t>
      </w:r>
      <w:r w:rsidR="006F0B46">
        <w:rPr>
          <w:rFonts w:ascii="Times" w:hAnsi="Times" w:cs="Times New Roman"/>
        </w:rPr>
        <w:t>19</w:t>
      </w:r>
      <w:ins w:id="78" w:author="Eric Ward" w:date="2019-12-06T13:03:00Z">
        <w:r w:rsidR="003D219B" w:rsidRPr="009C4CF6">
          <w:rPr>
            <w:rFonts w:ascii="Times" w:hAnsi="Times" w:cs="Times New Roman"/>
          </w:rPr>
          <w:t xml:space="preserve"> </w:t>
        </w:r>
      </w:ins>
      <w:proofErr w:type="spellStart"/>
      <w:ins w:id="79" w:author="Eric Ward" w:date="2019-12-06T10:29:00Z">
        <w:r w:rsidR="0089470C" w:rsidRPr="009C4CF6">
          <w:rPr>
            <w:rFonts w:ascii="Times" w:hAnsi="Times" w:cs="Times New Roman"/>
          </w:rPr>
          <w:t>groundfish</w:t>
        </w:r>
        <w:proofErr w:type="spellEnd"/>
        <w:r w:rsidR="0089470C" w:rsidRPr="009C4CF6">
          <w:rPr>
            <w:rFonts w:ascii="Times" w:hAnsi="Times" w:cs="Times New Roman"/>
          </w:rPr>
          <w:t xml:space="preserve"> </w:t>
        </w:r>
      </w:ins>
      <w:r w:rsidR="003D219B" w:rsidRPr="009C4CF6">
        <w:rPr>
          <w:rFonts w:ascii="Times" w:hAnsi="Times" w:cs="Times New Roman"/>
        </w:rPr>
        <w:t xml:space="preserve">species </w:t>
      </w:r>
      <w:del w:id="80" w:author="Eric Ward" w:date="2019-12-06T10:29:00Z">
        <w:r w:rsidR="003D219B" w:rsidRPr="009C4CF6" w:rsidDel="0089470C">
          <w:rPr>
            <w:rFonts w:ascii="Times" w:hAnsi="Times" w:cs="Times New Roman"/>
          </w:rPr>
          <w:delText xml:space="preserve">of groundfish </w:delText>
        </w:r>
      </w:del>
      <w:r w:rsidR="003D219B" w:rsidRPr="009C4CF6">
        <w:rPr>
          <w:rFonts w:ascii="Times" w:hAnsi="Times" w:cs="Times New Roman"/>
        </w:rPr>
        <w:t>to model</w:t>
      </w:r>
      <w:r w:rsidR="009C4CF6" w:rsidRPr="009C4CF6">
        <w:rPr>
          <w:rFonts w:ascii="Times" w:hAnsi="Times" w:cs="Times New Roman"/>
        </w:rPr>
        <w:t xml:space="preserve"> in this analysis</w:t>
      </w:r>
      <w:r w:rsidR="003D219B" w:rsidRPr="009C4CF6">
        <w:rPr>
          <w:rFonts w:ascii="Times" w:hAnsi="Times" w:cs="Times New Roman"/>
        </w:rPr>
        <w:t>, chosen based on a combination of high commercial landings, market value, conservation concern, and prevalence in the survey data</w:t>
      </w:r>
      <w:r w:rsidR="002D6DFC" w:rsidRPr="009C4CF6">
        <w:rPr>
          <w:rFonts w:ascii="Times" w:hAnsi="Times" w:cs="Times New Roman"/>
        </w:rPr>
        <w:t xml:space="preserve"> (Table S1)</w:t>
      </w:r>
      <w:r w:rsidR="003D219B" w:rsidRPr="009C4CF6">
        <w:rPr>
          <w:rFonts w:ascii="Times" w:hAnsi="Times" w:cs="Times New Roman"/>
        </w:rPr>
        <w:t xml:space="preserve">.  </w:t>
      </w:r>
    </w:p>
    <w:p w14:paraId="1C5E7FBE" w14:textId="6182F936" w:rsidR="009C4CF6" w:rsidRDefault="009B4FC6" w:rsidP="009F6418">
      <w:pPr>
        <w:spacing w:after="120"/>
        <w:ind w:firstLine="720"/>
        <w:rPr>
          <w:rFonts w:ascii="Times" w:hAnsi="Times"/>
        </w:rPr>
      </w:pPr>
      <w:r>
        <w:rPr>
          <w:rFonts w:ascii="Times" w:hAnsi="Times"/>
        </w:rPr>
        <w:t xml:space="preserve">To evaluate whether </w:t>
      </w:r>
      <w:ins w:id="81" w:author="Eric Ward" w:date="2019-12-06T10:29:00Z">
        <w:r w:rsidR="0089470C">
          <w:rPr>
            <w:rFonts w:ascii="Times" w:hAnsi="Times"/>
          </w:rPr>
          <w:t xml:space="preserve">the </w:t>
        </w:r>
      </w:ins>
      <w:del w:id="82" w:author="Eric Ward" w:date="2019-12-06T10:29:00Z">
        <w:r w:rsidDel="0089470C">
          <w:rPr>
            <w:rFonts w:ascii="Times" w:hAnsi="Times"/>
          </w:rPr>
          <w:delText xml:space="preserve">GLMM with a </w:delText>
        </w:r>
      </w:del>
      <w:r>
        <w:rPr>
          <w:rFonts w:ascii="Times" w:hAnsi="Times"/>
        </w:rPr>
        <w:t xml:space="preserve">spatial trend may be appropriate for modeling </w:t>
      </w:r>
      <w:del w:id="83" w:author="Eric Ward" w:date="2019-12-06T10:30:00Z">
        <w:r w:rsidDel="0089470C">
          <w:rPr>
            <w:rFonts w:ascii="Times" w:hAnsi="Times"/>
          </w:rPr>
          <w:delText xml:space="preserve">densities of these </w:delText>
        </w:r>
        <w:r w:rsidR="006F0B46" w:rsidDel="0089470C">
          <w:rPr>
            <w:rFonts w:ascii="Times" w:hAnsi="Times"/>
          </w:rPr>
          <w:delText>19</w:delText>
        </w:r>
        <w:r w:rsidDel="0089470C">
          <w:rPr>
            <w:rFonts w:ascii="Times" w:hAnsi="Times"/>
          </w:rPr>
          <w:delText xml:space="preserve"> species</w:delText>
        </w:r>
      </w:del>
      <w:del w:id="84" w:author="Eric Ward" w:date="2019-12-06T13:03:00Z">
        <w:r>
          <w:rPr>
            <w:rFonts w:ascii="Times" w:hAnsi="Times"/>
          </w:rPr>
          <w:delText xml:space="preserve">, </w:delText>
        </w:r>
      </w:del>
      <w:ins w:id="85" w:author="Eric Ward" w:date="2019-12-06T10:30:00Z">
        <w:r w:rsidR="0089470C">
          <w:rPr>
            <w:rFonts w:ascii="Times" w:hAnsi="Times"/>
          </w:rPr>
          <w:t>how these 19 species change over time</w:t>
        </w:r>
      </w:ins>
      <w:ins w:id="86" w:author="Eric Ward" w:date="2019-12-06T13:03:00Z">
        <w:r>
          <w:rPr>
            <w:rFonts w:ascii="Times" w:hAnsi="Times"/>
          </w:rPr>
          <w:t xml:space="preserve">, </w:t>
        </w:r>
      </w:ins>
      <w:r>
        <w:rPr>
          <w:rFonts w:ascii="Times" w:hAnsi="Times"/>
        </w:rPr>
        <w:t xml:space="preserve">we </w:t>
      </w:r>
      <w:del w:id="87" w:author="Eric Ward" w:date="2019-12-06T10:30:00Z">
        <w:r w:rsidDel="0089470C">
          <w:rPr>
            <w:rFonts w:ascii="Times" w:hAnsi="Times"/>
          </w:rPr>
          <w:delText xml:space="preserve">first </w:delText>
        </w:r>
      </w:del>
      <w:r>
        <w:rPr>
          <w:rFonts w:ascii="Times" w:hAnsi="Times"/>
        </w:rPr>
        <w:t>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w:t>
      </w:r>
      <w:del w:id="88" w:author="Eric Ward" w:date="2019-12-06T10:30:00Z">
        <w:r w:rsidDel="0089470C">
          <w:rPr>
            <w:rFonts w:ascii="Times" w:hAnsi="Times"/>
          </w:rPr>
          <w:delText>random effects</w:delText>
        </w:r>
      </w:del>
      <w:ins w:id="89" w:author="Eric Ward" w:date="2019-12-06T10:30:00Z">
        <w:r w:rsidR="0089470C">
          <w:rPr>
            <w:rFonts w:ascii="Times" w:hAnsi="Times"/>
          </w:rPr>
          <w:t>by year</w:t>
        </w:r>
      </w:ins>
      <w:r>
        <w:rPr>
          <w:rFonts w:ascii="Times" w:hAnsi="Times"/>
        </w:rPr>
        <w:t xml:space="preserve">), depth </w:t>
      </w:r>
      <w:r w:rsidR="00584268">
        <w:rPr>
          <w:rFonts w:ascii="Times" w:hAnsi="Times"/>
        </w:rPr>
        <w:t xml:space="preserve">modeled </w:t>
      </w:r>
      <w:r>
        <w:rPr>
          <w:rFonts w:ascii="Times" w:hAnsi="Times"/>
        </w:rPr>
        <w:t xml:space="preserve">as a quadratic </w:t>
      </w:r>
      <w:del w:id="90" w:author="Eric Ward" w:date="2019-12-06T10:30:00Z">
        <w:r w:rsidDel="0089470C">
          <w:rPr>
            <w:rFonts w:ascii="Times" w:hAnsi="Times"/>
          </w:rPr>
          <w:delText xml:space="preserve">fixed </w:delText>
        </w:r>
      </w:del>
      <w:r>
        <w:rPr>
          <w:rFonts w:ascii="Times" w:hAnsi="Times"/>
        </w:rPr>
        <w:t>effect</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{"citationID":"K6mYXjQI","properties":{"formattedCitation":"(Thorson et al. 2015)","plainCitation":"(Thorson et al. 2015)","noteIndex":0},"citationItems":[{"id":"NaQbSs6x/xFbqDMaY","uris":["http://zotero.org/users/2529419/items/PCF4QQP6"],"uri":["http://zotero.org/users/2529419/items/PCF4QQP6"],"itemData":{"id":2703,"type":"article-journal","title":"Geostatistical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t>factor</w:t>
      </w:r>
      <w:r w:rsidR="00184203">
        <w:rPr>
          <w:rFonts w:ascii="Times" w:hAnsi="Times"/>
        </w:rPr>
        <w:t xml:space="preserve">. </w:t>
      </w:r>
      <w:r w:rsidR="000B1287">
        <w:rPr>
          <w:rFonts w:ascii="Times" w:hAnsi="Times"/>
        </w:rPr>
        <w:t>Spatial components</w:t>
      </w:r>
      <w:r w:rsidR="00647FFB" w:rsidRPr="00647FFB">
        <w:rPr>
          <w:rFonts w:ascii="Times" w:hAnsi="Times"/>
        </w:rPr>
        <w:t xml:space="preserve"> </w:t>
      </w:r>
      <w:r w:rsidR="000B1287">
        <w:rPr>
          <w:rFonts w:ascii="Times" w:hAnsi="Times"/>
        </w:rPr>
        <w:t>were modeled 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w:t>
      </w:r>
      <w:del w:id="91" w:author="Eric Ward" w:date="2019-12-06T10:31:00Z">
        <w:r w:rsidR="00184203" w:rsidDel="0089470C">
          <w:rPr>
            <w:rFonts w:ascii="Times" w:hAnsi="Times"/>
          </w:rPr>
          <w:delText xml:space="preserve">allowed densities to vary non-linearly over time, and </w:delText>
        </w:r>
      </w:del>
      <w:r w:rsidR="00184203">
        <w:rPr>
          <w:rFonts w:ascii="Times" w:hAnsi="Times"/>
        </w:rPr>
        <w:t>centered each of the estimated spatiotemporal fields to have mean zero.</w:t>
      </w:r>
      <w:r w:rsidR="00217FEE">
        <w:rPr>
          <w:rFonts w:ascii="Times" w:hAnsi="Times"/>
        </w:rPr>
        <w:t xml:space="preserve"> Because of the skewed distribution </w:t>
      </w:r>
      <w:del w:id="92" w:author="Eric Ward" w:date="2019-12-06T10:32:00Z">
        <w:r w:rsidR="00217FEE" w:rsidDel="0089470C">
          <w:rPr>
            <w:rFonts w:ascii="Times" w:hAnsi="Times"/>
          </w:rPr>
          <w:delText xml:space="preserve">of </w:delText>
        </w:r>
      </w:del>
      <w:ins w:id="93" w:author="Eric Ward" w:date="2019-12-06T10:32:00Z">
        <w:r w:rsidR="0089470C">
          <w:rPr>
            <w:rFonts w:ascii="Times" w:hAnsi="Times"/>
          </w:rPr>
          <w:t xml:space="preserve">and zero-inflation in the </w:t>
        </w:r>
      </w:ins>
      <w:ins w:id="94" w:author="Eric Ward" w:date="2019-12-06T10:31:00Z">
        <w:r w:rsidR="0089470C">
          <w:rPr>
            <w:rFonts w:ascii="Times" w:hAnsi="Times"/>
          </w:rPr>
          <w:t>recorded catch</w:t>
        </w:r>
      </w:ins>
      <w:ins w:id="95" w:author="Eric Ward" w:date="2019-12-06T10:32:00Z">
        <w:r w:rsidR="0089470C">
          <w:rPr>
            <w:rFonts w:ascii="Times" w:hAnsi="Times"/>
          </w:rPr>
          <w:t xml:space="preserve">es (catch per unit effort, </w:t>
        </w:r>
      </w:ins>
      <w:r w:rsidR="00217FEE">
        <w:rPr>
          <w:rFonts w:ascii="Times" w:hAnsi="Times"/>
        </w:rPr>
        <w:t>CPUE</w:t>
      </w:r>
      <w:ins w:id="96" w:author="Eric Ward" w:date="2019-12-06T10:32:00Z">
        <w:r w:rsidR="0089470C">
          <w:rPr>
            <w:rFonts w:ascii="Times" w:hAnsi="Times"/>
          </w:rPr>
          <w:t>)</w:t>
        </w:r>
      </w:ins>
      <w:del w:id="97" w:author="Eric Ward" w:date="2019-12-06T10:32:00Z">
        <w:r w:rsidR="00217FEE" w:rsidDel="0089470C">
          <w:rPr>
            <w:rFonts w:ascii="Times" w:hAnsi="Times"/>
          </w:rPr>
          <w:delText xml:space="preserve"> and presence of zeros</w:delText>
        </w:r>
      </w:del>
      <w:r w:rsidR="00217FEE">
        <w:rPr>
          <w:rFonts w:ascii="Times" w:hAnsi="Times"/>
        </w:rPr>
        <w:t xml:space="preserve">, we </w:t>
      </w:r>
      <w:r w:rsidR="00343F2D">
        <w:rPr>
          <w:rFonts w:ascii="Times" w:hAnsi="Times"/>
        </w:rPr>
        <w:t xml:space="preserve">modeled the response </w:t>
      </w:r>
      <w:del w:id="98" w:author="Eric Ward" w:date="2019-12-06T10:32:00Z">
        <w:r w:rsidR="00584268" w:rsidDel="0089470C">
          <w:rPr>
            <w:rFonts w:ascii="Times" w:hAnsi="Times"/>
          </w:rPr>
          <w:delText xml:space="preserve">for both models </w:delText>
        </w:r>
      </w:del>
      <w:r w:rsidR="00343F2D">
        <w:rPr>
          <w:rFonts w:ascii="Times" w:hAnsi="Times"/>
        </w:rPr>
        <w:t>with a Tweedie distribution (</w:t>
      </w:r>
      <w:del w:id="99" w:author="Eric Ward" w:date="2019-12-06T10:32:00Z">
        <w:r w:rsidR="00584268" w:rsidDel="0089470C">
          <w:rPr>
            <w:rFonts w:ascii="Times" w:hAnsi="Times"/>
          </w:rPr>
          <w:delText xml:space="preserve">using </w:delText>
        </w:r>
      </w:del>
      <w:r w:rsidR="00343F2D">
        <w:rPr>
          <w:rFonts w:ascii="Times" w:hAnsi="Times"/>
        </w:rPr>
        <w:t>log link)</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{"citationID":"NU9TXThI","properties":{"formattedCitation":"(Shono 2008)","plainCitation":"(Shono 2008)","noteIndex":0},"citationItems":[{"id":"NaQbSs6x/uM9ItNgR","uris":["http://zotero.org/users/2529419/items/I332CYJK"],"uri":["http://zotero.org/users/2529419/items/I332CYJK"],"itemData":{"id":2720,"type":"article-journal","title":"Application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CB31A2">
        <w:rPr>
          <w:rFonts w:ascii="Times" w:hAnsi="Times"/>
        </w:rPr>
        <w:instrText xml:space="preserve"> ADDIN ZOTERO_ITEM CSL_CITATION {"citationID":"XhmzOw5a","properties":{"formattedCitation":"(R Core Team 2018)","plainCitation":"(R Core Team 2018)","noteIndex":0},"citationItems":[{"id":"NaQbSs6x/RNhx5qKa","uris":["http://zotero.org/users/2529419/items/JVL9GRH4"],"uri":["http://zotero.org/users/2529419/items/JVL9GRH4"],"itemData":{"id":2741,"type":"book","title":"R: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2C63FC" w:rsidRPr="00246658">
        <w:rPr>
          <w:rFonts w:ascii="Times" w:hAnsi="Times"/>
          <w:highlight w:val="yellow"/>
          <w:rPrChange w:id="100" w:author="Lewis Barnett" w:date="2019-12-06T13:02:00Z">
            <w:rPr>
              <w:rFonts w:ascii="Times" w:hAnsi="Times"/>
            </w:rPr>
          </w:rPrChange>
        </w:rPr>
        <w:t>(</w:t>
      </w:r>
      <w:r w:rsidR="00BD2EB1" w:rsidRPr="00246658">
        <w:rPr>
          <w:rFonts w:ascii="Times" w:hAnsi="Times"/>
          <w:highlight w:val="yellow"/>
          <w:rPrChange w:id="101" w:author="Lewis Barnett" w:date="2019-12-06T13:03:00Z">
            <w:rPr>
              <w:rFonts w:ascii="Times" w:hAnsi="Times"/>
              <w:highlight w:val="yellow"/>
            </w:rPr>
          </w:rPrChange>
        </w:rPr>
        <w:t>cite Sean</w:t>
      </w:r>
      <w:r w:rsidR="002C63FC" w:rsidRPr="00246658">
        <w:rPr>
          <w:rFonts w:ascii="Times" w:hAnsi="Times"/>
          <w:highlight w:val="yellow"/>
          <w:rPrChange w:id="102" w:author="Lewis Barnett" w:date="2019-12-06T13:03:00Z">
            <w:rPr>
              <w:rFonts w:ascii="Times" w:hAnsi="Times"/>
            </w:rPr>
          </w:rPrChange>
        </w:rPr>
        <w:t>)</w:t>
      </w:r>
      <w:r w:rsidR="002C63FC">
        <w:rPr>
          <w:rFonts w:ascii="Times" w:hAnsi="Times"/>
        </w:rPr>
        <w:t xml:space="preserve"> which interfaces automatic differentiation in Template Model Builder </w:t>
      </w:r>
      <w:r w:rsidR="00BF2CBC">
        <w:rPr>
          <w:rFonts w:ascii="Times" w:hAnsi="Times"/>
        </w:rPr>
        <w:fldChar w:fldCharType="begin"/>
      </w:r>
      <w:r w:rsidR="00CB31A2">
        <w:rPr>
          <w:rFonts w:ascii="Times" w:hAnsi="Times"/>
        </w:rPr>
        <w:instrText xml:space="preserve"> ADDIN ZOTERO_ITEM CSL_CITATION {"citationID":"8mEMQRrh","properties":{"formattedCitation":"(Kristensen et al. 2016)","plainCitation":"(Kristensen et al. 2016)","noteIndex":0},"citationItems":[{"id":"NaQbSs6x/8ceyManb","uris":["http://zotero.org/users/2529419/items/6YXSVAKL"],"uri":["http://zotero.org/users/2529419/items/6YXSVAKL"],"itemData":{"id":2737,"type":"article-journal","title":"TMB: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CB31A2">
        <w:rPr>
          <w:rFonts w:ascii="Times" w:hAnsi="Times"/>
        </w:rPr>
        <w:instrText xml:space="preserve"> ADDIN ZOTERO_ITEM CSL_CITATION {"citationID":"lx0bUsxn","properties":{"formattedCitation":"(Rue et al. 2009)","plainCitation":"(Rue et al. 2009)","noteIndex":0},"citationItems":[{"id":"NaQbSs6x/Dkgk9bjU","uris":["http://zotero.org/users/2529419/items/JEVMTMK3"],"uri":["http://zotero.org/users/2529419/items/JEVMTMK3"],"itemData":{"id":2725,"type":"article-journal","title":"Approximate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 xml:space="preserve">Because we were interested in comparing models with different random effects </w:t>
      </w:r>
      <w:r w:rsidR="00584268">
        <w:rPr>
          <w:rFonts w:ascii="Times" w:hAnsi="Times"/>
        </w:rPr>
        <w:lastRenderedPageBreak/>
        <w:t xml:space="preserve">structures (with and without the spatial trend field), we used restricted maximum likelihood (REML, </w:t>
      </w:r>
      <w:commentRangeStart w:id="103"/>
      <w:proofErr w:type="spellStart"/>
      <w:r w:rsidR="00584268" w:rsidRPr="00584268">
        <w:rPr>
          <w:rFonts w:ascii="Times" w:hAnsi="Times"/>
          <w:highlight w:val="yellow"/>
        </w:rPr>
        <w:t>Zuur</w:t>
      </w:r>
      <w:proofErr w:type="spellEnd"/>
      <w:r w:rsidR="00584268" w:rsidRPr="00584268">
        <w:rPr>
          <w:rFonts w:ascii="Times" w:hAnsi="Times"/>
          <w:highlight w:val="yellow"/>
        </w:rPr>
        <w:t xml:space="preserve"> et al</w:t>
      </w:r>
      <w:commentRangeEnd w:id="103"/>
      <w:r w:rsidR="00584268">
        <w:rPr>
          <w:rStyle w:val="CommentReference"/>
        </w:rPr>
        <w:commentReference w:id="103"/>
      </w:r>
      <w:r w:rsidR="00584268" w:rsidRPr="00584268">
        <w:rPr>
          <w:rFonts w:ascii="Times" w:hAnsi="Times"/>
          <w:highlight w:val="yellow"/>
        </w:rPr>
        <w:t>. 2009</w:t>
      </w:r>
      <w:r w:rsidR="00584268">
        <w:rPr>
          <w:rFonts w:ascii="Times" w:hAnsi="Times"/>
        </w:rPr>
        <w:t xml:space="preserve">) to generate </w:t>
      </w:r>
      <w:r w:rsidR="00584268">
        <w:rPr>
          <w:rFonts w:ascii="Times" w:eastAsiaTheme="minorEastAsia" w:hAnsi="Times"/>
        </w:rPr>
        <w:t xml:space="preserve">Akaike’s Information Criterion values for each (AIC, </w:t>
      </w:r>
      <w:r w:rsidR="00584268">
        <w:rPr>
          <w:rFonts w:ascii="Times" w:eastAsiaTheme="minorEastAsia" w:hAnsi="Times"/>
        </w:rPr>
        <w:fldChar w:fldCharType="begin"/>
      </w:r>
      <w:r w:rsidR="00CB31A2">
        <w:rPr>
          <w:rFonts w:ascii="Times" w:eastAsiaTheme="minorEastAsia" w:hAnsi="Times"/>
        </w:rPr>
        <w:instrText xml:space="preserve"> ADDIN ZOTERO_ITEM CSL_CITATION {"citationID":"FKhEtYEN","properties":{"formattedCitation":"(Akaike 1973)","plainCitation":"(Akaike 1973)","noteIndex":0},"citationItems":[{"id":"NaQbSs6x/woI0yHTS","uris":["http://zotero.org/users/2529419/items/UWLWJGZZ"],"uri":["http://zotero.org/users/2529419/items/UWLWJGZZ"],"itemData":{"id":2742,"type":"paper-conference","title":"Information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differed by less than 2 in the remaining 2 cases </w:t>
      </w:r>
      <w:r w:rsidR="00584268">
        <w:rPr>
          <w:rFonts w:ascii="Times" w:hAnsi="Times"/>
        </w:rPr>
        <w:t>(Table S2).</w:t>
      </w:r>
    </w:p>
    <w:p w14:paraId="6E391888" w14:textId="0CBC2FEB" w:rsidR="00437DE9" w:rsidRDefault="00527CF7" w:rsidP="00584268">
      <w:pPr>
        <w:spacing w:after="120"/>
        <w:ind w:firstLine="720"/>
        <w:rPr>
          <w:rFonts w:ascii="Times" w:hAnsi="Times"/>
        </w:rPr>
      </w:pPr>
      <w:commentRangeStart w:id="104"/>
      <w:del w:id="105" w:author="Eric Ward" w:date="2019-12-06T10:35:00Z">
        <w:r w:rsidDel="0089470C">
          <w:rPr>
            <w:rFonts w:ascii="Times" w:hAnsi="Times"/>
          </w:rPr>
          <w:delText>W</w:delText>
        </w:r>
      </w:del>
      <w:del w:id="106" w:author="Eric Ward" w:date="2019-12-06T10:36:00Z">
        <w:r w:rsidDel="0089470C">
          <w:rPr>
            <w:rFonts w:ascii="Times" w:hAnsi="Times"/>
          </w:rPr>
          <w:delText xml:space="preserve">e used estimates from </w:delText>
        </w:r>
      </w:del>
      <w:del w:id="107" w:author="Eric Ward" w:date="2019-12-06T10:35:00Z">
        <w:r w:rsidDel="0089470C">
          <w:rPr>
            <w:rFonts w:ascii="Times" w:hAnsi="Times"/>
          </w:rPr>
          <w:delText xml:space="preserve">each of the </w:delText>
        </w:r>
        <w:r w:rsidR="004D7731" w:rsidDel="0089470C">
          <w:rPr>
            <w:rFonts w:ascii="Times" w:hAnsi="Times"/>
          </w:rPr>
          <w:delText>19</w:delText>
        </w:r>
        <w:r w:rsidDel="0089470C">
          <w:rPr>
            <w:rFonts w:ascii="Times" w:hAnsi="Times"/>
          </w:rPr>
          <w:delText xml:space="preserve"> models described above to </w:delText>
        </w:r>
      </w:del>
      <w:del w:id="108" w:author="Eric Ward" w:date="2019-12-06T10:36:00Z">
        <w:r w:rsidDel="0089470C">
          <w:rPr>
            <w:rFonts w:ascii="Times" w:hAnsi="Times"/>
          </w:rPr>
          <w:delText>make predictions on a standardized grid within the survey domain</w:delText>
        </w:r>
      </w:del>
      <w:ins w:id="109" w:author="Lewis Barnett" w:date="2019-12-06T13:03:00Z">
        <w:r w:rsidR="005437A8">
          <w:rPr>
            <w:rFonts w:ascii="Times" w:hAnsi="Times"/>
          </w:rPr>
          <w:t xml:space="preserve"> (Fig. 2)</w:t>
        </w:r>
        <w:r>
          <w:rPr>
            <w:rFonts w:ascii="Times" w:hAnsi="Times"/>
          </w:rPr>
          <w:t>.</w:t>
        </w:r>
      </w:ins>
      <w:del w:id="110" w:author="Eric Ward" w:date="2019-12-06T10:36:00Z">
        <w:r w:rsidDel="0089470C">
          <w:rPr>
            <w:rFonts w:ascii="Times" w:hAnsi="Times"/>
          </w:rPr>
          <w:delText xml:space="preserve">. </w:delText>
        </w:r>
      </w:del>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xml:space="preserve">. A number of diagnostics could be made to these predictions or raw model fits to </w:t>
      </w:r>
      <w:ins w:id="111" w:author="Eric Ward" w:date="2019-12-06T10:36:00Z">
        <w:r w:rsidR="0089470C">
          <w:rPr>
            <w:rFonts w:ascii="Times" w:hAnsi="Times"/>
          </w:rPr>
          <w:t xml:space="preserve">further </w:t>
        </w:r>
      </w:ins>
      <w:r w:rsidR="00A37B6E">
        <w:rPr>
          <w:rFonts w:ascii="Times" w:hAnsi="Times"/>
        </w:rPr>
        <w:t>diagnose whether a spatial trend may be appropriate</w:t>
      </w:r>
      <w:del w:id="112" w:author="Eric Ward" w:date="2019-12-06T13:03:00Z">
        <w:r w:rsidR="00774334">
          <w:rPr>
            <w:rFonts w:ascii="Times" w:hAnsi="Times"/>
          </w:rPr>
          <w:delText xml:space="preserve">. </w:delText>
        </w:r>
      </w:del>
      <w:ins w:id="113" w:author="Eric Ward" w:date="2019-12-06T10:36:00Z">
        <w:r w:rsidR="0089470C">
          <w:rPr>
            <w:rFonts w:ascii="Times" w:hAnsi="Times"/>
          </w:rPr>
          <w:t>;</w:t>
        </w:r>
      </w:ins>
      <w:del w:id="114" w:author="Eric Ward" w:date="2019-12-06T10:36:00Z">
        <w:r w:rsidR="00774334" w:rsidDel="0089470C">
          <w:rPr>
            <w:rFonts w:ascii="Times" w:hAnsi="Times"/>
          </w:rPr>
          <w:delText>.</w:delText>
        </w:r>
      </w:del>
      <w:ins w:id="115" w:author="Eric Ward" w:date="2019-12-06T13:03:00Z">
        <w:r w:rsidR="00774334">
          <w:rPr>
            <w:rFonts w:ascii="Times" w:hAnsi="Times"/>
          </w:rPr>
          <w:t xml:space="preserve"> </w:t>
        </w:r>
      </w:ins>
      <w:ins w:id="116" w:author="Eric Ward" w:date="2019-12-06T10:36:00Z">
        <w:r w:rsidR="0089470C">
          <w:rPr>
            <w:rFonts w:ascii="Times" w:hAnsi="Times"/>
          </w:rPr>
          <w:t>e</w:t>
        </w:r>
      </w:ins>
      <w:del w:id="117" w:author="Eric Ward" w:date="2019-12-06T10:36:00Z">
        <w:r w:rsidR="00774334" w:rsidDel="0089470C">
          <w:rPr>
            <w:rFonts w:ascii="Times" w:hAnsi="Times"/>
          </w:rPr>
          <w:delText>E</w:delText>
        </w:r>
      </w:del>
      <w:r w:rsidR="00774334">
        <w:rPr>
          <w:rFonts w:ascii="Times" w:hAnsi="Times"/>
        </w:rPr>
        <w:t>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104"/>
      <w:r w:rsidR="00584268">
        <w:rPr>
          <w:rStyle w:val="CommentReference"/>
        </w:rPr>
        <w:commentReference w:id="104"/>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5DF54031" w:rsidR="002D6DFC" w:rsidRPr="00986655" w:rsidRDefault="0089470C" w:rsidP="0089470C">
      <w:pPr>
        <w:pStyle w:val="Bibliography"/>
        <w:spacing w:after="120" w:line="240" w:lineRule="auto"/>
        <w:ind w:left="0" w:firstLine="720"/>
        <w:rPr>
          <w:rFonts w:ascii="Times" w:hAnsi="Times"/>
        </w:rPr>
      </w:pPr>
      <w:ins w:id="118" w:author="Eric Ward" w:date="2019-12-06T10:37:00Z">
        <w:r>
          <w:rPr>
            <w:rFonts w:ascii="Times" w:hAnsi="Times"/>
          </w:rPr>
          <w:t xml:space="preserve">As a demonstration of </w:t>
        </w:r>
      </w:ins>
      <w:ins w:id="119" w:author="Eric Ward" w:date="2019-12-06T10:38:00Z">
        <w:r>
          <w:rPr>
            <w:rFonts w:ascii="Times" w:hAnsi="Times"/>
          </w:rPr>
          <w:t xml:space="preserve">the utility of understanding </w:t>
        </w:r>
      </w:ins>
      <w:ins w:id="120" w:author="Eric Ward" w:date="2019-12-06T11:44:00Z">
        <w:r>
          <w:rPr>
            <w:rFonts w:ascii="Times" w:hAnsi="Times"/>
          </w:rPr>
          <w:t>finer scale temporal trends</w:t>
        </w:r>
      </w:ins>
      <w:ins w:id="121" w:author="Eric Ward" w:date="2019-12-06T10:38:00Z">
        <w:r>
          <w:rPr>
            <w:rFonts w:ascii="Times" w:hAnsi="Times"/>
          </w:rPr>
          <w:t xml:space="preserve">, we calculated regional </w:t>
        </w:r>
      </w:ins>
      <w:ins w:id="122" w:author="Eric Ward" w:date="2019-12-06T10:39:00Z">
        <w:r>
          <w:rPr>
            <w:rFonts w:ascii="Times" w:hAnsi="Times"/>
          </w:rPr>
          <w:t xml:space="preserve">metrics (change in density, area occupied, COG), and compared those </w:t>
        </w:r>
      </w:ins>
      <w:ins w:id="123" w:author="Eric Ward" w:date="2019-12-06T10:40:00Z">
        <w:r>
          <w:rPr>
            <w:rFonts w:ascii="Times" w:hAnsi="Times"/>
          </w:rPr>
          <w:t>fine scale metrics</w:t>
        </w:r>
      </w:ins>
      <w:ins w:id="124" w:author="Eric Ward" w:date="2019-12-06T10:39:00Z">
        <w:r>
          <w:rPr>
            <w:rFonts w:ascii="Times" w:hAnsi="Times"/>
          </w:rPr>
          <w:t xml:space="preserve"> to their coastwide equivalents.</w:t>
        </w:r>
      </w:ins>
      <w:ins w:id="125" w:author="Eric Ward" w:date="2019-12-06T10:40:00Z">
        <w:r>
          <w:rPr>
            <w:rFonts w:ascii="Times" w:hAnsi="Times"/>
          </w:rPr>
          <w:t xml:space="preserve"> Quantifying </w:t>
        </w:r>
      </w:ins>
      <w:ins w:id="126" w:author="Eric Ward" w:date="2019-12-06T11:44:00Z">
        <w:r>
          <w:rPr>
            <w:rFonts w:ascii="Times" w:hAnsi="Times"/>
          </w:rPr>
          <w:t>change at multiple spatial scales</w:t>
        </w:r>
      </w:ins>
      <w:ins w:id="127" w:author="Eric Ward" w:date="2019-12-06T10:40:00Z">
        <w:r>
          <w:rPr>
            <w:rFonts w:ascii="Times" w:hAnsi="Times"/>
          </w:rPr>
          <w:t xml:space="preserve"> has implications for </w:t>
        </w:r>
      </w:ins>
      <w:ins w:id="128" w:author="Eric Ward" w:date="2019-12-06T11:44:00Z">
        <w:r>
          <w:rPr>
            <w:rFonts w:ascii="Times" w:hAnsi="Times"/>
          </w:rPr>
          <w:t xml:space="preserve">the management of marine fishes, </w:t>
        </w:r>
      </w:ins>
      <w:ins w:id="129" w:author="Eric Ward" w:date="2019-12-06T11:45:00Z">
        <w:r>
          <w:rPr>
            <w:rFonts w:ascii="Times" w:hAnsi="Times"/>
          </w:rPr>
          <w:t xml:space="preserve">and has </w:t>
        </w:r>
      </w:ins>
      <w:del w:id="130" w:author="Eric Ward" w:date="2019-12-06T11:44:00Z">
        <w:r w:rsidR="00437DE9" w:rsidRPr="00E81ACF" w:rsidDel="0089470C">
          <w:rPr>
            <w:rFonts w:ascii="Times" w:hAnsi="Times"/>
          </w:rPr>
          <w:delText xml:space="preserve">To aid in interpretation, and </w:delText>
        </w:r>
      </w:del>
      <w:r w:rsidR="00437DE9" w:rsidRPr="00E81ACF">
        <w:rPr>
          <w:rFonts w:ascii="Times" w:hAnsi="Times"/>
        </w:rPr>
        <w:t xml:space="preserve">utility as a </w:t>
      </w:r>
      <w:del w:id="131" w:author="Eric Ward" w:date="2019-12-06T11:45:00Z">
        <w:r w:rsidR="00437DE9" w:rsidRPr="00E81ACF" w:rsidDel="0089470C">
          <w:rPr>
            <w:rFonts w:ascii="Times" w:hAnsi="Times"/>
          </w:rPr>
          <w:delText xml:space="preserve">potential </w:delText>
        </w:r>
      </w:del>
      <w:r w:rsidR="00437DE9" w:rsidRPr="00E81ACF">
        <w:rPr>
          <w:rFonts w:ascii="Times" w:hAnsi="Times"/>
        </w:rPr>
        <w:t>spatial indicator within the California Current</w:t>
      </w:r>
      <w:del w:id="132" w:author="Eric Ward" w:date="2019-12-06T13:03:00Z">
        <w:r w:rsidR="00437DE9" w:rsidRPr="00E81ACF">
          <w:rPr>
            <w:rFonts w:ascii="Times" w:hAnsi="Times"/>
          </w:rPr>
          <w:delText>,</w:delText>
        </w:r>
        <w:r w:rsidR="00E81ACF">
          <w:rPr>
            <w:rFonts w:ascii="Times" w:hAnsi="Times"/>
          </w:rPr>
          <w:delText xml:space="preserve"> </w:delText>
        </w:r>
        <w:r w:rsidR="00437DE9" w:rsidRPr="00E81ACF">
          <w:rPr>
            <w:rFonts w:ascii="Times" w:hAnsi="Times"/>
          </w:rPr>
          <w:delText>we performed</w:delText>
        </w:r>
      </w:del>
      <w:ins w:id="133" w:author="Eric Ward" w:date="2019-12-06T11:45:00Z">
        <w:r>
          <w:rPr>
            <w:rFonts w:ascii="Times" w:hAnsi="Times"/>
          </w:rPr>
          <w:t xml:space="preserve"> ecosystem. </w:t>
        </w:r>
      </w:ins>
      <w:ins w:id="134" w:author="Eric Ward" w:date="2019-12-06T11:46:00Z">
        <w:r>
          <w:rPr>
            <w:rFonts w:ascii="Times" w:hAnsi="Times"/>
          </w:rPr>
          <w:t xml:space="preserve">Spatial trend estimates from our model can be used to identify discrete areas of change. One approach for doing this is to apply </w:t>
        </w:r>
      </w:ins>
      <w:ins w:id="135" w:author="Eric Ward" w:date="2019-12-06T11:47:00Z">
        <w:r>
          <w:rPr>
            <w:rFonts w:ascii="Times" w:hAnsi="Times"/>
          </w:rPr>
          <w:t xml:space="preserve">post-hoc </w:t>
        </w:r>
      </w:ins>
      <w:ins w:id="136" w:author="Eric Ward" w:date="2019-12-06T11:46:00Z">
        <w:r>
          <w:rPr>
            <w:rFonts w:ascii="Times" w:hAnsi="Times"/>
          </w:rPr>
          <w:t xml:space="preserve">cluster analyses </w:t>
        </w:r>
      </w:ins>
      <w:ins w:id="137" w:author="Eric Ward" w:date="2019-12-06T11:47:00Z">
        <w:r>
          <w:rPr>
            <w:rFonts w:ascii="Times" w:hAnsi="Times"/>
          </w:rPr>
          <w:t xml:space="preserve">to </w:t>
        </w:r>
      </w:ins>
      <w:ins w:id="138" w:author="Eric Ward" w:date="2019-12-06T11:48:00Z">
        <w:r>
          <w:rPr>
            <w:rFonts w:ascii="Times" w:hAnsi="Times"/>
          </w:rPr>
          <w:t>model outputs or covariates</w:t>
        </w:r>
      </w:ins>
      <w:ins w:id="139" w:author="Eric Ward" w:date="2019-12-06T11:46:00Z">
        <w:r>
          <w:rPr>
            <w:rFonts w:ascii="Times" w:hAnsi="Times"/>
          </w:rPr>
          <w:t xml:space="preserve">; for our </w:t>
        </w:r>
        <w:proofErr w:type="spellStart"/>
        <w:r>
          <w:rPr>
            <w:rFonts w:ascii="Times" w:hAnsi="Times"/>
          </w:rPr>
          <w:t>groundfish</w:t>
        </w:r>
        <w:proofErr w:type="spellEnd"/>
        <w:r>
          <w:rPr>
            <w:rFonts w:ascii="Times" w:hAnsi="Times"/>
          </w:rPr>
          <w:t xml:space="preserve"> application, we </w:t>
        </w:r>
      </w:ins>
      <w:del w:id="140" w:author="Eric Ward" w:date="2019-12-06T11:46:00Z">
        <w:r w:rsidR="00437DE9" w:rsidRPr="00E81ACF" w:rsidDel="0089470C">
          <w:rPr>
            <w:rFonts w:ascii="Times" w:hAnsi="Times"/>
          </w:rPr>
          <w:delText>,</w:delText>
        </w:r>
        <w:r w:rsidR="00E81ACF" w:rsidDel="0089470C">
          <w:rPr>
            <w:rFonts w:ascii="Times" w:hAnsi="Times"/>
          </w:rPr>
          <w:delText xml:space="preserve"> </w:delText>
        </w:r>
        <w:r w:rsidR="00437DE9" w:rsidRPr="00E81ACF" w:rsidDel="0089470C">
          <w:rPr>
            <w:rFonts w:ascii="Times" w:hAnsi="Times"/>
          </w:rPr>
          <w:delText xml:space="preserve">we performed post-hoc clustering of predicted </w:delText>
        </w:r>
        <w:r w:rsidR="00E14054" w:rsidRPr="00E81ACF" w:rsidDel="0089470C">
          <w:rPr>
            <w:rFonts w:ascii="Times" w:hAnsi="Times"/>
          </w:rPr>
          <w:delText>spatial</w:delText>
        </w:r>
        <w:r w:rsidR="00437DE9" w:rsidRPr="00E81ACF" w:rsidDel="0089470C">
          <w:rPr>
            <w:rFonts w:ascii="Times" w:hAnsi="Times"/>
          </w:rPr>
          <w:delText xml:space="preserve"> trend</w:delText>
        </w:r>
        <w:r w:rsidR="00E14054" w:rsidRPr="00E81ACF" w:rsidDel="0089470C">
          <w:rPr>
            <w:rFonts w:ascii="Times" w:hAnsi="Times"/>
          </w:rPr>
          <w:delText xml:space="preserve"> </w:delText>
        </w:r>
        <w:r w:rsidR="00437DE9" w:rsidRPr="00E81ACF" w:rsidDel="0089470C">
          <w:rPr>
            <w:rFonts w:ascii="Times" w:hAnsi="Times"/>
          </w:rPr>
          <w:delText>field</w:delText>
        </w:r>
        <w:r w:rsidR="00E14054" w:rsidRPr="00E81ACF" w:rsidDel="0089470C">
          <w:rPr>
            <w:rFonts w:ascii="Times" w:hAnsi="Times"/>
          </w:rPr>
          <w:delText xml:space="preserve">. We </w:delText>
        </w:r>
      </w:del>
      <w:r w:rsidR="00E14054" w:rsidRPr="00E81ACF">
        <w:rPr>
          <w:rFonts w:ascii="Times" w:hAnsi="Times"/>
        </w:rPr>
        <w:t xml:space="preserve">used the partitioning around </w:t>
      </w:r>
      <w:proofErr w:type="spellStart"/>
      <w:r w:rsidR="00E14054" w:rsidRPr="00E81ACF">
        <w:rPr>
          <w:rFonts w:ascii="Times" w:hAnsi="Times"/>
        </w:rPr>
        <w:t>mediods</w:t>
      </w:r>
      <w:proofErr w:type="spellEnd"/>
      <w:r w:rsidR="00E14054" w:rsidRPr="00E81ACF">
        <w:rPr>
          <w:rFonts w:ascii="Times" w:hAnsi="Times"/>
        </w:rPr>
        <w:t xml:space="preserve"> algorithm </w:t>
      </w:r>
      <w:r w:rsidR="00E81ACF" w:rsidRPr="00E81ACF">
        <w:rPr>
          <w:rFonts w:ascii="Times" w:hAnsi="Times"/>
        </w:rPr>
        <w:t xml:space="preserve">in the </w:t>
      </w:r>
      <w:proofErr w:type="spellStart"/>
      <w:r w:rsidR="00E14054" w:rsidRPr="00E81ACF">
        <w:rPr>
          <w:rFonts w:ascii="Times" w:hAnsi="Times"/>
        </w:rPr>
        <w:t>fpc</w:t>
      </w:r>
      <w:proofErr w:type="spellEnd"/>
      <w:r w:rsidR="00E14054" w:rsidRPr="00E81ACF">
        <w:rPr>
          <w:rFonts w:ascii="Times" w:hAnsi="Times"/>
        </w:rPr>
        <w:t xml:space="preserve"> R library</w:t>
      </w:r>
      <w:r w:rsidR="00BD2EB1" w:rsidRPr="00E81ACF">
        <w:rPr>
          <w:rFonts w:ascii="Times" w:hAnsi="Times"/>
        </w:rPr>
        <w:t xml:space="preserve"> </w:t>
      </w:r>
      <w:r w:rsidR="00BD2EB1" w:rsidRPr="00E81ACF">
        <w:rPr>
          <w:rFonts w:ascii="Times" w:hAnsi="Times"/>
        </w:rPr>
        <w:fldChar w:fldCharType="begin"/>
      </w:r>
      <w:r w:rsidR="00CB31A2">
        <w:rPr>
          <w:rFonts w:ascii="Times" w:hAnsi="Times"/>
        </w:rPr>
        <w:instrText xml:space="preserve"> ADDIN ZOTERO_ITEM CSL_CITATION {"citationID":"42CmEz2N","properties":{"formattedCitation":"(Hennig 2019)","plainCitation":"(Hennig 2019)","noteIndex":0},"citationItems":[{"id":"NaQbSs6x/rpNg24x2","uris":["http://zotero.org/users/2529419/items/GDG5SSZ4"],"uri":["http://zotero.org/users/2529419/items/GDG5SSZ4"],"itemData":{"id":2740,"type":"book","title":"Fpc: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del w:id="141" w:author="Eric Ward" w:date="2019-12-06T11:47:00Z">
        <w:r w:rsidR="00E14054" w:rsidRPr="00E81ACF" w:rsidDel="0089470C">
          <w:rPr>
            <w:rFonts w:ascii="Times" w:hAnsi="Times"/>
          </w:rPr>
          <w:delText xml:space="preserve"> </w:delText>
        </w:r>
      </w:del>
      <w:ins w:id="142" w:author="Eric Ward" w:date="2019-12-06T11:47:00Z">
        <w:r>
          <w:rPr>
            <w:rFonts w:ascii="Times" w:hAnsi="Times"/>
          </w:rPr>
          <w:t xml:space="preserve">. Latitude and the predicted spatial trends were used as clustering variables </w:t>
        </w:r>
      </w:ins>
      <w:del w:id="143" w:author="Eric Ward" w:date="2019-12-06T11:47:00Z">
        <w:r w:rsidR="00E14054" w:rsidRPr="00E81ACF" w:rsidDel="0089470C">
          <w:rPr>
            <w:rFonts w:ascii="Times" w:hAnsi="Times"/>
          </w:rPr>
          <w:delText xml:space="preserve">to classify responses, using </w:delText>
        </w:r>
        <w:r w:rsidR="002451DF" w:rsidRPr="00E81ACF" w:rsidDel="0089470C">
          <w:rPr>
            <w:rFonts w:ascii="Times" w:hAnsi="Times"/>
          </w:rPr>
          <w:delText xml:space="preserve">latitude </w:delText>
        </w:r>
        <w:r w:rsidR="002451DF" w:rsidDel="0089470C">
          <w:rPr>
            <w:rFonts w:ascii="Times" w:hAnsi="Times"/>
          </w:rPr>
          <w:delText xml:space="preserve">and </w:delText>
        </w:r>
        <w:r w:rsidR="00E14054" w:rsidRPr="00E81ACF" w:rsidDel="0089470C">
          <w:rPr>
            <w:rFonts w:ascii="Times" w:hAnsi="Times"/>
          </w:rPr>
          <w:delText xml:space="preserve">the predictions </w:delText>
        </w:r>
        <w:r w:rsidR="002451DF" w:rsidDel="0089470C">
          <w:rPr>
            <w:rFonts w:ascii="Times" w:hAnsi="Times"/>
          </w:rPr>
          <w:delText>of the spatial trends</w:delText>
        </w:r>
        <w:r w:rsidR="00E14054" w:rsidRPr="00E81ACF" w:rsidDel="0089470C">
          <w:rPr>
            <w:rFonts w:ascii="Times" w:hAnsi="Times"/>
          </w:rPr>
          <w:delText xml:space="preserve"> and as response variables, </w:delText>
        </w:r>
      </w:del>
      <w:r w:rsidR="00E14054" w:rsidRPr="00E81ACF">
        <w:rPr>
          <w:rFonts w:ascii="Times" w:hAnsi="Times"/>
        </w:rPr>
        <w:t>given that the majority of the contrast in dynamics along the U</w:t>
      </w:r>
      <w:r w:rsidR="00234BE8" w:rsidRPr="00E81ACF">
        <w:rPr>
          <w:rFonts w:ascii="Times" w:hAnsi="Times"/>
        </w:rPr>
        <w:t>S</w:t>
      </w:r>
      <w:r w:rsidR="00E14054" w:rsidRPr="00E81ACF">
        <w:rPr>
          <w:rFonts w:ascii="Times" w:hAnsi="Times"/>
        </w:rPr>
        <w:t xml:space="preserve"> west coast is in the latitudinal direction. Other metrics could also be included in clustering –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 xml:space="preserve">an impacts such as </w:t>
      </w:r>
      <w:del w:id="144" w:author="Eric Ward" w:date="2019-12-06T11:47:00Z">
        <w:r w:rsidR="00E81ACF" w:rsidDel="0089470C">
          <w:rPr>
            <w:rFonts w:ascii="Times" w:hAnsi="Times"/>
          </w:rPr>
          <w:delText xml:space="preserve">fishing </w:delText>
        </w:r>
      </w:del>
      <w:ins w:id="145" w:author="Eric Ward" w:date="2019-12-06T11:47:00Z">
        <w:r>
          <w:rPr>
            <w:rFonts w:ascii="Times" w:hAnsi="Times"/>
          </w:rPr>
          <w:t xml:space="preserve">fisheries </w:t>
        </w:r>
      </w:ins>
      <w:r w:rsidR="00E81ACF">
        <w:rPr>
          <w:rFonts w:ascii="Times" w:hAnsi="Times"/>
        </w:rPr>
        <w:t>removals.</w:t>
      </w:r>
    </w:p>
    <w:p w14:paraId="2E55AA28" w14:textId="77777777" w:rsidR="00C86EB2" w:rsidRDefault="00C86EB2" w:rsidP="009F6418">
      <w:pPr>
        <w:spacing w:after="120" w:line="259" w:lineRule="auto"/>
        <w:rPr>
          <w:rFonts w:ascii="Times New Roman" w:hAnsi="Times New Roman" w:cs="Times New Roman"/>
          <w:b/>
        </w:rPr>
      </w:pPr>
    </w:p>
    <w:p w14:paraId="24CE921F" w14:textId="226596C4" w:rsidR="00454BC9" w:rsidRPr="00454BC9" w:rsidRDefault="00454BC9" w:rsidP="009F6418">
      <w:pPr>
        <w:spacing w:after="120" w:line="259" w:lineRule="auto"/>
        <w:rPr>
          <w:rFonts w:ascii="Times New Roman" w:hAnsi="Times New Roman" w:cs="Times New Roman"/>
          <w:b/>
        </w:rPr>
      </w:pPr>
      <w:r w:rsidRPr="00454BC9">
        <w:rPr>
          <w:rFonts w:ascii="Times New Roman" w:hAnsi="Times New Roman" w:cs="Times New Roman"/>
          <w:b/>
        </w:rPr>
        <w:t>Results</w:t>
      </w:r>
    </w:p>
    <w:p w14:paraId="23C86FED" w14:textId="77777777"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Simulation testing</w:t>
      </w:r>
    </w:p>
    <w:p w14:paraId="0B7B6907" w14:textId="3A7CB675" w:rsidR="00454BC9" w:rsidRDefault="001F7F7D" w:rsidP="009F6418">
      <w:pPr>
        <w:spacing w:after="120" w:line="259" w:lineRule="auto"/>
        <w:rPr>
          <w:rFonts w:ascii="Times New Roman" w:hAnsi="Times New Roman" w:cs="Times New Roman"/>
        </w:rPr>
      </w:pPr>
      <w:r>
        <w:rPr>
          <w:rFonts w:ascii="Times New Roman" w:hAnsi="Times New Roman" w:cs="Times New Roman"/>
        </w:rPr>
        <w:tab/>
        <w:t>Results from our simulation indicated that</w:t>
      </w:r>
      <w:r w:rsidR="00D234E0">
        <w:rPr>
          <w:rFonts w:ascii="Times New Roman" w:hAnsi="Times New Roman" w:cs="Times New Roman"/>
        </w:rPr>
        <w:t>,</w:t>
      </w:r>
      <w:r>
        <w:rPr>
          <w:rFonts w:ascii="Times New Roman" w:hAnsi="Times New Roman" w:cs="Times New Roman"/>
        </w:rPr>
        <w:t xml:space="preserve"> as expected, both observation error variation and spatiotemporal variation degraded our ability to estimate the true </w:t>
      </w:r>
      <w:del w:id="146" w:author="Eric Ward" w:date="2019-12-06T11:48:00Z">
        <w:r w:rsidDel="0089470C">
          <w:rPr>
            <w:rFonts w:ascii="Times New Roman" w:hAnsi="Times New Roman" w:cs="Times New Roman"/>
          </w:rPr>
          <w:delText xml:space="preserve">latent </w:delText>
        </w:r>
      </w:del>
      <w:r>
        <w:rPr>
          <w:rFonts w:ascii="Times New Roman" w:hAnsi="Times New Roman" w:cs="Times New Roman"/>
        </w:rPr>
        <w:t xml:space="preserve">spatial trend (Fig. </w:t>
      </w:r>
      <w:ins w:id="147" w:author="Lewis Barnett" w:date="2019-12-06T13:03:00Z">
        <w:r w:rsidR="00246658">
          <w:rPr>
            <w:rFonts w:ascii="Times New Roman" w:hAnsi="Times New Roman" w:cs="Times New Roman"/>
          </w:rPr>
          <w:t>3</w:t>
        </w:r>
      </w:ins>
      <w:del w:id="148" w:author="Lewis Barnett" w:date="2019-12-06T13:03:00Z">
        <w:r>
          <w:rPr>
            <w:rFonts w:ascii="Times New Roman" w:hAnsi="Times New Roman" w:cs="Times New Roman"/>
          </w:rPr>
          <w:delText>2</w:delText>
        </w:r>
      </w:del>
      <w:r>
        <w:rPr>
          <w:rFonts w:ascii="Times New Roman" w:hAnsi="Times New Roman" w:cs="Times New Roman"/>
        </w:rPr>
        <w:t xml:space="preserve">). When both variance parameters are small, estimates are precisely estimated and unbiased, however large values of either can destroy the ability to recover the trend (Fig. </w:t>
      </w:r>
      <w:ins w:id="149" w:author="Lewis Barnett" w:date="2019-12-06T13:03:00Z">
        <w:r w:rsidR="00246658">
          <w:rPr>
            <w:rFonts w:ascii="Times New Roman" w:hAnsi="Times New Roman" w:cs="Times New Roman"/>
          </w:rPr>
          <w:t>3</w:t>
        </w:r>
      </w:ins>
      <w:del w:id="150" w:author="Lewis Barnett" w:date="2019-12-06T13:03:00Z">
        <w:r w:rsidR="00D234E0">
          <w:rPr>
            <w:rFonts w:ascii="Times New Roman" w:hAnsi="Times New Roman" w:cs="Times New Roman"/>
          </w:rPr>
          <w:delText>2</w:delText>
        </w:r>
      </w:del>
      <w:r>
        <w:rPr>
          <w:rFonts w:ascii="Times New Roman" w:hAnsi="Times New Roman" w:cs="Times New Roman"/>
        </w:rPr>
        <w:t xml:space="preserve">). The performance of these models is also conditional on additional parameters </w:t>
      </w:r>
      <w:r w:rsidR="0054003B">
        <w:rPr>
          <w:rFonts w:ascii="Times New Roman" w:hAnsi="Times New Roman" w:cs="Times New Roman"/>
        </w:rPr>
        <w:t xml:space="preserve">and structure </w:t>
      </w:r>
      <w:r>
        <w:rPr>
          <w:rFonts w:ascii="Times New Roman" w:hAnsi="Times New Roman" w:cs="Times New Roman"/>
        </w:rPr>
        <w:t>not included in our sensitivity analysis (</w:t>
      </w:r>
      <w:ins w:id="151" w:author="Eric Ward" w:date="2019-12-06T11:49:00Z">
        <w:r w:rsidR="0089470C">
          <w:rPr>
            <w:rFonts w:ascii="Times New Roman" w:hAnsi="Times New Roman" w:cs="Times New Roman"/>
          </w:rPr>
          <w:t xml:space="preserve">e.g. </w:t>
        </w:r>
      </w:ins>
      <w:r>
        <w:rPr>
          <w:rFonts w:ascii="Times New Roman" w:hAnsi="Times New Roman" w:cs="Times New Roman"/>
        </w:rPr>
        <w:t>spatial decay and variation parameters</w:t>
      </w:r>
      <w:del w:id="152" w:author="Eric Ward" w:date="2019-12-06T11:49:00Z">
        <w:r w:rsidR="001A5AEA" w:rsidDel="0089470C">
          <w:rPr>
            <w:rFonts w:ascii="Times New Roman" w:hAnsi="Times New Roman" w:cs="Times New Roman"/>
          </w:rPr>
          <w:delText xml:space="preserve">, data simulated with a </w:delText>
        </w:r>
        <w:r w:rsidR="0054003B" w:rsidDel="0089470C">
          <w:rPr>
            <w:rFonts w:ascii="Times New Roman" w:hAnsi="Times New Roman" w:cs="Times New Roman"/>
          </w:rPr>
          <w:delText>normal distribut</w:delText>
        </w:r>
        <w:r w:rsidR="00D234E0" w:rsidDel="0089470C">
          <w:rPr>
            <w:rFonts w:ascii="Times New Roman" w:hAnsi="Times New Roman" w:cs="Times New Roman"/>
          </w:rPr>
          <w:delText>i</w:delText>
        </w:r>
        <w:r w:rsidR="0054003B" w:rsidDel="0089470C">
          <w:rPr>
            <w:rFonts w:ascii="Times New Roman" w:hAnsi="Times New Roman" w:cs="Times New Roman"/>
          </w:rPr>
          <w:delText>on</w:delText>
        </w:r>
      </w:del>
      <w:r>
        <w:rPr>
          <w:rFonts w:ascii="Times New Roman" w:hAnsi="Times New Roman" w:cs="Times New Roman"/>
        </w:rPr>
        <w:t xml:space="preserve">), however </w:t>
      </w:r>
      <w:r w:rsidR="001A7D16">
        <w:rPr>
          <w:rFonts w:ascii="Times New Roman" w:hAnsi="Times New Roman" w:cs="Times New Roman"/>
        </w:rPr>
        <w:t xml:space="preserve">these results </w:t>
      </w:r>
      <w:r w:rsidR="00D234E0">
        <w:rPr>
          <w:rFonts w:ascii="Times New Roman" w:hAnsi="Times New Roman" w:cs="Times New Roman"/>
        </w:rPr>
        <w:t>indicate</w:t>
      </w:r>
      <w:r w:rsidR="001A7D16">
        <w:rPr>
          <w:rFonts w:ascii="Times New Roman" w:hAnsi="Times New Roman" w:cs="Times New Roman"/>
        </w:rPr>
        <w:t xml:space="preserve"> </w:t>
      </w:r>
      <w:r w:rsidR="0054003B">
        <w:rPr>
          <w:rFonts w:ascii="Times New Roman" w:hAnsi="Times New Roman" w:cs="Times New Roman"/>
        </w:rPr>
        <w:t>that spatiotemporal variation has a slightly larger effect on our ability to recover trends than does observation error (</w:t>
      </w:r>
      <w:ins w:id="153" w:author="Eric Ward" w:date="2019-12-06T11:49:00Z">
        <w:r w:rsidR="0089470C">
          <w:rPr>
            <w:rFonts w:ascii="Times New Roman" w:hAnsi="Times New Roman" w:cs="Times New Roman"/>
          </w:rPr>
          <w:t xml:space="preserve">comparison of rows in </w:t>
        </w:r>
      </w:ins>
      <w:r w:rsidR="0054003B">
        <w:rPr>
          <w:rFonts w:ascii="Times New Roman" w:hAnsi="Times New Roman" w:cs="Times New Roman"/>
        </w:rPr>
        <w:t xml:space="preserve">Fig. </w:t>
      </w:r>
      <w:ins w:id="154" w:author="Lewis Barnett" w:date="2019-12-06T13:03:00Z">
        <w:r w:rsidR="00246658">
          <w:rPr>
            <w:rFonts w:ascii="Times New Roman" w:hAnsi="Times New Roman" w:cs="Times New Roman"/>
          </w:rPr>
          <w:t>3</w:t>
        </w:r>
      </w:ins>
      <w:del w:id="155" w:author="Lewis Barnett" w:date="2019-12-06T13:03:00Z">
        <w:r w:rsidR="0054003B">
          <w:rPr>
            <w:rFonts w:ascii="Times New Roman" w:hAnsi="Times New Roman" w:cs="Times New Roman"/>
          </w:rPr>
          <w:delText>2</w:delText>
        </w:r>
      </w:del>
      <w:del w:id="156" w:author="Eric Ward" w:date="2019-12-06T11:49:00Z">
        <w:r w:rsidR="006454FE" w:rsidDel="0089470C">
          <w:rPr>
            <w:rFonts w:ascii="Times New Roman" w:hAnsi="Times New Roman" w:cs="Times New Roman"/>
          </w:rPr>
          <w:delText>, compare rows</w:delText>
        </w:r>
      </w:del>
      <w:r w:rsidR="0054003B">
        <w:rPr>
          <w:rFonts w:ascii="Times New Roman" w:hAnsi="Times New Roman" w:cs="Times New Roman"/>
        </w:rPr>
        <w:t xml:space="preserve">). </w:t>
      </w:r>
    </w:p>
    <w:p w14:paraId="7D5F123F" w14:textId="77777777" w:rsidR="009F6418" w:rsidRDefault="009F6418" w:rsidP="009F6418">
      <w:pPr>
        <w:spacing w:after="120" w:line="259" w:lineRule="auto"/>
        <w:rPr>
          <w:rFonts w:ascii="Times New Roman" w:hAnsi="Times New Roman" w:cs="Times New Roman"/>
          <w:i/>
        </w:rPr>
      </w:pPr>
    </w:p>
    <w:p w14:paraId="1878F4FB" w14:textId="747DE83B"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w:t>
      </w:r>
      <w:del w:id="157" w:author="Eric Ward" w:date="2019-12-06T11:49:00Z">
        <w:r w:rsidRPr="00454BC9" w:rsidDel="0089470C">
          <w:rPr>
            <w:rFonts w:ascii="Times New Roman" w:hAnsi="Times New Roman" w:cs="Times New Roman"/>
            <w:i/>
          </w:rPr>
          <w:delText>case study</w:delText>
        </w:r>
      </w:del>
      <w:ins w:id="158" w:author="Eric Ward" w:date="2019-12-06T11:49:00Z">
        <w:r w:rsidR="0089470C">
          <w:rPr>
            <w:rFonts w:ascii="Times New Roman" w:hAnsi="Times New Roman" w:cs="Times New Roman"/>
            <w:i/>
          </w:rPr>
          <w:t>application</w:t>
        </w:r>
      </w:ins>
    </w:p>
    <w:p w14:paraId="1BF5074F" w14:textId="0FC389F6" w:rsidR="005B5CB5" w:rsidRDefault="00B21799" w:rsidP="005B5CB5">
      <w:pPr>
        <w:spacing w:after="120" w:line="259" w:lineRule="auto"/>
        <w:ind w:firstLine="720"/>
        <w:rPr>
          <w:rFonts w:ascii="Times New Roman" w:hAnsi="Times New Roman" w:cs="Times New Roman"/>
        </w:rPr>
      </w:pPr>
      <w:r>
        <w:rPr>
          <w:rFonts w:ascii="Times New Roman" w:hAnsi="Times New Roman" w:cs="Times New Roman"/>
        </w:rPr>
        <w:t xml:space="preserve">Predictions of the spatially-explicit trend from the </w:t>
      </w:r>
      <w:del w:id="159" w:author="Eric Ward" w:date="2019-12-06T11:49:00Z">
        <w:r w:rsidDel="0089470C">
          <w:rPr>
            <w:rFonts w:ascii="Times New Roman" w:hAnsi="Times New Roman" w:cs="Times New Roman"/>
          </w:rPr>
          <w:delText xml:space="preserve">GLMM </w:delText>
        </w:r>
      </w:del>
      <w:ins w:id="160" w:author="Eric Ward" w:date="2019-12-06T11:49:00Z">
        <w:r w:rsidR="0089470C">
          <w:rPr>
            <w:rFonts w:ascii="Times New Roman" w:hAnsi="Times New Roman" w:cs="Times New Roman"/>
          </w:rPr>
          <w:t xml:space="preserve">spatial trend model </w:t>
        </w:r>
      </w:ins>
      <w:r>
        <w:rPr>
          <w:rFonts w:ascii="Times New Roman" w:hAnsi="Times New Roman" w:cs="Times New Roman"/>
        </w:rPr>
        <w:t xml:space="preserve">revealed intricate fine-scale spatial structure and </w:t>
      </w:r>
      <w:ins w:id="161" w:author="Eric Ward" w:date="2019-12-06T11:49:00Z">
        <w:r w:rsidR="0089470C">
          <w:rPr>
            <w:rFonts w:ascii="Times New Roman" w:hAnsi="Times New Roman" w:cs="Times New Roman"/>
          </w:rPr>
          <w:t xml:space="preserve">rates of change of </w:t>
        </w:r>
      </w:ins>
      <w:ins w:id="162" w:author="Eric Ward" w:date="2019-12-06T11:50:00Z">
        <w:r w:rsidR="0089470C">
          <w:rPr>
            <w:rFonts w:ascii="Times New Roman" w:hAnsi="Times New Roman" w:cs="Times New Roman"/>
          </w:rPr>
          <w:t xml:space="preserve">species in the </w:t>
        </w:r>
      </w:ins>
      <w:del w:id="163" w:author="Eric Ward" w:date="2019-12-06T11:49:00Z">
        <w:r w:rsidDel="0089470C">
          <w:rPr>
            <w:rFonts w:ascii="Times New Roman" w:hAnsi="Times New Roman" w:cs="Times New Roman"/>
          </w:rPr>
          <w:delText xml:space="preserve">dynamics in US </w:delText>
        </w:r>
      </w:del>
      <w:r>
        <w:rPr>
          <w:rFonts w:ascii="Times New Roman" w:hAnsi="Times New Roman" w:cs="Times New Roman"/>
        </w:rPr>
        <w:t xml:space="preserve">west coast </w:t>
      </w:r>
      <w:proofErr w:type="spellStart"/>
      <w:r>
        <w:rPr>
          <w:rFonts w:ascii="Times New Roman" w:hAnsi="Times New Roman" w:cs="Times New Roman"/>
        </w:rPr>
        <w:t>groundfish</w:t>
      </w:r>
      <w:proofErr w:type="spellEnd"/>
      <w:r>
        <w:rPr>
          <w:rFonts w:ascii="Times New Roman" w:hAnsi="Times New Roman" w:cs="Times New Roman"/>
        </w:rPr>
        <w:t xml:space="preserve"> </w:t>
      </w:r>
      <w:del w:id="164" w:author="Eric Ward" w:date="2019-12-06T11:50:00Z">
        <w:r w:rsidDel="0089470C">
          <w:rPr>
            <w:rFonts w:ascii="Times New Roman" w:hAnsi="Times New Roman" w:cs="Times New Roman"/>
          </w:rPr>
          <w:lastRenderedPageBreak/>
          <w:delText>distributions</w:delText>
        </w:r>
      </w:del>
      <w:ins w:id="165" w:author="Eric Ward" w:date="2019-12-06T11:50:00Z">
        <w:r w:rsidR="0089470C">
          <w:rPr>
            <w:rFonts w:ascii="Times New Roman" w:hAnsi="Times New Roman" w:cs="Times New Roman"/>
          </w:rPr>
          <w:t>community</w:t>
        </w:r>
      </w:ins>
      <w:r>
        <w:rPr>
          <w:rFonts w:ascii="Times New Roman" w:hAnsi="Times New Roman" w:cs="Times New Roman"/>
        </w:rPr>
        <w:t xml:space="preserve">. </w:t>
      </w:r>
      <w:del w:id="166" w:author="Eric Ward" w:date="2019-12-06T11:50:00Z">
        <w:r w:rsidDel="0089470C">
          <w:rPr>
            <w:rFonts w:ascii="Times New Roman" w:hAnsi="Times New Roman" w:cs="Times New Roman"/>
          </w:rPr>
          <w:delText>Applying a partitioning algorithm to the combination of latitude and spatial trend</w:delText>
        </w:r>
      </w:del>
      <w:del w:id="167" w:author="Eric Ward" w:date="2019-12-06T13:03:00Z">
        <w:r>
          <w:rPr>
            <w:rFonts w:ascii="Times New Roman" w:hAnsi="Times New Roman" w:cs="Times New Roman"/>
          </w:rPr>
          <w:delText xml:space="preserve"> </w:delText>
        </w:r>
      </w:del>
      <w:ins w:id="168" w:author="Eric Ward" w:date="2019-12-06T11:50:00Z">
        <w:r w:rsidR="0089470C">
          <w:rPr>
            <w:rFonts w:ascii="Times New Roman" w:hAnsi="Times New Roman" w:cs="Times New Roman"/>
          </w:rPr>
          <w:t>Our cluster analysis of the estimated spatial trend and latitude</w:t>
        </w:r>
      </w:ins>
      <w:ins w:id="169" w:author="Eric Ward" w:date="2019-12-06T13:03:00Z">
        <w:r>
          <w:rPr>
            <w:rFonts w:ascii="Times New Roman" w:hAnsi="Times New Roman" w:cs="Times New Roman"/>
          </w:rPr>
          <w:t xml:space="preserve"> </w:t>
        </w:r>
      </w:ins>
      <w:r>
        <w:rPr>
          <w:rFonts w:ascii="Times New Roman" w:hAnsi="Times New Roman" w:cs="Times New Roman"/>
        </w:rPr>
        <w:t xml:space="preserve">helped delineate areas with the greatest relative rate of change in density over time. </w:t>
      </w:r>
      <w:r w:rsidR="005B5CB5">
        <w:rPr>
          <w:rFonts w:ascii="Times New Roman" w:hAnsi="Times New Roman" w:cs="Times New Roman"/>
        </w:rPr>
        <w:t xml:space="preserve">Among all </w:t>
      </w:r>
      <w:ins w:id="170" w:author="Eric Ward" w:date="2019-12-06T11:50:00Z">
        <w:r w:rsidR="0089470C">
          <w:rPr>
            <w:rFonts w:ascii="Times New Roman" w:hAnsi="Times New Roman" w:cs="Times New Roman"/>
          </w:rPr>
          <w:t>19 species</w:t>
        </w:r>
      </w:ins>
      <w:del w:id="171" w:author="Eric Ward" w:date="2019-12-06T11:50:00Z">
        <w:r w:rsidR="005B5CB5" w:rsidDel="0089470C">
          <w:rPr>
            <w:rFonts w:ascii="Times New Roman" w:hAnsi="Times New Roman" w:cs="Times New Roman"/>
          </w:rPr>
          <w:delText>groundfishes modeled</w:delText>
        </w:r>
      </w:del>
      <w:r w:rsidR="005B5CB5">
        <w:rPr>
          <w:rFonts w:ascii="Times New Roman" w:hAnsi="Times New Roman" w:cs="Times New Roman"/>
        </w:rPr>
        <w:t xml:space="preserve">, typically at least one of the breaks between clusters occurred at a latitude corresponding to </w:t>
      </w:r>
      <w:del w:id="172" w:author="Eric Ward" w:date="2019-12-06T11:51:00Z">
        <w:r w:rsidR="005B5CB5" w:rsidDel="0089470C">
          <w:rPr>
            <w:rFonts w:ascii="Times New Roman" w:hAnsi="Times New Roman" w:cs="Times New Roman"/>
          </w:rPr>
          <w:delText>an accepted</w:delText>
        </w:r>
      </w:del>
      <w:ins w:id="173" w:author="Eric Ward" w:date="2019-12-06T11:51:00Z">
        <w:r w:rsidR="0089470C">
          <w:rPr>
            <w:rFonts w:ascii="Times New Roman" w:hAnsi="Times New Roman" w:cs="Times New Roman"/>
          </w:rPr>
          <w:t>a recognized</w:t>
        </w:r>
      </w:ins>
      <w:r w:rsidR="005B5CB5">
        <w:rPr>
          <w:rFonts w:ascii="Times New Roman" w:hAnsi="Times New Roman" w:cs="Times New Roman"/>
        </w:rPr>
        <w:t xml:space="preserve"> biogeographic break (Fig. 4). These locations of similarity between the boundary of the spatial 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w:t>
      </w:r>
      <w:del w:id="174" w:author="Eric Ward" w:date="2019-12-06T11:51:00Z">
        <w:r w:rsidR="005B5CB5" w:rsidDel="0089470C">
          <w:rPr>
            <w:rFonts w:ascii="Times New Roman" w:hAnsi="Times New Roman" w:cs="Times New Roman"/>
          </w:rPr>
          <w:delText xml:space="preserve">substantial </w:delText>
        </w:r>
      </w:del>
      <w:ins w:id="175" w:author="Eric Ward" w:date="2019-12-06T11:51:00Z">
        <w:r w:rsidR="0089470C">
          <w:rPr>
            <w:rFonts w:ascii="Times New Roman" w:hAnsi="Times New Roman" w:cs="Times New Roman"/>
          </w:rPr>
          <w:t xml:space="preserve">some </w:t>
        </w:r>
      </w:ins>
      <w:r w:rsidR="005B5CB5">
        <w:rPr>
          <w:rFonts w:ascii="Times New Roman" w:hAnsi="Times New Roman" w:cs="Times New Roman"/>
        </w:rPr>
        <w:t xml:space="preserve">variability among species in the precise location of the boundary of the spatial trend cluster. Given the general proximity between trend cluster breaks and the established biogeographic boundaries, we chose to evaluate the latitudinal center of gravity (COG) within each biogeographic region to compare with the coastwide COG.  </w:t>
      </w:r>
    </w:p>
    <w:p w14:paraId="2E6C10B8" w14:textId="4D5C07CC" w:rsidR="00B21799" w:rsidRDefault="00B21799" w:rsidP="006B1E39">
      <w:pPr>
        <w:spacing w:after="120" w:line="259" w:lineRule="auto"/>
        <w:ind w:firstLine="720"/>
        <w:rPr>
          <w:rFonts w:ascii="Times New Roman" w:hAnsi="Times New Roman" w:cs="Times New Roman"/>
        </w:rPr>
      </w:pPr>
      <w:r>
        <w:rPr>
          <w:rFonts w:ascii="Times New Roman" w:hAnsi="Times New Roman" w:cs="Times New Roman"/>
        </w:rPr>
        <w:t>W</w:t>
      </w:r>
      <w:r w:rsidR="002D6DFC">
        <w:rPr>
          <w:rFonts w:ascii="Times New Roman" w:hAnsi="Times New Roman" w:cs="Times New Roman"/>
        </w:rPr>
        <w:t>e highlight</w:t>
      </w:r>
      <w:r w:rsidR="003D219B">
        <w:rPr>
          <w:rFonts w:ascii="Times New Roman" w:hAnsi="Times New Roman" w:cs="Times New Roman"/>
        </w:rPr>
        <w:t xml:space="preserve"> </w:t>
      </w:r>
      <w:r w:rsidR="002D6DFC">
        <w:rPr>
          <w:rFonts w:ascii="Times New Roman" w:hAnsi="Times New Roman" w:cs="Times New Roman"/>
        </w:rPr>
        <w:t xml:space="preserve">results for </w:t>
      </w:r>
      <w:r>
        <w:rPr>
          <w:rFonts w:ascii="Times New Roman" w:hAnsi="Times New Roman" w:cs="Times New Roman"/>
        </w:rPr>
        <w:t>six</w:t>
      </w:r>
      <w:r w:rsidR="003D219B">
        <w:rPr>
          <w:rFonts w:ascii="Times New Roman" w:hAnsi="Times New Roman" w:cs="Times New Roman"/>
        </w:rPr>
        <w:t xml:space="preserve"> </w:t>
      </w:r>
      <w:proofErr w:type="spellStart"/>
      <w:ins w:id="176" w:author="Eric Ward" w:date="2019-12-06T11:52:00Z">
        <w:r w:rsidR="0089470C">
          <w:rPr>
            <w:rFonts w:ascii="Times New Roman" w:hAnsi="Times New Roman" w:cs="Times New Roman"/>
          </w:rPr>
          <w:t>groundfish</w:t>
        </w:r>
        <w:proofErr w:type="spellEnd"/>
        <w:r w:rsidR="0089470C">
          <w:rPr>
            <w:rFonts w:ascii="Times New Roman" w:hAnsi="Times New Roman" w:cs="Times New Roman"/>
          </w:rPr>
          <w:t xml:space="preserve"> </w:t>
        </w:r>
      </w:ins>
      <w:r w:rsidR="003D219B">
        <w:rPr>
          <w:rFonts w:ascii="Times New Roman" w:hAnsi="Times New Roman" w:cs="Times New Roman"/>
        </w:rPr>
        <w:t xml:space="preserve">species </w:t>
      </w:r>
      <w:del w:id="177" w:author="Eric Ward" w:date="2019-12-06T11:52:00Z">
        <w:r w:rsidR="003D219B" w:rsidDel="0089470C">
          <w:rPr>
            <w:rFonts w:ascii="Times New Roman" w:hAnsi="Times New Roman" w:cs="Times New Roman"/>
          </w:rPr>
          <w:delText>which demonstrated</w:delText>
        </w:r>
      </w:del>
      <w:ins w:id="178" w:author="Eric Ward" w:date="2019-12-06T11:52:00Z">
        <w:r w:rsidR="0089470C">
          <w:rPr>
            <w:rFonts w:ascii="Times New Roman" w:hAnsi="Times New Roman" w:cs="Times New Roman"/>
          </w:rPr>
          <w:t>with</w:t>
        </w:r>
      </w:ins>
      <w:r w:rsidR="003D219B">
        <w:rPr>
          <w:rFonts w:ascii="Times New Roman" w:hAnsi="Times New Roman" w:cs="Times New Roman"/>
        </w:rPr>
        <w:t xml:space="preserve"> unique </w:t>
      </w:r>
      <w:r w:rsidR="002D6DFC">
        <w:rPr>
          <w:rFonts w:ascii="Times New Roman" w:hAnsi="Times New Roman" w:cs="Times New Roman"/>
        </w:rPr>
        <w:t>distributional responses (</w:t>
      </w:r>
      <w:r w:rsidR="005B5CB5">
        <w:rPr>
          <w:rFonts w:ascii="Times New Roman" w:hAnsi="Times New Roman" w:cs="Times New Roman"/>
        </w:rPr>
        <w:t>Fig. 5</w:t>
      </w:r>
      <w:r w:rsidR="00815BD5">
        <w:rPr>
          <w:rFonts w:ascii="Times New Roman" w:hAnsi="Times New Roman" w:cs="Times New Roman"/>
        </w:rPr>
        <w:t>; see Figs. S1</w:t>
      </w:r>
      <w:ins w:id="179" w:author="Lewis Barnett" w:date="2019-12-06T13:03:00Z">
        <w:r w:rsidR="005437A8">
          <w:rPr>
            <w:rFonts w:ascii="Times New Roman" w:hAnsi="Times New Roman" w:cs="Times New Roman"/>
          </w:rPr>
          <w:t>-3</w:t>
        </w:r>
      </w:ins>
      <w:del w:id="180" w:author="Lewis Barnett" w:date="2019-12-06T13:03:00Z">
        <w:r w:rsidR="00815BD5">
          <w:rPr>
            <w:rFonts w:ascii="Times New Roman" w:hAnsi="Times New Roman" w:cs="Times New Roman"/>
          </w:rPr>
          <w:delText>, S2</w:delText>
        </w:r>
      </w:del>
      <w:r w:rsidR="00815BD5">
        <w:rPr>
          <w:rFonts w:ascii="Times New Roman" w:hAnsi="Times New Roman" w:cs="Times New Roman"/>
        </w:rPr>
        <w:t xml:space="preserve"> for results from all </w:t>
      </w:r>
      <w:r w:rsidR="005F2BA0">
        <w:rPr>
          <w:rFonts w:ascii="Times New Roman" w:hAnsi="Times New Roman" w:cs="Times New Roman"/>
        </w:rPr>
        <w:t>19</w:t>
      </w:r>
      <w:r w:rsidR="00815BD5">
        <w:rPr>
          <w:rFonts w:ascii="Times New Roman" w:hAnsi="Times New Roman" w:cs="Times New Roman"/>
        </w:rPr>
        <w:t xml:space="preserve"> species</w:t>
      </w:r>
      <w:r w:rsidR="002D6DFC">
        <w:rPr>
          <w:rFonts w:ascii="Times New Roman" w:hAnsi="Times New Roman" w:cs="Times New Roman"/>
        </w:rPr>
        <w:t xml:space="preserve">). </w:t>
      </w:r>
      <w:r>
        <w:rPr>
          <w:rFonts w:ascii="Times New Roman" w:hAnsi="Times New Roman" w:cs="Times New Roman"/>
        </w:rPr>
        <w:t xml:space="preserve">Within each of </w:t>
      </w:r>
      <w:ins w:id="181" w:author="Eric Ward" w:date="2019-12-06T11:52:00Z">
        <w:r w:rsidR="0089470C">
          <w:rPr>
            <w:rFonts w:ascii="Times New Roman" w:hAnsi="Times New Roman" w:cs="Times New Roman"/>
          </w:rPr>
          <w:t xml:space="preserve">the </w:t>
        </w:r>
      </w:ins>
      <w:r>
        <w:rPr>
          <w:rFonts w:ascii="Times New Roman" w:hAnsi="Times New Roman" w:cs="Times New Roman"/>
        </w:rPr>
        <w:t>six species</w:t>
      </w:r>
      <w:del w:id="182" w:author="Eric Ward" w:date="2019-12-06T11:52:00Z">
        <w:r w:rsidDel="0089470C">
          <w:rPr>
            <w:rFonts w:ascii="Times New Roman" w:hAnsi="Times New Roman" w:cs="Times New Roman"/>
          </w:rPr>
          <w:delText xml:space="preserve"> of groundfish</w:delText>
        </w:r>
      </w:del>
      <w:r>
        <w:rPr>
          <w:rFonts w:ascii="Times New Roman" w:hAnsi="Times New Roman" w:cs="Times New Roman"/>
        </w:rPr>
        <w:t xml:space="preserve">, there was support for 2-3 </w:t>
      </w:r>
      <w:del w:id="183" w:author="Eric Ward" w:date="2019-12-06T13:03:00Z">
        <w:r>
          <w:rPr>
            <w:rFonts w:ascii="Times New Roman" w:hAnsi="Times New Roman" w:cs="Times New Roman"/>
          </w:rPr>
          <w:delText xml:space="preserve">clusters for the </w:delText>
        </w:r>
      </w:del>
      <w:ins w:id="184" w:author="Eric Ward" w:date="2019-12-06T11:52:00Z">
        <w:r w:rsidR="0089470C">
          <w:rPr>
            <w:rFonts w:ascii="Times New Roman" w:hAnsi="Times New Roman" w:cs="Times New Roman"/>
          </w:rPr>
          <w:t xml:space="preserve">trend </w:t>
        </w:r>
      </w:ins>
      <w:del w:id="185" w:author="Lewis Barnett" w:date="2019-12-06T13:03:00Z">
        <w:r>
          <w:rPr>
            <w:rFonts w:ascii="Times New Roman" w:hAnsi="Times New Roman" w:cs="Times New Roman"/>
          </w:rPr>
          <w:delText xml:space="preserve">clusters </w:delText>
        </w:r>
      </w:del>
      <w:del w:id="186" w:author="Eric Ward" w:date="2019-12-06T11:52:00Z">
        <w:r w:rsidDel="0089470C">
          <w:rPr>
            <w:rFonts w:ascii="Times New Roman" w:hAnsi="Times New Roman" w:cs="Times New Roman"/>
          </w:rPr>
          <w:delText xml:space="preserve">for the trend </w:delText>
        </w:r>
      </w:del>
      <w:r>
        <w:rPr>
          <w:rFonts w:ascii="Times New Roman" w:hAnsi="Times New Roman" w:cs="Times New Roman"/>
        </w:rPr>
        <w:t xml:space="preserve">(Fig. 5; second column). Comparison of the spatial trend predictions and clusters (Fig. 5; first two columns) and the mean distribution of density from the full model (Fig. 5; third column) revealed how several unique patterns of </w:t>
      </w:r>
      <w:proofErr w:type="spellStart"/>
      <w:r>
        <w:rPr>
          <w:rFonts w:ascii="Times New Roman" w:hAnsi="Times New Roman" w:cs="Times New Roman"/>
        </w:rPr>
        <w:t>subregional</w:t>
      </w:r>
      <w:proofErr w:type="spellEnd"/>
      <w:r>
        <w:rPr>
          <w:rFonts w:ascii="Times New Roman" w:hAnsi="Times New Roman" w:cs="Times New Roman"/>
        </w:rPr>
        <w:t xml:space="preserve"> relationships can contribute to nuanced and difficult to detect broad-scale distributional changes including northward, southward, and bi-directional range shifts, in addition to localized offshore shifts. Furthermore, the interpretation of the observed distributional change often varied between spatial scales of interpretation, along the spectrum from </w:t>
      </w:r>
      <w:r w:rsidR="006B1E39">
        <w:rPr>
          <w:rFonts w:ascii="Times New Roman" w:hAnsi="Times New Roman" w:cs="Times New Roman"/>
        </w:rPr>
        <w:t xml:space="preserve">summarizing trends in </w:t>
      </w:r>
      <w:r>
        <w:rPr>
          <w:rFonts w:ascii="Times New Roman" w:hAnsi="Times New Roman" w:cs="Times New Roman"/>
        </w:rPr>
        <w:t xml:space="preserve">the </w:t>
      </w:r>
      <w:r w:rsidR="006B1E39">
        <w:rPr>
          <w:rFonts w:ascii="Times New Roman" w:hAnsi="Times New Roman" w:cs="Times New Roman"/>
        </w:rPr>
        <w:t xml:space="preserve">coastwide latitudinal COG to regional COGs, and </w:t>
      </w:r>
      <w:r>
        <w:rPr>
          <w:rFonts w:ascii="Times New Roman" w:hAnsi="Times New Roman" w:cs="Times New Roman"/>
        </w:rPr>
        <w:t>fine-scale map-based interpretation</w:t>
      </w:r>
      <w:r w:rsidR="006B1E39">
        <w:rPr>
          <w:rFonts w:ascii="Times New Roman" w:hAnsi="Times New Roman" w:cs="Times New Roman"/>
        </w:rPr>
        <w:t xml:space="preserve">. </w:t>
      </w:r>
      <w:del w:id="187" w:author="Eric Ward" w:date="2019-12-06T13:03:00Z">
        <w:r w:rsidR="006B1E39">
          <w:rPr>
            <w:rFonts w:ascii="Times New Roman" w:hAnsi="Times New Roman" w:cs="Times New Roman"/>
          </w:rPr>
          <w:delText>In the latter case, one can use</w:delText>
        </w:r>
      </w:del>
      <w:ins w:id="188" w:author="Eric Ward" w:date="2019-12-06T13:03:00Z">
        <w:r w:rsidR="006B1E39">
          <w:rPr>
            <w:rFonts w:ascii="Times New Roman" w:hAnsi="Times New Roman" w:cs="Times New Roman"/>
          </w:rPr>
          <w:t>In</w:t>
        </w:r>
      </w:ins>
      <w:r w:rsidR="006B1E39">
        <w:rPr>
          <w:rFonts w:ascii="Times New Roman" w:hAnsi="Times New Roman" w:cs="Times New Roman"/>
        </w:rPr>
        <w:t xml:space="preserve"> the </w:t>
      </w:r>
      <w:del w:id="189" w:author="Lewis Barnett" w:date="2019-12-06T13:03:00Z">
        <w:r w:rsidR="006B1E39">
          <w:rPr>
            <w:rFonts w:ascii="Times New Roman" w:hAnsi="Times New Roman" w:cs="Times New Roman"/>
          </w:rPr>
          <w:delText xml:space="preserve">latter case, one can use the </w:delText>
        </w:r>
      </w:del>
      <w:r w:rsidR="006B1E39">
        <w:rPr>
          <w:rFonts w:ascii="Times New Roman" w:hAnsi="Times New Roman" w:cs="Times New Roman"/>
        </w:rPr>
        <w:t xml:space="preserve">map of </w:t>
      </w:r>
      <w:del w:id="190" w:author="Eric Ward" w:date="2019-12-06T11:53:00Z">
        <w:r w:rsidR="006B1E39" w:rsidDel="0089470C">
          <w:rPr>
            <w:rFonts w:ascii="Times New Roman" w:hAnsi="Times New Roman" w:cs="Times New Roman"/>
          </w:rPr>
          <w:delText>mean density distribution</w:delText>
        </w:r>
      </w:del>
      <w:ins w:id="191" w:author="Eric Ward" w:date="2019-12-06T11:53:00Z">
        <w:r w:rsidR="0089470C">
          <w:rPr>
            <w:rFonts w:ascii="Times New Roman" w:hAnsi="Times New Roman" w:cs="Times New Roman"/>
          </w:rPr>
          <w:t>estimated maps of density</w:t>
        </w:r>
      </w:ins>
      <w:r w:rsidR="006B1E39">
        <w:rPr>
          <w:rFonts w:ascii="Times New Roman" w:hAnsi="Times New Roman" w:cs="Times New Roman"/>
        </w:rPr>
        <w:t xml:space="preserve"> as a way to visually weight the spatial trend map to better understand where absolute changes in density are greatest.</w:t>
      </w:r>
    </w:p>
    <w:p w14:paraId="06262984" w14:textId="6D39FC8F" w:rsidR="00812679" w:rsidRDefault="000631C2" w:rsidP="009F6418">
      <w:pPr>
        <w:spacing w:after="120" w:line="259" w:lineRule="auto"/>
        <w:rPr>
          <w:rFonts w:ascii="Times New Roman" w:hAnsi="Times New Roman" w:cs="Times New Roman"/>
        </w:rPr>
      </w:pPr>
      <w:r>
        <w:rPr>
          <w:rFonts w:ascii="Times New Roman" w:hAnsi="Times New Roman" w:cs="Times New Roman"/>
        </w:rPr>
        <w:tab/>
      </w:r>
      <w:commentRangeStart w:id="192"/>
      <w:del w:id="193" w:author="Eric Ward" w:date="2019-12-06T11:53:00Z">
        <w:r w:rsidDel="0089470C">
          <w:rPr>
            <w:rFonts w:ascii="Times New Roman" w:hAnsi="Times New Roman" w:cs="Times New Roman"/>
          </w:rPr>
          <w:delText>Direct interpretation of the mapped</w:delText>
        </w:r>
      </w:del>
      <w:ins w:id="194" w:author="Eric Ward" w:date="2019-12-06T11:53:00Z">
        <w:r w:rsidR="0089470C">
          <w:rPr>
            <w:rFonts w:ascii="Times New Roman" w:hAnsi="Times New Roman" w:cs="Times New Roman"/>
          </w:rPr>
          <w:t>Examining th</w:t>
        </w:r>
      </w:ins>
      <w:ins w:id="195" w:author="Eric Ward" w:date="2019-12-06T11:54:00Z">
        <w:r w:rsidR="0089470C">
          <w:rPr>
            <w:rFonts w:ascii="Times New Roman" w:hAnsi="Times New Roman" w:cs="Times New Roman"/>
          </w:rPr>
          <w:t>e</w:t>
        </w:r>
      </w:ins>
      <w:r>
        <w:rPr>
          <w:rFonts w:ascii="Times New Roman" w:hAnsi="Times New Roman" w:cs="Times New Roman"/>
        </w:rPr>
        <w:t xml:space="preserve"> predictions of the spatial trend </w:t>
      </w:r>
      <w:r w:rsidR="006B1E39">
        <w:rPr>
          <w:rFonts w:ascii="Times New Roman" w:hAnsi="Times New Roman" w:cs="Times New Roman"/>
        </w:rPr>
        <w:t xml:space="preserve">and mean density </w:t>
      </w:r>
      <w:r>
        <w:rPr>
          <w:rFonts w:ascii="Times New Roman" w:hAnsi="Times New Roman" w:cs="Times New Roman"/>
        </w:rPr>
        <w:t xml:space="preserve">indicated that </w:t>
      </w:r>
      <w:proofErr w:type="spellStart"/>
      <w:r>
        <w:rPr>
          <w:rFonts w:ascii="Times New Roman" w:hAnsi="Times New Roman" w:cs="Times New Roman"/>
        </w:rPr>
        <w:t>arrowtooth</w:t>
      </w:r>
      <w:proofErr w:type="spellEnd"/>
      <w:r>
        <w:rPr>
          <w:rFonts w:ascii="Times New Roman" w:hAnsi="Times New Roman" w:cs="Times New Roman"/>
        </w:rPr>
        <w:t xml:space="preserve"> flounder </w:t>
      </w:r>
      <w:ins w:id="196" w:author="Lewis Barnett" w:date="2019-12-06T13:03:00Z">
        <w:r w:rsidR="00A349C7">
          <w:rPr>
            <w:rFonts w:ascii="Times New Roman" w:hAnsi="Times New Roman" w:cs="Times New Roman"/>
          </w:rPr>
          <w:t xml:space="preserve">had a southward range shift </w:t>
        </w:r>
      </w:ins>
      <w:r>
        <w:rPr>
          <w:rFonts w:ascii="Times New Roman" w:hAnsi="Times New Roman" w:cs="Times New Roman"/>
        </w:rPr>
        <w:t xml:space="preserve">and </w:t>
      </w:r>
      <w:proofErr w:type="spellStart"/>
      <w:r>
        <w:rPr>
          <w:rFonts w:ascii="Times New Roman" w:hAnsi="Times New Roman" w:cs="Times New Roman"/>
        </w:rPr>
        <w:t>shortspine</w:t>
      </w:r>
      <w:proofErr w:type="spellEnd"/>
      <w:r>
        <w:rPr>
          <w:rFonts w:ascii="Times New Roman" w:hAnsi="Times New Roman" w:cs="Times New Roman"/>
        </w:rPr>
        <w:t xml:space="preserve"> </w:t>
      </w:r>
      <w:proofErr w:type="spellStart"/>
      <w:r>
        <w:rPr>
          <w:rFonts w:ascii="Times New Roman" w:hAnsi="Times New Roman" w:cs="Times New Roman"/>
        </w:rPr>
        <w:t>thornyhead</w:t>
      </w:r>
      <w:proofErr w:type="spellEnd"/>
      <w:r>
        <w:rPr>
          <w:rFonts w:ascii="Times New Roman" w:hAnsi="Times New Roman" w:cs="Times New Roman"/>
        </w:rPr>
        <w:t xml:space="preserve"> had </w:t>
      </w:r>
      <w:ins w:id="197" w:author="Lewis Barnett" w:date="2019-12-06T13:03:00Z">
        <w:r w:rsidR="00A349C7">
          <w:rPr>
            <w:rFonts w:ascii="Times New Roman" w:hAnsi="Times New Roman" w:cs="Times New Roman"/>
          </w:rPr>
          <w:t>a northward</w:t>
        </w:r>
      </w:ins>
      <w:del w:id="198" w:author="Lewis Barnett" w:date="2019-12-06T13:03:00Z">
        <w:r>
          <w:rPr>
            <w:rFonts w:ascii="Times New Roman" w:hAnsi="Times New Roman" w:cs="Times New Roman"/>
          </w:rPr>
          <w:delText>southward</w:delText>
        </w:r>
      </w:del>
      <w:r>
        <w:rPr>
          <w:rFonts w:ascii="Times New Roman" w:hAnsi="Times New Roman" w:cs="Times New Roman"/>
        </w:rPr>
        <w:t xml:space="preserve"> range </w:t>
      </w:r>
      <w:ins w:id="199" w:author="Lewis Barnett" w:date="2019-12-06T13:03:00Z">
        <w:r>
          <w:rPr>
            <w:rFonts w:ascii="Times New Roman" w:hAnsi="Times New Roman" w:cs="Times New Roman"/>
          </w:rPr>
          <w:t>s</w:t>
        </w:r>
        <w:r w:rsidR="00A349C7">
          <w:rPr>
            <w:rFonts w:ascii="Times New Roman" w:hAnsi="Times New Roman" w:cs="Times New Roman"/>
          </w:rPr>
          <w:t>hift</w:t>
        </w:r>
      </w:ins>
      <w:del w:id="200" w:author="Lewis Barnett" w:date="2019-12-06T13:03:00Z">
        <w:r>
          <w:rPr>
            <w:rFonts w:ascii="Times New Roman" w:hAnsi="Times New Roman" w:cs="Times New Roman"/>
          </w:rPr>
          <w:delText>shifts</w:delText>
        </w:r>
      </w:del>
      <w:r>
        <w:rPr>
          <w:rFonts w:ascii="Times New Roman" w:hAnsi="Times New Roman" w:cs="Times New Roman"/>
        </w:rPr>
        <w:t xml:space="preserve">, yet the COG inferences differed to some degree between species. </w:t>
      </w:r>
      <w:del w:id="201" w:author="Eric Ward" w:date="2019-12-06T11:54:00Z">
        <w:r w:rsidR="00BD4BEF" w:rsidDel="0089470C">
          <w:rPr>
            <w:rFonts w:ascii="Times New Roman" w:hAnsi="Times New Roman" w:cs="Times New Roman"/>
          </w:rPr>
          <w:delText xml:space="preserve">For example, </w:delText>
        </w:r>
      </w:del>
      <w:del w:id="202" w:author="Eric Ward" w:date="2019-12-06T13:03:00Z">
        <w:r w:rsidR="00BD4BEF">
          <w:rPr>
            <w:rFonts w:ascii="Times New Roman" w:hAnsi="Times New Roman" w:cs="Times New Roman"/>
          </w:rPr>
          <w:delText>the</w:delText>
        </w:r>
      </w:del>
      <w:del w:id="203" w:author="Eric Ward" w:date="2019-12-06T11:54:00Z">
        <w:r w:rsidR="00BD4BEF" w:rsidDel="0089470C">
          <w:rPr>
            <w:rFonts w:ascii="Times New Roman" w:hAnsi="Times New Roman" w:cs="Times New Roman"/>
          </w:rPr>
          <w:delText>t</w:delText>
        </w:r>
      </w:del>
      <w:ins w:id="204" w:author="Eric Ward" w:date="2019-12-06T11:54:00Z">
        <w:r w:rsidR="0089470C">
          <w:rPr>
            <w:rFonts w:ascii="Times New Roman" w:hAnsi="Times New Roman" w:cs="Times New Roman"/>
          </w:rPr>
          <w:t>T</w:t>
        </w:r>
      </w:ins>
      <w:ins w:id="205" w:author="Eric Ward" w:date="2019-12-06T13:03:00Z">
        <w:r w:rsidR="00BD4BEF">
          <w:rPr>
            <w:rFonts w:ascii="Times New Roman" w:hAnsi="Times New Roman" w:cs="Times New Roman"/>
          </w:rPr>
          <w:t>he</w:t>
        </w:r>
      </w:ins>
      <w:r w:rsidR="00BD4BEF">
        <w:rPr>
          <w:rFonts w:ascii="Times New Roman" w:hAnsi="Times New Roman" w:cs="Times New Roman"/>
        </w:rPr>
        <w:t xml:space="preserve"> predicted </w:t>
      </w:r>
      <w:r w:rsidR="006B1E39">
        <w:rPr>
          <w:rFonts w:ascii="Times New Roman" w:hAnsi="Times New Roman" w:cs="Times New Roman"/>
        </w:rPr>
        <w:t>mean density</w:t>
      </w:r>
      <w:r w:rsidR="00BD4BEF">
        <w:rPr>
          <w:rFonts w:ascii="Times New Roman" w:hAnsi="Times New Roman" w:cs="Times New Roman"/>
        </w:rPr>
        <w:t xml:space="preserve"> </w:t>
      </w:r>
      <w:del w:id="206" w:author="Eric Ward" w:date="2019-12-06T11:54:00Z">
        <w:r w:rsidR="00BD4BEF" w:rsidDel="0089470C">
          <w:rPr>
            <w:rFonts w:ascii="Times New Roman" w:hAnsi="Times New Roman" w:cs="Times New Roman"/>
          </w:rPr>
          <w:delText>indicate</w:delText>
        </w:r>
        <w:r w:rsidR="006B1E39" w:rsidDel="0089470C">
          <w:rPr>
            <w:rFonts w:ascii="Times New Roman" w:hAnsi="Times New Roman" w:cs="Times New Roman"/>
          </w:rPr>
          <w:delText>s</w:delText>
        </w:r>
        <w:r w:rsidR="00BD4BEF" w:rsidDel="0089470C">
          <w:rPr>
            <w:rFonts w:ascii="Times New Roman" w:hAnsi="Times New Roman" w:cs="Times New Roman"/>
          </w:rPr>
          <w:delText xml:space="preserve"> </w:delText>
        </w:r>
      </w:del>
      <w:ins w:id="207" w:author="Eric Ward" w:date="2019-12-06T11:54:00Z">
        <w:r w:rsidR="0089470C">
          <w:rPr>
            <w:rFonts w:ascii="Times New Roman" w:hAnsi="Times New Roman" w:cs="Times New Roman"/>
          </w:rPr>
          <w:t xml:space="preserve">indicated that the majority </w:t>
        </w:r>
        <w:proofErr w:type="gramStart"/>
        <w:r w:rsidR="0089470C">
          <w:rPr>
            <w:rFonts w:ascii="Times New Roman" w:hAnsi="Times New Roman" w:cs="Times New Roman"/>
          </w:rPr>
          <w:t xml:space="preserve">of  </w:t>
        </w:r>
      </w:ins>
      <w:proofErr w:type="gramEnd"/>
      <w:del w:id="208" w:author="Eric Ward" w:date="2019-12-06T11:54:00Z">
        <w:r w:rsidR="00BD4BEF" w:rsidDel="0089470C">
          <w:rPr>
            <w:rFonts w:ascii="Times New Roman" w:hAnsi="Times New Roman" w:cs="Times New Roman"/>
          </w:rPr>
          <w:delText xml:space="preserve">that </w:delText>
        </w:r>
      </w:del>
      <w:proofErr w:type="spellStart"/>
      <w:r w:rsidR="00BD4BEF">
        <w:rPr>
          <w:rFonts w:ascii="Times New Roman" w:hAnsi="Times New Roman" w:cs="Times New Roman"/>
        </w:rPr>
        <w:t>arrowtooth</w:t>
      </w:r>
      <w:proofErr w:type="spellEnd"/>
      <w:r w:rsidR="00BD4BEF">
        <w:rPr>
          <w:rFonts w:ascii="Times New Roman" w:hAnsi="Times New Roman" w:cs="Times New Roman"/>
        </w:rPr>
        <w:t xml:space="preserve"> flounder </w:t>
      </w:r>
      <w:del w:id="209" w:author="Eric Ward" w:date="2019-12-06T13:03:00Z">
        <w:r w:rsidR="00BD4BEF">
          <w:rPr>
            <w:rFonts w:ascii="Times New Roman" w:hAnsi="Times New Roman" w:cs="Times New Roman"/>
          </w:rPr>
          <w:delText>(</w:delText>
        </w:r>
        <w:r w:rsidR="005B5CB5">
          <w:rPr>
            <w:rFonts w:ascii="Times New Roman" w:hAnsi="Times New Roman" w:cs="Times New Roman"/>
          </w:rPr>
          <w:delText>Fig.</w:delText>
        </w:r>
      </w:del>
      <w:ins w:id="210" w:author="Eric Ward" w:date="2019-12-06T11:54:00Z">
        <w:r w:rsidR="0089470C">
          <w:rPr>
            <w:rFonts w:ascii="Times New Roman" w:hAnsi="Times New Roman" w:cs="Times New Roman"/>
          </w:rPr>
          <w:t xml:space="preserve">density was in the northern region </w:t>
        </w:r>
      </w:ins>
      <w:ins w:id="211" w:author="Eric Ward" w:date="2019-12-06T13:03:00Z">
        <w:r w:rsidR="00BD4BEF">
          <w:rPr>
            <w:rFonts w:ascii="Times New Roman" w:hAnsi="Times New Roman" w:cs="Times New Roman"/>
          </w:rPr>
          <w:t>(</w:t>
        </w:r>
        <w:r w:rsidR="005B5CB5">
          <w:rPr>
            <w:rFonts w:ascii="Times New Roman" w:hAnsi="Times New Roman" w:cs="Times New Roman"/>
          </w:rPr>
          <w:t>Fig.</w:t>
        </w:r>
      </w:ins>
      <w:r w:rsidR="005B5CB5">
        <w:rPr>
          <w:rFonts w:ascii="Times New Roman" w:hAnsi="Times New Roman" w:cs="Times New Roman"/>
        </w:rPr>
        <w:t xml:space="preserve"> 5</w:t>
      </w:r>
      <w:r w:rsidR="00BD4BEF">
        <w:rPr>
          <w:rFonts w:ascii="Times New Roman" w:hAnsi="Times New Roman" w:cs="Times New Roman"/>
        </w:rPr>
        <w:t>, first row)</w:t>
      </w:r>
      <w:del w:id="212" w:author="Eric Ward" w:date="2019-12-06T11:54:00Z">
        <w:r w:rsidR="00BD4BEF" w:rsidDel="0089470C">
          <w:rPr>
            <w:rFonts w:ascii="Times New Roman" w:hAnsi="Times New Roman" w:cs="Times New Roman"/>
          </w:rPr>
          <w:delText xml:space="preserve"> was typically most prevalent in the northern half of the region</w:delText>
        </w:r>
      </w:del>
      <w:r w:rsidR="00BD4BEF">
        <w:rPr>
          <w:rFonts w:ascii="Times New Roman" w:hAnsi="Times New Roman" w:cs="Times New Roman"/>
        </w:rPr>
        <w:t>, yet the spatial trend pattern indicates that their density is increasing at the highest rate in the central region</w:t>
      </w:r>
      <w:ins w:id="213" w:author="Eric Ward" w:date="2019-12-06T11:55:00Z">
        <w:r w:rsidR="0089470C">
          <w:rPr>
            <w:rFonts w:ascii="Times New Roman" w:hAnsi="Times New Roman" w:cs="Times New Roman"/>
          </w:rPr>
          <w:t xml:space="preserve">. Combined, these regional results suggest a </w:t>
        </w:r>
      </w:ins>
      <w:del w:id="214" w:author="Eric Ward" w:date="2019-12-06T11:55:00Z">
        <w:r w:rsidR="00BD4BEF" w:rsidDel="0089470C">
          <w:rPr>
            <w:rFonts w:ascii="Times New Roman" w:hAnsi="Times New Roman" w:cs="Times New Roman"/>
          </w:rPr>
          <w:delText xml:space="preserve">, indicating a </w:delText>
        </w:r>
      </w:del>
      <w:r w:rsidR="00BD4BEF">
        <w:rPr>
          <w:rFonts w:ascii="Times New Roman" w:hAnsi="Times New Roman" w:cs="Times New Roman"/>
        </w:rPr>
        <w:t>southward range expansion</w:t>
      </w:r>
      <w:r w:rsidR="00812679">
        <w:rPr>
          <w:rFonts w:ascii="Times New Roman" w:hAnsi="Times New Roman" w:cs="Times New Roman"/>
        </w:rPr>
        <w:t xml:space="preserve"> </w:t>
      </w:r>
      <w:del w:id="215" w:author="Eric Ward" w:date="2019-12-06T11:55:00Z">
        <w:r w:rsidR="00812679" w:rsidDel="0089470C">
          <w:rPr>
            <w:rFonts w:ascii="Times New Roman" w:hAnsi="Times New Roman" w:cs="Times New Roman"/>
          </w:rPr>
          <w:delText xml:space="preserve">manifesting from high productivity at, or movement </w:delText>
        </w:r>
      </w:del>
      <w:r w:rsidR="00812679">
        <w:rPr>
          <w:rFonts w:ascii="Times New Roman" w:hAnsi="Times New Roman" w:cs="Times New Roman"/>
        </w:rPr>
        <w:t>toward</w:t>
      </w:r>
      <w:del w:id="216" w:author="Eric Ward" w:date="2019-12-06T11:55:00Z">
        <w:r w:rsidR="00812679" w:rsidDel="0089470C">
          <w:rPr>
            <w:rFonts w:ascii="Times New Roman" w:hAnsi="Times New Roman" w:cs="Times New Roman"/>
          </w:rPr>
          <w:delText>,</w:delText>
        </w:r>
      </w:del>
      <w:r w:rsidR="00812679">
        <w:rPr>
          <w:rFonts w:ascii="Times New Roman" w:hAnsi="Times New Roman" w:cs="Times New Roman"/>
        </w:rPr>
        <w:t xml:space="preserve"> the range edge</w:t>
      </w:r>
      <w:r w:rsidR="00BD4BEF">
        <w:rPr>
          <w:rFonts w:ascii="Times New Roman" w:hAnsi="Times New Roman" w:cs="Times New Roman"/>
        </w:rPr>
        <w:t>.</w:t>
      </w:r>
      <w:r w:rsidR="00812679">
        <w:rPr>
          <w:rFonts w:ascii="Times New Roman" w:hAnsi="Times New Roman" w:cs="Times New Roman"/>
        </w:rPr>
        <w:t xml:space="preserve"> The </w:t>
      </w:r>
      <w:r w:rsidR="00897D80">
        <w:rPr>
          <w:rFonts w:ascii="Times New Roman" w:hAnsi="Times New Roman" w:cs="Times New Roman"/>
        </w:rPr>
        <w:t xml:space="preserve">time series of the </w:t>
      </w:r>
      <w:r w:rsidR="00812679">
        <w:rPr>
          <w:rFonts w:ascii="Times New Roman" w:hAnsi="Times New Roman" w:cs="Times New Roman"/>
        </w:rPr>
        <w:t xml:space="preserve">coastwide </w:t>
      </w:r>
      <w:r w:rsidR="00204EAD">
        <w:rPr>
          <w:rFonts w:ascii="Times New Roman" w:hAnsi="Times New Roman" w:cs="Times New Roman"/>
        </w:rPr>
        <w:t>COG</w:t>
      </w:r>
      <w:r w:rsidR="00812679">
        <w:rPr>
          <w:rFonts w:ascii="Times New Roman" w:hAnsi="Times New Roman" w:cs="Times New Roman"/>
        </w:rPr>
        <w:t xml:space="preserve"> (</w:t>
      </w:r>
      <w:r w:rsidR="006B1E39">
        <w:rPr>
          <w:rFonts w:ascii="Times New Roman" w:hAnsi="Times New Roman" w:cs="Times New Roman"/>
        </w:rPr>
        <w:t>black line</w:t>
      </w:r>
      <w:r w:rsidR="00812679">
        <w:rPr>
          <w:rFonts w:ascii="Times New Roman" w:hAnsi="Times New Roman" w:cs="Times New Roman"/>
        </w:rPr>
        <w:t xml:space="preserve"> in last column</w:t>
      </w:r>
      <w:r w:rsidR="00897D80">
        <w:rPr>
          <w:rFonts w:ascii="Times New Roman" w:hAnsi="Times New Roman" w:cs="Times New Roman"/>
        </w:rPr>
        <w:t xml:space="preserve"> of </w:t>
      </w:r>
      <w:r w:rsidR="005B5CB5">
        <w:rPr>
          <w:rFonts w:ascii="Times New Roman" w:hAnsi="Times New Roman" w:cs="Times New Roman"/>
        </w:rPr>
        <w:t>Fig. 5</w:t>
      </w:r>
      <w:r w:rsidR="00812679">
        <w:rPr>
          <w:rFonts w:ascii="Times New Roman" w:hAnsi="Times New Roman" w:cs="Times New Roman"/>
        </w:rPr>
        <w:t xml:space="preserve">) </w:t>
      </w:r>
      <w:del w:id="217" w:author="Eric Ward" w:date="2019-12-06T11:56:00Z">
        <w:r w:rsidR="00812679" w:rsidDel="0089470C">
          <w:rPr>
            <w:rFonts w:ascii="Times New Roman" w:hAnsi="Times New Roman" w:cs="Times New Roman"/>
          </w:rPr>
          <w:delText>also indicates a</w:delText>
        </w:r>
      </w:del>
      <w:ins w:id="218" w:author="Eric Ward" w:date="2019-12-06T11:56:00Z">
        <w:r w:rsidR="0089470C">
          <w:rPr>
            <w:rFonts w:ascii="Times New Roman" w:hAnsi="Times New Roman" w:cs="Times New Roman"/>
          </w:rPr>
          <w:t xml:space="preserve">is in agreement of </w:t>
        </w:r>
        <w:proofErr w:type="gramStart"/>
        <w:r w:rsidR="0089470C">
          <w:rPr>
            <w:rFonts w:ascii="Times New Roman" w:hAnsi="Times New Roman" w:cs="Times New Roman"/>
          </w:rPr>
          <w:t xml:space="preserve">a </w:t>
        </w:r>
      </w:ins>
      <w:r w:rsidR="00812679">
        <w:rPr>
          <w:rFonts w:ascii="Times New Roman" w:hAnsi="Times New Roman" w:cs="Times New Roman"/>
        </w:rPr>
        <w:t xml:space="preserve"> southward</w:t>
      </w:r>
      <w:proofErr w:type="gramEnd"/>
      <w:r w:rsidR="00812679">
        <w:rPr>
          <w:rFonts w:ascii="Times New Roman" w:hAnsi="Times New Roman" w:cs="Times New Roman"/>
        </w:rPr>
        <w:t xml:space="preserve"> shift, yet </w:t>
      </w:r>
      <w:del w:id="219" w:author="Eric Ward" w:date="2019-12-06T11:56:00Z">
        <w:r w:rsidR="00897D80" w:rsidDel="0089470C">
          <w:rPr>
            <w:rFonts w:ascii="Times New Roman" w:hAnsi="Times New Roman" w:cs="Times New Roman"/>
          </w:rPr>
          <w:delText xml:space="preserve">it appears slight and </w:delText>
        </w:r>
      </w:del>
      <w:r w:rsidR="00812679">
        <w:rPr>
          <w:rFonts w:ascii="Times New Roman" w:hAnsi="Times New Roman" w:cs="Times New Roman"/>
        </w:rPr>
        <w:t xml:space="preserve">the </w:t>
      </w:r>
      <w:r w:rsidR="008D10BD">
        <w:rPr>
          <w:rFonts w:ascii="Times New Roman" w:hAnsi="Times New Roman" w:cs="Times New Roman"/>
        </w:rPr>
        <w:t>interpretation</w:t>
      </w:r>
      <w:r w:rsidR="00812679">
        <w:rPr>
          <w:rFonts w:ascii="Times New Roman" w:hAnsi="Times New Roman" w:cs="Times New Roman"/>
        </w:rPr>
        <w:t xml:space="preserve"> is not as clear </w:t>
      </w:r>
      <w:r w:rsidR="00897D80">
        <w:rPr>
          <w:rFonts w:ascii="Times New Roman" w:hAnsi="Times New Roman" w:cs="Times New Roman"/>
        </w:rPr>
        <w:t>because</w:t>
      </w:r>
      <w:r w:rsidR="00812679">
        <w:rPr>
          <w:rFonts w:ascii="Times New Roman" w:hAnsi="Times New Roman" w:cs="Times New Roman"/>
        </w:rPr>
        <w:t xml:space="preserve"> the coastwide pattern is heavily weighted by the high densities in the </w:t>
      </w:r>
      <w:r w:rsidR="00897D80">
        <w:rPr>
          <w:rFonts w:ascii="Times New Roman" w:hAnsi="Times New Roman" w:cs="Times New Roman"/>
        </w:rPr>
        <w:t xml:space="preserve">far northern portion of the study area. </w:t>
      </w:r>
      <w:del w:id="220" w:author="Eric Ward" w:date="2019-12-06T11:56:00Z">
        <w:r w:rsidR="00897D80" w:rsidDel="0089470C">
          <w:rPr>
            <w:rFonts w:ascii="Times New Roman" w:hAnsi="Times New Roman" w:cs="Times New Roman"/>
          </w:rPr>
          <w:delText xml:space="preserve">However, </w:delText>
        </w:r>
      </w:del>
      <w:del w:id="221" w:author="Eric Ward" w:date="2019-12-06T13:03:00Z">
        <w:r w:rsidR="00897D80">
          <w:rPr>
            <w:rFonts w:ascii="Times New Roman" w:hAnsi="Times New Roman" w:cs="Times New Roman"/>
          </w:rPr>
          <w:delText>when</w:delText>
        </w:r>
      </w:del>
      <w:del w:id="222" w:author="Eric Ward" w:date="2019-12-06T11:56:00Z">
        <w:r w:rsidR="00897D80" w:rsidDel="0089470C">
          <w:rPr>
            <w:rFonts w:ascii="Times New Roman" w:hAnsi="Times New Roman" w:cs="Times New Roman"/>
          </w:rPr>
          <w:delText>w</w:delText>
        </w:r>
      </w:del>
      <w:ins w:id="223" w:author="Eric Ward" w:date="2019-12-06T11:56:00Z">
        <w:r w:rsidR="0089470C">
          <w:rPr>
            <w:rFonts w:ascii="Times New Roman" w:hAnsi="Times New Roman" w:cs="Times New Roman"/>
          </w:rPr>
          <w:t>W</w:t>
        </w:r>
      </w:ins>
      <w:ins w:id="224" w:author="Eric Ward" w:date="2019-12-06T13:03:00Z">
        <w:r w:rsidR="00897D80">
          <w:rPr>
            <w:rFonts w:ascii="Times New Roman" w:hAnsi="Times New Roman" w:cs="Times New Roman"/>
          </w:rPr>
          <w:t>hen</w:t>
        </w:r>
      </w:ins>
      <w:r w:rsidR="00897D80">
        <w:rPr>
          <w:rFonts w:ascii="Times New Roman" w:hAnsi="Times New Roman" w:cs="Times New Roman"/>
        </w:rPr>
        <w:t xml:space="preserve"> the COG</w:t>
      </w:r>
      <w:del w:id="225" w:author="Eric Ward" w:date="2019-12-06T11:56:00Z">
        <w:r w:rsidR="00897D80" w:rsidDel="0089470C">
          <w:rPr>
            <w:rFonts w:ascii="Times New Roman" w:hAnsi="Times New Roman" w:cs="Times New Roman"/>
          </w:rPr>
          <w:delText xml:space="preserve"> is</w:delText>
        </w:r>
      </w:del>
      <w:ins w:id="226" w:author="Eric Ward" w:date="2019-12-06T11:56:00Z">
        <w:r w:rsidR="0089470C">
          <w:rPr>
            <w:rFonts w:ascii="Times New Roman" w:hAnsi="Times New Roman" w:cs="Times New Roman"/>
          </w:rPr>
          <w:t xml:space="preserve"> from each biogeographic region</w:t>
        </w:r>
      </w:ins>
      <w:ins w:id="227" w:author="Eric Ward" w:date="2019-12-06T13:03:00Z">
        <w:r w:rsidR="00897D80">
          <w:rPr>
            <w:rFonts w:ascii="Times New Roman" w:hAnsi="Times New Roman" w:cs="Times New Roman"/>
          </w:rPr>
          <w:t xml:space="preserve"> </w:t>
        </w:r>
      </w:ins>
      <w:del w:id="228" w:author="Eric Ward" w:date="2019-12-06T11:56:00Z">
        <w:r w:rsidR="00897D80" w:rsidDel="0089470C">
          <w:rPr>
            <w:rFonts w:ascii="Times New Roman" w:hAnsi="Times New Roman" w:cs="Times New Roman"/>
          </w:rPr>
          <w:delText>expressed as a time series computed on each</w:delText>
        </w:r>
      </w:del>
      <w:ins w:id="229" w:author="Eric Ward" w:date="2019-12-06T11:56:00Z">
        <w:r w:rsidR="0089470C">
          <w:rPr>
            <w:rFonts w:ascii="Times New Roman" w:hAnsi="Times New Roman" w:cs="Times New Roman"/>
          </w:rPr>
          <w:t>is calculated</w:t>
        </w:r>
      </w:ins>
      <w:r w:rsidR="00897D80">
        <w:rPr>
          <w:rFonts w:ascii="Times New Roman" w:hAnsi="Times New Roman" w:cs="Times New Roman"/>
        </w:rPr>
        <w:t xml:space="preserve"> </w:t>
      </w:r>
      <w:del w:id="230" w:author="Eric Ward" w:date="2019-12-06T11:56:00Z">
        <w:r w:rsidR="006B1E39" w:rsidDel="0089470C">
          <w:rPr>
            <w:rFonts w:ascii="Times New Roman" w:hAnsi="Times New Roman" w:cs="Times New Roman"/>
          </w:rPr>
          <w:delText>biogeographic region</w:delText>
        </w:r>
        <w:r w:rsidR="00897D80" w:rsidDel="0089470C">
          <w:rPr>
            <w:rFonts w:ascii="Times New Roman" w:hAnsi="Times New Roman" w:cs="Times New Roman"/>
          </w:rPr>
          <w:delText xml:space="preserve"> </w:delText>
        </w:r>
      </w:del>
      <w:r w:rsidR="00897D80">
        <w:rPr>
          <w:rFonts w:ascii="Times New Roman" w:hAnsi="Times New Roman" w:cs="Times New Roman"/>
        </w:rPr>
        <w:t xml:space="preserve">(colored lines in last column of </w:t>
      </w:r>
      <w:r w:rsidR="005B5CB5">
        <w:rPr>
          <w:rFonts w:ascii="Times New Roman" w:hAnsi="Times New Roman" w:cs="Times New Roman"/>
        </w:rPr>
        <w:t xml:space="preserve">Fig. </w:t>
      </w:r>
      <w:ins w:id="231" w:author="Lewis Barnett" w:date="2019-12-06T13:03:00Z">
        <w:r w:rsidR="005B5CB5">
          <w:rPr>
            <w:rFonts w:ascii="Times New Roman" w:hAnsi="Times New Roman" w:cs="Times New Roman"/>
          </w:rPr>
          <w:t>5</w:t>
        </w:r>
        <w:r w:rsidR="00897D80">
          <w:rPr>
            <w:rFonts w:ascii="Times New Roman" w:hAnsi="Times New Roman" w:cs="Times New Roman"/>
          </w:rPr>
          <w:t xml:space="preserve">), </w:t>
        </w:r>
        <w:r w:rsidR="00A349C7" w:rsidRPr="00A349C7">
          <w:rPr>
            <w:rFonts w:ascii="Times New Roman" w:hAnsi="Times New Roman" w:cs="Times New Roman"/>
          </w:rPr>
          <w:t xml:space="preserve">we can see that </w:t>
        </w:r>
        <w:proofErr w:type="spellStart"/>
        <w:r w:rsidR="00A349C7" w:rsidRPr="00A349C7">
          <w:rPr>
            <w:rFonts w:ascii="Times New Roman" w:hAnsi="Times New Roman" w:cs="Times New Roman"/>
          </w:rPr>
          <w:t>coastwide</w:t>
        </w:r>
        <w:proofErr w:type="spellEnd"/>
        <w:r w:rsidR="00A349C7" w:rsidRPr="00A349C7">
          <w:rPr>
            <w:rFonts w:ascii="Times New Roman" w:hAnsi="Times New Roman" w:cs="Times New Roman"/>
          </w:rPr>
          <w:t xml:space="preserve"> COG has been driven further south by decreases in</w:t>
        </w:r>
        <w:r w:rsidR="00897D80">
          <w:rPr>
            <w:rFonts w:ascii="Times New Roman" w:hAnsi="Times New Roman" w:cs="Times New Roman"/>
          </w:rPr>
          <w:t xml:space="preserve"> the </w:t>
        </w:r>
        <w:r w:rsidR="00A349C7" w:rsidRPr="00A349C7">
          <w:rPr>
            <w:rFonts w:ascii="Times New Roman" w:hAnsi="Times New Roman" w:cs="Times New Roman"/>
          </w:rPr>
          <w:t>COG in the central region in</w:t>
        </w:r>
      </w:ins>
      <w:del w:id="232" w:author="Lewis Barnett" w:date="2019-12-06T13:03:00Z">
        <w:r w:rsidR="005B5CB5">
          <w:rPr>
            <w:rFonts w:ascii="Times New Roman" w:hAnsi="Times New Roman" w:cs="Times New Roman"/>
          </w:rPr>
          <w:delText>5</w:delText>
        </w:r>
        <w:r w:rsidR="00897D80">
          <w:rPr>
            <w:rFonts w:ascii="Times New Roman" w:hAnsi="Times New Roman" w:cs="Times New Roman"/>
          </w:rPr>
          <w:delText>),</w:delText>
        </w:r>
      </w:del>
      <w:r w:rsidR="00897D80">
        <w:rPr>
          <w:rFonts w:ascii="Times New Roman" w:hAnsi="Times New Roman" w:cs="Times New Roman"/>
        </w:rPr>
        <w:t xml:space="preserve"> </w:t>
      </w:r>
      <w:del w:id="233" w:author="Eric Ward" w:date="2019-12-06T11:57:00Z">
        <w:r w:rsidR="00897D80" w:rsidDel="0089470C">
          <w:rPr>
            <w:rFonts w:ascii="Times New Roman" w:hAnsi="Times New Roman" w:cs="Times New Roman"/>
          </w:rPr>
          <w:delText xml:space="preserve">the </w:delText>
        </w:r>
      </w:del>
      <w:ins w:id="234" w:author="Lewis Barnett" w:date="2019-12-06T13:03:00Z">
        <w:r w:rsidR="00A349C7" w:rsidRPr="00A349C7">
          <w:rPr>
            <w:rFonts w:ascii="Times New Roman" w:hAnsi="Times New Roman" w:cs="Times New Roman"/>
          </w:rPr>
          <w:t>latter half</w:t>
        </w:r>
      </w:ins>
      <w:del w:id="235" w:author="Eric Ward" w:date="2019-12-06T11:57:00Z">
        <w:r w:rsidR="00897D80" w:rsidDel="0089470C">
          <w:rPr>
            <w:rFonts w:ascii="Times New Roman" w:hAnsi="Times New Roman" w:cs="Times New Roman"/>
          </w:rPr>
          <w:delText xml:space="preserve">convergence of the </w:delText>
        </w:r>
      </w:del>
      <w:ins w:id="236" w:author="Lewis Barnett" w:date="2019-12-06T13:03:00Z">
        <w:r w:rsidR="00A349C7" w:rsidRPr="00A349C7">
          <w:rPr>
            <w:rFonts w:ascii="Times New Roman" w:hAnsi="Times New Roman" w:cs="Times New Roman"/>
          </w:rPr>
          <w:t xml:space="preserve">time </w:t>
        </w:r>
        <w:proofErr w:type="spellStart"/>
        <w:r w:rsidR="00A349C7" w:rsidRPr="00A349C7">
          <w:rPr>
            <w:rFonts w:ascii="Times New Roman" w:hAnsi="Times New Roman" w:cs="Times New Roman"/>
          </w:rPr>
          <w:t>series</w:t>
        </w:r>
      </w:ins>
      <w:del w:id="237" w:author="Eric Ward" w:date="2019-12-06T11:57:00Z">
        <w:r w:rsidR="00897D80" w:rsidDel="0089470C">
          <w:rPr>
            <w:rFonts w:ascii="Times New Roman" w:hAnsi="Times New Roman" w:cs="Times New Roman"/>
          </w:rPr>
          <w:delText>COG trend in the north and south</w:delText>
        </w:r>
      </w:del>
      <w:ins w:id="238" w:author="Eric Ward" w:date="2019-12-06T11:57:00Z">
        <w:r w:rsidR="0089470C">
          <w:rPr>
            <w:rFonts w:ascii="Times New Roman" w:hAnsi="Times New Roman" w:cs="Times New Roman"/>
          </w:rPr>
          <w:t>estimates</w:t>
        </w:r>
        <w:proofErr w:type="spellEnd"/>
        <w:r w:rsidR="0089470C">
          <w:rPr>
            <w:rFonts w:ascii="Times New Roman" w:hAnsi="Times New Roman" w:cs="Times New Roman"/>
          </w:rPr>
          <w:t xml:space="preserve"> from the north and south appear to converge,</w:t>
        </w:r>
      </w:ins>
      <w:r w:rsidR="00897D80">
        <w:rPr>
          <w:rFonts w:ascii="Times New Roman" w:hAnsi="Times New Roman" w:cs="Times New Roman"/>
        </w:rPr>
        <w:t xml:space="preserve"> provid</w:t>
      </w:r>
      <w:ins w:id="239" w:author="Eric Ward" w:date="2019-12-06T11:57:00Z">
        <w:r w:rsidR="0089470C">
          <w:rPr>
            <w:rFonts w:ascii="Times New Roman" w:hAnsi="Times New Roman" w:cs="Times New Roman"/>
          </w:rPr>
          <w:t xml:space="preserve">ing </w:t>
        </w:r>
      </w:ins>
      <w:proofErr w:type="spellStart"/>
      <w:ins w:id="240" w:author="Lewis Barnett" w:date="2019-12-06T13:03:00Z">
        <w:r w:rsidR="00A349C7">
          <w:rPr>
            <w:rFonts w:ascii="Times New Roman" w:hAnsi="Times New Roman" w:cs="Times New Roman"/>
          </w:rPr>
          <w:t>some</w:t>
        </w:r>
      </w:ins>
      <w:del w:id="241" w:author="Eric Ward" w:date="2019-12-06T11:57:00Z">
        <w:r w:rsidR="00897D80" w:rsidDel="0089470C">
          <w:rPr>
            <w:rFonts w:ascii="Times New Roman" w:hAnsi="Times New Roman" w:cs="Times New Roman"/>
          </w:rPr>
          <w:delText xml:space="preserve">es the </w:delText>
        </w:r>
      </w:del>
      <w:r w:rsidR="00897D80">
        <w:rPr>
          <w:rFonts w:ascii="Times New Roman" w:hAnsi="Times New Roman" w:cs="Times New Roman"/>
        </w:rPr>
        <w:t>additional</w:t>
      </w:r>
      <w:proofErr w:type="spellEnd"/>
      <w:r w:rsidR="00897D80">
        <w:rPr>
          <w:rFonts w:ascii="Times New Roman" w:hAnsi="Times New Roman" w:cs="Times New Roman"/>
        </w:rPr>
        <w:t xml:space="preserve"> </w:t>
      </w:r>
      <w:del w:id="242" w:author="Eric Ward" w:date="2019-12-06T11:57:00Z">
        <w:r w:rsidR="00897D80" w:rsidDel="0089470C">
          <w:rPr>
            <w:rFonts w:ascii="Times New Roman" w:hAnsi="Times New Roman" w:cs="Times New Roman"/>
          </w:rPr>
          <w:delText xml:space="preserve">context necessary to </w:delText>
        </w:r>
      </w:del>
      <w:ins w:id="243" w:author="Lewis Barnett" w:date="2019-12-06T13:03:00Z">
        <w:r w:rsidR="00A349C7">
          <w:rPr>
            <w:rFonts w:ascii="Times New Roman" w:hAnsi="Times New Roman" w:cs="Times New Roman"/>
          </w:rPr>
          <w:t xml:space="preserve">support the </w:t>
        </w:r>
        <w:proofErr w:type="spellStart"/>
        <w:r w:rsidR="00A349C7">
          <w:rPr>
            <w:rFonts w:ascii="Times New Roman" w:hAnsi="Times New Roman" w:cs="Times New Roman"/>
          </w:rPr>
          <w:t>possibility</w:t>
        </w:r>
      </w:ins>
      <w:del w:id="244" w:author="Eric Ward" w:date="2019-12-06T11:57:00Z">
        <w:r w:rsidR="00897D80" w:rsidDel="0089470C">
          <w:rPr>
            <w:rFonts w:ascii="Times New Roman" w:hAnsi="Times New Roman" w:cs="Times New Roman"/>
          </w:rPr>
          <w:delText>detect that the</w:delText>
        </w:r>
      </w:del>
      <w:ins w:id="245" w:author="Eric Ward" w:date="2019-12-06T11:57:00Z">
        <w:r w:rsidR="0089470C">
          <w:rPr>
            <w:rFonts w:ascii="Times New Roman" w:hAnsi="Times New Roman" w:cs="Times New Roman"/>
          </w:rPr>
          <w:t>support</w:t>
        </w:r>
        <w:proofErr w:type="spellEnd"/>
        <w:r w:rsidR="0089470C">
          <w:rPr>
            <w:rFonts w:ascii="Times New Roman" w:hAnsi="Times New Roman" w:cs="Times New Roman"/>
          </w:rPr>
          <w:t xml:space="preserve"> that the</w:t>
        </w:r>
      </w:ins>
      <w:r w:rsidR="00897D80">
        <w:rPr>
          <w:rFonts w:ascii="Times New Roman" w:hAnsi="Times New Roman" w:cs="Times New Roman"/>
        </w:rPr>
        <w:t xml:space="preserve"> change is due to increased density </w:t>
      </w:r>
      <w:ins w:id="246" w:author="Lewis Barnett" w:date="2019-12-06T13:03:00Z">
        <w:r w:rsidR="00A349C7">
          <w:rPr>
            <w:rFonts w:ascii="Times New Roman" w:hAnsi="Times New Roman" w:cs="Times New Roman"/>
          </w:rPr>
          <w:t xml:space="preserve">or southward shifts </w:t>
        </w:r>
      </w:ins>
      <w:r w:rsidR="00897D80">
        <w:rPr>
          <w:rFonts w:ascii="Times New Roman" w:hAnsi="Times New Roman" w:cs="Times New Roman"/>
        </w:rPr>
        <w:t>in the central region.</w:t>
      </w:r>
      <w:r w:rsidR="004F2DA7">
        <w:rPr>
          <w:rFonts w:ascii="Times New Roman" w:hAnsi="Times New Roman" w:cs="Times New Roman"/>
        </w:rPr>
        <w:t xml:space="preserve"> For other species</w:t>
      </w:r>
      <w:ins w:id="247" w:author="Eric Ward" w:date="2019-12-06T11:58:00Z">
        <w:r w:rsidR="0089470C">
          <w:rPr>
            <w:rFonts w:ascii="Times New Roman" w:hAnsi="Times New Roman" w:cs="Times New Roman"/>
          </w:rPr>
          <w:t xml:space="preserve"> in our analysis</w:t>
        </w:r>
      </w:ins>
      <w:r w:rsidR="004F2DA7">
        <w:rPr>
          <w:rFonts w:ascii="Times New Roman" w:hAnsi="Times New Roman" w:cs="Times New Roman"/>
        </w:rPr>
        <w:t xml:space="preserve">, even the </w:t>
      </w:r>
      <w:r w:rsidR="006B1E39">
        <w:rPr>
          <w:rFonts w:ascii="Times New Roman" w:hAnsi="Times New Roman" w:cs="Times New Roman"/>
        </w:rPr>
        <w:t>region</w:t>
      </w:r>
      <w:r w:rsidR="004F2DA7">
        <w:rPr>
          <w:rFonts w:ascii="Times New Roman" w:hAnsi="Times New Roman" w:cs="Times New Roman"/>
        </w:rPr>
        <w:t>-specific COG does not accurately capture the nuanced spatial changes</w:t>
      </w:r>
      <w:del w:id="248" w:author="Eric Ward" w:date="2019-12-06T13:03:00Z">
        <w:r w:rsidR="004F2DA7">
          <w:rPr>
            <w:rFonts w:ascii="Times New Roman" w:hAnsi="Times New Roman" w:cs="Times New Roman"/>
          </w:rPr>
          <w:delText>.</w:delText>
        </w:r>
      </w:del>
      <w:ins w:id="249" w:author="Eric Ward" w:date="2019-12-06T11:58:00Z">
        <w:r w:rsidR="0089470C">
          <w:rPr>
            <w:rFonts w:ascii="Times New Roman" w:hAnsi="Times New Roman" w:cs="Times New Roman"/>
          </w:rPr>
          <w:t xml:space="preserve"> described by the spatial trend field</w:t>
        </w:r>
      </w:ins>
      <w:ins w:id="250" w:author="Eric Ward" w:date="2019-12-06T13:03:00Z">
        <w:r w:rsidR="004F2DA7">
          <w:rPr>
            <w:rFonts w:ascii="Times New Roman" w:hAnsi="Times New Roman" w:cs="Times New Roman"/>
          </w:rPr>
          <w:t>.</w:t>
        </w:r>
      </w:ins>
      <w:r w:rsidR="004F2DA7">
        <w:rPr>
          <w:rFonts w:ascii="Times New Roman" w:hAnsi="Times New Roman" w:cs="Times New Roman"/>
        </w:rPr>
        <w:t xml:space="preserve"> For example, </w:t>
      </w:r>
      <w:proofErr w:type="spellStart"/>
      <w:r w:rsidR="004F2DA7">
        <w:rPr>
          <w:rFonts w:ascii="Times New Roman" w:hAnsi="Times New Roman" w:cs="Times New Roman"/>
        </w:rPr>
        <w:t>shortspine</w:t>
      </w:r>
      <w:proofErr w:type="spellEnd"/>
      <w:r w:rsidR="004F2DA7">
        <w:rPr>
          <w:rFonts w:ascii="Times New Roman" w:hAnsi="Times New Roman" w:cs="Times New Roman"/>
        </w:rPr>
        <w:t xml:space="preserve"> </w:t>
      </w:r>
      <w:proofErr w:type="spellStart"/>
      <w:r w:rsidR="004F2DA7">
        <w:rPr>
          <w:rFonts w:ascii="Times New Roman" w:hAnsi="Times New Roman" w:cs="Times New Roman"/>
        </w:rPr>
        <w:t>thornyhead</w:t>
      </w:r>
      <w:proofErr w:type="spellEnd"/>
      <w:r w:rsidR="004F2DA7">
        <w:rPr>
          <w:rFonts w:ascii="Times New Roman" w:hAnsi="Times New Roman" w:cs="Times New Roman"/>
        </w:rPr>
        <w:t xml:space="preserve"> is distributed </w:t>
      </w:r>
      <w:proofErr w:type="spellStart"/>
      <w:r w:rsidR="004F2DA7">
        <w:rPr>
          <w:rFonts w:ascii="Times New Roman" w:hAnsi="Times New Roman" w:cs="Times New Roman"/>
        </w:rPr>
        <w:t>coastwide</w:t>
      </w:r>
      <w:proofErr w:type="spellEnd"/>
      <w:r w:rsidR="004F2DA7">
        <w:rPr>
          <w:rFonts w:ascii="Times New Roman" w:hAnsi="Times New Roman" w:cs="Times New Roman"/>
        </w:rPr>
        <w:t xml:space="preserve">, yet </w:t>
      </w:r>
      <w:del w:id="251" w:author="Lewis Barnett" w:date="2019-12-06T13:03:00Z">
        <w:r w:rsidR="004F2DA7">
          <w:rPr>
            <w:rFonts w:ascii="Times New Roman" w:hAnsi="Times New Roman" w:cs="Times New Roman"/>
          </w:rPr>
          <w:delText xml:space="preserve">similarly to arrowtooth flounder, </w:delText>
        </w:r>
      </w:del>
      <w:r w:rsidR="004F2DA7">
        <w:rPr>
          <w:rFonts w:ascii="Times New Roman" w:hAnsi="Times New Roman" w:cs="Times New Roman"/>
        </w:rPr>
        <w:t xml:space="preserve">they are </w:t>
      </w:r>
      <w:del w:id="252" w:author="Lewis Barnett" w:date="2019-12-06T13:03:00Z">
        <w:r w:rsidR="004F2DA7">
          <w:rPr>
            <w:rFonts w:ascii="Times New Roman" w:hAnsi="Times New Roman" w:cs="Times New Roman"/>
          </w:rPr>
          <w:delText xml:space="preserve">more abundant in the north and </w:delText>
        </w:r>
      </w:del>
      <w:r w:rsidR="004F2DA7">
        <w:rPr>
          <w:rFonts w:ascii="Times New Roman" w:hAnsi="Times New Roman" w:cs="Times New Roman"/>
        </w:rPr>
        <w:t xml:space="preserve">increasing fastest in the north-central area </w:t>
      </w:r>
      <w:ins w:id="253" w:author="Lewis Barnett" w:date="2019-12-06T13:03:00Z">
        <w:r w:rsidR="00A349C7">
          <w:rPr>
            <w:rFonts w:ascii="Times New Roman" w:hAnsi="Times New Roman" w:cs="Times New Roman"/>
          </w:rPr>
          <w:t xml:space="preserve">and decreasing in the south </w:t>
        </w:r>
        <w:r w:rsidR="007A6870">
          <w:rPr>
            <w:rFonts w:ascii="Times New Roman" w:hAnsi="Times New Roman" w:cs="Times New Roman"/>
          </w:rPr>
          <w:t xml:space="preserve">and within some isolated patches in the far northern end of the region </w:t>
        </w:r>
        <w:r w:rsidR="004F2DA7">
          <w:rPr>
            <w:rFonts w:ascii="Times New Roman" w:hAnsi="Times New Roman" w:cs="Times New Roman"/>
          </w:rPr>
          <w:t>(</w:t>
        </w:r>
        <w:r w:rsidR="005B5CB5">
          <w:rPr>
            <w:rFonts w:ascii="Times New Roman" w:hAnsi="Times New Roman" w:cs="Times New Roman"/>
          </w:rPr>
          <w:t>Fig.</w:t>
        </w:r>
      </w:ins>
      <w:del w:id="254" w:author="Lewis Barnett" w:date="2019-12-06T13:03:00Z">
        <w:r w:rsidR="004F2DA7">
          <w:rPr>
            <w:rFonts w:ascii="Times New Roman" w:hAnsi="Times New Roman" w:cs="Times New Roman"/>
          </w:rPr>
          <w:delText>(</w:delText>
        </w:r>
        <w:r w:rsidR="005B5CB5">
          <w:rPr>
            <w:rFonts w:ascii="Times New Roman" w:hAnsi="Times New Roman" w:cs="Times New Roman"/>
          </w:rPr>
          <w:delText>Fig.</w:delText>
        </w:r>
      </w:del>
      <w:r w:rsidR="005B5CB5">
        <w:rPr>
          <w:rFonts w:ascii="Times New Roman" w:hAnsi="Times New Roman" w:cs="Times New Roman"/>
        </w:rPr>
        <w:t xml:space="preserve"> 5</w:t>
      </w:r>
      <w:r w:rsidR="004F2DA7">
        <w:rPr>
          <w:rFonts w:ascii="Times New Roman" w:hAnsi="Times New Roman" w:cs="Times New Roman"/>
        </w:rPr>
        <w:t>, last row).</w:t>
      </w:r>
      <w:r w:rsidR="009D3831">
        <w:rPr>
          <w:rFonts w:ascii="Times New Roman" w:hAnsi="Times New Roman" w:cs="Times New Roman"/>
        </w:rPr>
        <w:t xml:space="preserve"> In this case, the coastwide COG </w:t>
      </w:r>
      <w:r w:rsidR="009D3831">
        <w:rPr>
          <w:rFonts w:ascii="Times New Roman" w:hAnsi="Times New Roman" w:cs="Times New Roman"/>
        </w:rPr>
        <w:lastRenderedPageBreak/>
        <w:t xml:space="preserve">indicates a northward distribution shift, yet the </w:t>
      </w:r>
      <w:r w:rsidR="006B1E39">
        <w:rPr>
          <w:rFonts w:ascii="Times New Roman" w:hAnsi="Times New Roman" w:cs="Times New Roman"/>
        </w:rPr>
        <w:t>region</w:t>
      </w:r>
      <w:r w:rsidR="009D3831">
        <w:rPr>
          <w:rFonts w:ascii="Times New Roman" w:hAnsi="Times New Roman" w:cs="Times New Roman"/>
        </w:rPr>
        <w:t xml:space="preserve">-specific COG indicates </w:t>
      </w:r>
      <w:r w:rsidR="005F2BA0">
        <w:rPr>
          <w:rFonts w:ascii="Times New Roman" w:hAnsi="Times New Roman" w:cs="Times New Roman"/>
        </w:rPr>
        <w:t>converging trends:</w:t>
      </w:r>
      <w:r w:rsidR="009D3831">
        <w:rPr>
          <w:rFonts w:ascii="Times New Roman" w:hAnsi="Times New Roman" w:cs="Times New Roman"/>
        </w:rPr>
        <w:t xml:space="preserve"> slight</w:t>
      </w:r>
      <w:r w:rsidR="005F2BA0">
        <w:rPr>
          <w:rFonts w:ascii="Times New Roman" w:hAnsi="Times New Roman" w:cs="Times New Roman"/>
        </w:rPr>
        <w:t>ly</w:t>
      </w:r>
      <w:r w:rsidR="009D3831">
        <w:rPr>
          <w:rFonts w:ascii="Times New Roman" w:hAnsi="Times New Roman" w:cs="Times New Roman"/>
        </w:rPr>
        <w:t xml:space="preserve"> southward shifting of the northern </w:t>
      </w:r>
      <w:r w:rsidR="006B1E39">
        <w:rPr>
          <w:rFonts w:ascii="Times New Roman" w:hAnsi="Times New Roman" w:cs="Times New Roman"/>
        </w:rPr>
        <w:t>region</w:t>
      </w:r>
      <w:r w:rsidR="005F2BA0">
        <w:rPr>
          <w:rFonts w:ascii="Times New Roman" w:hAnsi="Times New Roman" w:cs="Times New Roman"/>
        </w:rPr>
        <w:t xml:space="preserve"> and slight northward shift </w:t>
      </w:r>
      <w:r w:rsidR="0046086A">
        <w:rPr>
          <w:rFonts w:ascii="Times New Roman" w:hAnsi="Times New Roman" w:cs="Times New Roman"/>
        </w:rPr>
        <w:t>in</w:t>
      </w:r>
      <w:r w:rsidR="005F2BA0">
        <w:rPr>
          <w:rFonts w:ascii="Times New Roman" w:hAnsi="Times New Roman" w:cs="Times New Roman"/>
        </w:rPr>
        <w:t xml:space="preserve"> the central </w:t>
      </w:r>
      <w:r w:rsidR="0046086A">
        <w:rPr>
          <w:rFonts w:ascii="Times New Roman" w:hAnsi="Times New Roman" w:cs="Times New Roman"/>
        </w:rPr>
        <w:t>region</w:t>
      </w:r>
      <w:r w:rsidR="009D3831">
        <w:rPr>
          <w:rFonts w:ascii="Times New Roman" w:hAnsi="Times New Roman" w:cs="Times New Roman"/>
        </w:rPr>
        <w:t>.</w:t>
      </w:r>
      <w:ins w:id="255" w:author="Lewis Barnett" w:date="2019-12-06T13:03:00Z">
        <w:r w:rsidR="007A6870">
          <w:rPr>
            <w:rFonts w:ascii="Times New Roman" w:hAnsi="Times New Roman" w:cs="Times New Roman"/>
          </w:rPr>
          <w:t xml:space="preserve"> Thus, the interpretation from the COGs at both scales are relatively consistent with the fine-scale interpretation of the spatial trend, yet do not reflect the complete pattern of change, as it does not convey the decrease in density in the southern region.</w:t>
        </w:r>
      </w:ins>
    </w:p>
    <w:p w14:paraId="0113580B" w14:textId="1A7D5A4E" w:rsidR="00812679" w:rsidRDefault="008D10BD" w:rsidP="009F6418">
      <w:pPr>
        <w:spacing w:after="120" w:line="259" w:lineRule="auto"/>
        <w:rPr>
          <w:rFonts w:ascii="Times New Roman" w:hAnsi="Times New Roman" w:cs="Times New Roman"/>
        </w:rPr>
      </w:pPr>
      <w:r>
        <w:rPr>
          <w:rFonts w:ascii="Times New Roman" w:hAnsi="Times New Roman" w:cs="Times New Roman"/>
        </w:rPr>
        <w:tab/>
        <w:t xml:space="preserve">The spatial trend </w:t>
      </w:r>
      <w:r w:rsidR="006B1E39">
        <w:rPr>
          <w:rFonts w:ascii="Times New Roman" w:hAnsi="Times New Roman" w:cs="Times New Roman"/>
        </w:rPr>
        <w:t xml:space="preserve">and density </w:t>
      </w:r>
      <w:r>
        <w:rPr>
          <w:rFonts w:ascii="Times New Roman" w:hAnsi="Times New Roman" w:cs="Times New Roman"/>
        </w:rPr>
        <w:t xml:space="preserve">maps indicated northward range shifts for bocaccio rockfish, where the former also had a localized shift </w:t>
      </w:r>
      <w:r w:rsidR="00DE015F">
        <w:rPr>
          <w:rFonts w:ascii="Times New Roman" w:hAnsi="Times New Roman" w:cs="Times New Roman"/>
        </w:rPr>
        <w:t xml:space="preserve">in longitude from nearer to further from shore </w:t>
      </w:r>
      <w:r>
        <w:rPr>
          <w:rFonts w:ascii="Times New Roman" w:hAnsi="Times New Roman" w:cs="Times New Roman"/>
        </w:rPr>
        <w:t xml:space="preserve">in the northern portion of the region. Both species were typically more abundant in the southern and central areas, yet were experiencing the fastest increases in density in the north. </w:t>
      </w:r>
      <w:r w:rsidR="009A107D">
        <w:rPr>
          <w:rFonts w:ascii="Times New Roman" w:hAnsi="Times New Roman" w:cs="Times New Roman"/>
        </w:rPr>
        <w:t xml:space="preserve">These observations contrast with those from the COG, where the coastwide COG for bocaccio is highly variable with </w:t>
      </w:r>
      <w:r w:rsidR="00484F75">
        <w:rPr>
          <w:rFonts w:ascii="Times New Roman" w:hAnsi="Times New Roman" w:cs="Times New Roman"/>
        </w:rPr>
        <w:t>either no trend or a very slight southward</w:t>
      </w:r>
      <w:r w:rsidR="009A107D">
        <w:rPr>
          <w:rFonts w:ascii="Times New Roman" w:hAnsi="Times New Roman" w:cs="Times New Roman"/>
        </w:rPr>
        <w:t xml:space="preserve"> trend, yet the COG of the northern </w:t>
      </w:r>
      <w:r w:rsidR="006B1E39">
        <w:rPr>
          <w:rFonts w:ascii="Times New Roman" w:hAnsi="Times New Roman" w:cs="Times New Roman"/>
        </w:rPr>
        <w:t>region</w:t>
      </w:r>
      <w:r w:rsidR="009A107D">
        <w:rPr>
          <w:rFonts w:ascii="Times New Roman" w:hAnsi="Times New Roman" w:cs="Times New Roman"/>
        </w:rPr>
        <w:t xml:space="preserve"> indicates a southward shift</w:t>
      </w:r>
      <w:r w:rsidR="00484F75">
        <w:rPr>
          <w:rFonts w:ascii="Times New Roman" w:hAnsi="Times New Roman" w:cs="Times New Roman"/>
        </w:rPr>
        <w:t xml:space="preserve"> among some years</w:t>
      </w:r>
      <w:r w:rsidR="009A107D">
        <w:rPr>
          <w:rFonts w:ascii="Times New Roman" w:hAnsi="Times New Roman" w:cs="Times New Roman"/>
        </w:rPr>
        <w:t xml:space="preserve">.  </w:t>
      </w:r>
    </w:p>
    <w:p w14:paraId="5E253C1E" w14:textId="16C6D3F4"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A bi-directional or divergent range shift was observed in the spatial trend of English sole, which is typically present in relatively similar densities coastwide. </w:t>
      </w:r>
      <w:r w:rsidR="00C51922">
        <w:rPr>
          <w:rFonts w:ascii="Times New Roman" w:hAnsi="Times New Roman" w:cs="Times New Roman"/>
        </w:rPr>
        <w:t xml:space="preserve">However, the coastwide COG reveals </w:t>
      </w:r>
      <w:r w:rsidR="00484F75">
        <w:rPr>
          <w:rFonts w:ascii="Times New Roman" w:hAnsi="Times New Roman" w:cs="Times New Roman"/>
        </w:rPr>
        <w:t>only a slight southward shift</w:t>
      </w:r>
      <w:r w:rsidR="00C51922">
        <w:rPr>
          <w:rFonts w:ascii="Times New Roman" w:hAnsi="Times New Roman" w:cs="Times New Roman"/>
        </w:rPr>
        <w:t xml:space="preserve">, while the </w:t>
      </w:r>
      <w:r w:rsidR="006B1E39">
        <w:rPr>
          <w:rFonts w:ascii="Times New Roman" w:hAnsi="Times New Roman" w:cs="Times New Roman"/>
        </w:rPr>
        <w:t>region</w:t>
      </w:r>
      <w:r w:rsidR="00556DFB">
        <w:rPr>
          <w:rFonts w:ascii="Times New Roman" w:hAnsi="Times New Roman" w:cs="Times New Roman"/>
        </w:rPr>
        <w:t>-specific COGs shows</w:t>
      </w:r>
      <w:r w:rsidR="00484F75">
        <w:rPr>
          <w:rFonts w:ascii="Times New Roman" w:hAnsi="Times New Roman" w:cs="Times New Roman"/>
        </w:rPr>
        <w:t xml:space="preserve"> only a slight northward shift in the northern region</w:t>
      </w:r>
      <w:r w:rsidR="00C51922">
        <w:rPr>
          <w:rFonts w:ascii="Times New Roman" w:hAnsi="Times New Roman" w:cs="Times New Roman"/>
        </w:rPr>
        <w:t>.</w:t>
      </w:r>
    </w:p>
    <w:p w14:paraId="5580257D" w14:textId="640703F3"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No range shift was apparent in maps of the spatial trend </w:t>
      </w:r>
      <w:r w:rsidR="00556DFB">
        <w:rPr>
          <w:rFonts w:ascii="Times New Roman" w:hAnsi="Times New Roman" w:cs="Times New Roman"/>
        </w:rPr>
        <w:t>and density</w:t>
      </w:r>
      <w:r>
        <w:rPr>
          <w:rFonts w:ascii="Times New Roman" w:hAnsi="Times New Roman" w:cs="Times New Roman"/>
        </w:rPr>
        <w:t xml:space="preserve"> for sablefish, yet the coastwide COG timeseries indicated that a northward shift had occurred in the most recent 5-6 years. The </w:t>
      </w:r>
      <w:r w:rsidR="00556DFB">
        <w:rPr>
          <w:rFonts w:ascii="Times New Roman" w:hAnsi="Times New Roman" w:cs="Times New Roman"/>
        </w:rPr>
        <w:t>region</w:t>
      </w:r>
      <w:r>
        <w:rPr>
          <w:rFonts w:ascii="Times New Roman" w:hAnsi="Times New Roman" w:cs="Times New Roman"/>
        </w:rPr>
        <w:t xml:space="preserve">-specific COG indicates that this was driven by density </w:t>
      </w:r>
      <w:r w:rsidR="0040311A">
        <w:rPr>
          <w:rFonts w:ascii="Times New Roman" w:hAnsi="Times New Roman" w:cs="Times New Roman"/>
        </w:rPr>
        <w:t xml:space="preserve">changes </w:t>
      </w:r>
      <w:r>
        <w:rPr>
          <w:rFonts w:ascii="Times New Roman" w:hAnsi="Times New Roman" w:cs="Times New Roman"/>
        </w:rPr>
        <w:t xml:space="preserve">in the </w:t>
      </w:r>
      <w:r w:rsidR="0040311A">
        <w:rPr>
          <w:rFonts w:ascii="Times New Roman" w:hAnsi="Times New Roman" w:cs="Times New Roman"/>
        </w:rPr>
        <w:t>north</w:t>
      </w:r>
      <w:r w:rsidR="00484F75">
        <w:rPr>
          <w:rFonts w:ascii="Times New Roman" w:hAnsi="Times New Roman" w:cs="Times New Roman"/>
        </w:rPr>
        <w:t>ern and to some extent central regions</w:t>
      </w:r>
      <w:r w:rsidR="0040311A">
        <w:rPr>
          <w:rFonts w:ascii="Times New Roman" w:hAnsi="Times New Roman" w:cs="Times New Roman"/>
        </w:rPr>
        <w:t>.</w:t>
      </w:r>
      <w:r w:rsidR="00C51922">
        <w:rPr>
          <w:rFonts w:ascii="Times New Roman" w:hAnsi="Times New Roman" w:cs="Times New Roman"/>
        </w:rPr>
        <w:t xml:space="preserve"> Thus, depending on the evidence used, one could either conclude that there was a recent northward range shift, or simply an increase in productivity or aggregation near the core of the range within the north-central area. </w:t>
      </w:r>
      <w:commentRangeEnd w:id="192"/>
      <w:r w:rsidR="007A6870">
        <w:rPr>
          <w:rStyle w:val="CommentReference"/>
        </w:rPr>
        <w:commentReference w:id="192"/>
      </w:r>
    </w:p>
    <w:p w14:paraId="7D0BDD62" w14:textId="017910EF" w:rsidR="00B83E62" w:rsidRDefault="00B83E62" w:rsidP="009F6418">
      <w:pPr>
        <w:spacing w:after="120" w:line="259" w:lineRule="auto"/>
        <w:rPr>
          <w:rFonts w:ascii="Times New Roman" w:hAnsi="Times New Roman" w:cs="Times New Roman"/>
        </w:rPr>
      </w:pPr>
    </w:p>
    <w:p w14:paraId="4B390697" w14:textId="77777777" w:rsidR="00B83E62" w:rsidRPr="00454BC9" w:rsidRDefault="00B83E62" w:rsidP="009F6418">
      <w:pPr>
        <w:spacing w:after="120" w:line="259" w:lineRule="auto"/>
        <w:rPr>
          <w:rFonts w:ascii="Times New Roman" w:hAnsi="Times New Roman" w:cs="Times New Roman"/>
          <w:b/>
        </w:rPr>
      </w:pPr>
      <w:r>
        <w:rPr>
          <w:rFonts w:ascii="Times New Roman" w:hAnsi="Times New Roman" w:cs="Times New Roman"/>
          <w:b/>
        </w:rPr>
        <w:t>Discussion</w:t>
      </w:r>
    </w:p>
    <w:p w14:paraId="7AC957B6" w14:textId="0464D02C"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Ecosystems are often complex in their spatial distribution of biotic and abiotic drivers of population productivity and habitat suitability, suggesting that fine-scale descriptors may provide a more accurate representation of changes in species distributions than global indicators calcu</w:t>
      </w:r>
      <w:r w:rsidR="00B0437D">
        <w:rPr>
          <w:rFonts w:ascii="Times New Roman" w:hAnsi="Times New Roman" w:cs="Times New Roman"/>
        </w:rPr>
        <w:t xml:space="preserve">lated across an entire region. </w:t>
      </w:r>
      <w:r>
        <w:rPr>
          <w:rFonts w:ascii="Times New Roman" w:hAnsi="Times New Roman" w:cs="Times New Roman"/>
        </w:rPr>
        <w:t>Here, we introduced a new approach to modeling and summarizing spatially-referenced time series data on species abundances to calculate area-specific</w:t>
      </w:r>
      <w:r w:rsidR="00B0437D">
        <w:rPr>
          <w:rFonts w:ascii="Times New Roman" w:hAnsi="Times New Roman" w:cs="Times New Roman"/>
        </w:rPr>
        <w:t xml:space="preserve"> trends in population density. </w:t>
      </w:r>
      <w:r>
        <w:rPr>
          <w:rFonts w:ascii="Times New Roman" w:hAnsi="Times New Roman" w:cs="Times New Roman"/>
        </w:rPr>
        <w:t xml:space="preserve">Our </w:t>
      </w:r>
      <w:del w:id="256" w:author="Eric Ward" w:date="2019-12-06T11:59:00Z">
        <w:r w:rsidDel="0089470C">
          <w:rPr>
            <w:rFonts w:ascii="Times New Roman" w:hAnsi="Times New Roman" w:cs="Times New Roman"/>
          </w:rPr>
          <w:delText xml:space="preserve">proposed </w:delText>
        </w:r>
      </w:del>
      <w:ins w:id="257" w:author="Eric Ward" w:date="2019-12-06T11:59:00Z">
        <w:r w:rsidR="0089470C">
          <w:rPr>
            <w:rFonts w:ascii="Times New Roman" w:hAnsi="Times New Roman" w:cs="Times New Roman"/>
          </w:rPr>
          <w:t xml:space="preserve">new </w:t>
        </w:r>
      </w:ins>
      <w:r>
        <w:rPr>
          <w:rFonts w:ascii="Times New Roman" w:hAnsi="Times New Roman" w:cs="Times New Roman"/>
        </w:rPr>
        <w:t xml:space="preserve">method </w:t>
      </w:r>
      <w:del w:id="258" w:author="Eric Ward" w:date="2019-12-06T11:59:00Z">
        <w:r w:rsidDel="0089470C">
          <w:rPr>
            <w:rFonts w:ascii="Times New Roman" w:hAnsi="Times New Roman" w:cs="Times New Roman"/>
          </w:rPr>
          <w:delText xml:space="preserve">did </w:delText>
        </w:r>
      </w:del>
      <w:ins w:id="259" w:author="Eric Ward" w:date="2019-12-06T11:59:00Z">
        <w:r w:rsidR="0089470C">
          <w:rPr>
            <w:rFonts w:ascii="Times New Roman" w:hAnsi="Times New Roman" w:cs="Times New Roman"/>
          </w:rPr>
          <w:t>was</w:t>
        </w:r>
      </w:ins>
      <w:ins w:id="260" w:author="Eric Ward" w:date="2019-12-06T12:00:00Z">
        <w:r w:rsidR="0089470C">
          <w:rPr>
            <w:rFonts w:ascii="Times New Roman" w:hAnsi="Times New Roman" w:cs="Times New Roman"/>
          </w:rPr>
          <w:t xml:space="preserve"> able to</w:t>
        </w:r>
      </w:ins>
      <w:ins w:id="261" w:author="Eric Ward" w:date="2019-12-06T11:59:00Z">
        <w:r w:rsidR="0089470C">
          <w:rPr>
            <w:rFonts w:ascii="Times New Roman" w:hAnsi="Times New Roman" w:cs="Times New Roman"/>
          </w:rPr>
          <w:t xml:space="preserve"> </w:t>
        </w:r>
      </w:ins>
      <w:r>
        <w:rPr>
          <w:rFonts w:ascii="Times New Roman" w:hAnsi="Times New Roman" w:cs="Times New Roman"/>
        </w:rPr>
        <w:t xml:space="preserve">recover </w:t>
      </w:r>
      <w:del w:id="262" w:author="Eric Ward" w:date="2019-12-06T12:00:00Z">
        <w:r w:rsidDel="0089470C">
          <w:rPr>
            <w:rFonts w:ascii="Times New Roman" w:hAnsi="Times New Roman" w:cs="Times New Roman"/>
          </w:rPr>
          <w:delText xml:space="preserve">simulated </w:delText>
        </w:r>
      </w:del>
      <w:r>
        <w:rPr>
          <w:rFonts w:ascii="Times New Roman" w:hAnsi="Times New Roman" w:cs="Times New Roman"/>
        </w:rPr>
        <w:t xml:space="preserve">spatial trends </w:t>
      </w:r>
      <w:ins w:id="263" w:author="Eric Ward" w:date="2019-12-06T12:00:00Z">
        <w:r w:rsidR="0089470C">
          <w:rPr>
            <w:rFonts w:ascii="Times New Roman" w:hAnsi="Times New Roman" w:cs="Times New Roman"/>
          </w:rPr>
          <w:t xml:space="preserve">in simulated data, and reveal </w:t>
        </w:r>
      </w:ins>
      <w:del w:id="264" w:author="Eric Ward" w:date="2019-12-06T12:00:00Z">
        <w:r w:rsidDel="0089470C">
          <w:rPr>
            <w:rFonts w:ascii="Times New Roman" w:hAnsi="Times New Roman" w:cs="Times New Roman"/>
          </w:rPr>
          <w:delText xml:space="preserve">and revealed </w:delText>
        </w:r>
      </w:del>
      <w:r>
        <w:rPr>
          <w:rFonts w:ascii="Times New Roman" w:hAnsi="Times New Roman" w:cs="Times New Roman"/>
        </w:rPr>
        <w:t xml:space="preserve">nuanced spatial trends in </w:t>
      </w:r>
      <w:del w:id="265" w:author="Eric Ward" w:date="2019-12-06T12:00:00Z">
        <w:r w:rsidDel="0089470C">
          <w:rPr>
            <w:rFonts w:ascii="Times New Roman" w:hAnsi="Times New Roman" w:cs="Times New Roman"/>
          </w:rPr>
          <w:delText>fishery-independent survey data that indicated inferences that</w:delText>
        </w:r>
      </w:del>
      <w:ins w:id="266" w:author="Eric Ward" w:date="2019-12-06T12:00:00Z">
        <w:r w:rsidR="0089470C">
          <w:rPr>
            <w:rFonts w:ascii="Times New Roman" w:hAnsi="Times New Roman" w:cs="Times New Roman"/>
          </w:rPr>
          <w:t xml:space="preserve">in the dynamics of 19 marine fishes </w:t>
        </w:r>
      </w:ins>
      <w:ins w:id="267" w:author="Eric Ward" w:date="2019-12-06T12:01:00Z">
        <w:r w:rsidR="0089470C">
          <w:rPr>
            <w:rFonts w:ascii="Times New Roman" w:hAnsi="Times New Roman" w:cs="Times New Roman"/>
          </w:rPr>
          <w:t>off the west coast of the USA that</w:t>
        </w:r>
      </w:ins>
      <w:r>
        <w:rPr>
          <w:rFonts w:ascii="Times New Roman" w:hAnsi="Times New Roman" w:cs="Times New Roman"/>
        </w:rPr>
        <w:t xml:space="preserve"> often differed from </w:t>
      </w:r>
      <w:ins w:id="268" w:author="Eric Ward" w:date="2019-12-06T12:01:00Z">
        <w:r w:rsidR="0089470C">
          <w:rPr>
            <w:rFonts w:ascii="Times New Roman" w:hAnsi="Times New Roman" w:cs="Times New Roman"/>
          </w:rPr>
          <w:t xml:space="preserve">conventional </w:t>
        </w:r>
      </w:ins>
      <w:del w:id="269" w:author="Eric Ward" w:date="2019-12-06T12:01:00Z">
        <w:r w:rsidDel="0089470C">
          <w:rPr>
            <w:rFonts w:ascii="Times New Roman" w:hAnsi="Times New Roman" w:cs="Times New Roman"/>
          </w:rPr>
          <w:delText xml:space="preserve">that obtained by traditional global </w:delText>
        </w:r>
      </w:del>
      <w:r>
        <w:rPr>
          <w:rFonts w:ascii="Times New Roman" w:hAnsi="Times New Roman" w:cs="Times New Roman"/>
        </w:rPr>
        <w:t xml:space="preserve">descriptors of </w:t>
      </w:r>
      <w:ins w:id="270" w:author="Eric Ward" w:date="2019-12-06T12:01:00Z">
        <w:r w:rsidR="0089470C">
          <w:rPr>
            <w:rFonts w:ascii="Times New Roman" w:hAnsi="Times New Roman" w:cs="Times New Roman"/>
          </w:rPr>
          <w:t xml:space="preserve">larger scale </w:t>
        </w:r>
      </w:ins>
      <w:del w:id="271" w:author="Eric Ward" w:date="2019-12-06T12:01:00Z">
        <w:r w:rsidDel="0089470C">
          <w:rPr>
            <w:rFonts w:ascii="Times New Roman" w:hAnsi="Times New Roman" w:cs="Times New Roman"/>
          </w:rPr>
          <w:delText xml:space="preserve">species </w:delText>
        </w:r>
      </w:del>
      <w:r>
        <w:rPr>
          <w:rFonts w:ascii="Times New Roman" w:hAnsi="Times New Roman" w:cs="Times New Roman"/>
        </w:rPr>
        <w:t>distribution shifts</w:t>
      </w:r>
      <w:r w:rsidR="005B0BF6">
        <w:rPr>
          <w:rFonts w:ascii="Times New Roman" w:hAnsi="Times New Roman" w:cs="Times New Roman"/>
        </w:rPr>
        <w:t xml:space="preserve"> </w:t>
      </w:r>
      <w:r w:rsidR="005B0BF6">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(Woillez et al. 2009, Pinsky et al. 2013, Thorson et al. 2016)</w:t>
      </w:r>
      <w:r w:rsidR="005B0BF6">
        <w:rPr>
          <w:rFonts w:ascii="Times New Roman" w:hAnsi="Times New Roman" w:cs="Times New Roman"/>
        </w:rPr>
        <w:fldChar w:fldCharType="end"/>
      </w:r>
      <w:r>
        <w:rPr>
          <w:rFonts w:ascii="Times New Roman" w:hAnsi="Times New Roman" w:cs="Times New Roman"/>
        </w:rPr>
        <w:t>.</w:t>
      </w:r>
      <w:r w:rsidR="00B0437D">
        <w:rPr>
          <w:rFonts w:ascii="Times New Roman" w:hAnsi="Times New Roman" w:cs="Times New Roman"/>
        </w:rPr>
        <w:t xml:space="preserve"> Furthermore, the </w:t>
      </w:r>
      <w:r w:rsidR="009C011E">
        <w:rPr>
          <w:rFonts w:ascii="Times New Roman" w:hAnsi="Times New Roman" w:cs="Times New Roman"/>
        </w:rPr>
        <w:t xml:space="preserve">ability of our models to detect geographic </w:t>
      </w:r>
      <w:r w:rsidR="00B0437D">
        <w:rPr>
          <w:rFonts w:ascii="Times New Roman" w:hAnsi="Times New Roman" w:cs="Times New Roman"/>
        </w:rPr>
        <w:t xml:space="preserve">boundaries between regions with different </w:t>
      </w:r>
      <w:r w:rsidR="009C011E">
        <w:rPr>
          <w:rFonts w:ascii="Times New Roman" w:hAnsi="Times New Roman" w:cs="Times New Roman"/>
        </w:rPr>
        <w:t>trends was affirmed as these boundaries were largely congruent with known biogeographic breaks.</w:t>
      </w:r>
    </w:p>
    <w:p w14:paraId="1936CBAB" w14:textId="792668EE" w:rsidR="00DE7E57" w:rsidRDefault="00A77853" w:rsidP="0089470C">
      <w:pPr>
        <w:spacing w:after="120" w:line="259" w:lineRule="auto"/>
        <w:ind w:firstLine="720"/>
        <w:rPr>
          <w:rFonts w:ascii="Times New Roman" w:hAnsi="Times New Roman" w:cs="Times New Roman"/>
        </w:rPr>
      </w:pPr>
      <w:r>
        <w:rPr>
          <w:rFonts w:ascii="Times New Roman" w:hAnsi="Times New Roman" w:cs="Times New Roman"/>
        </w:rPr>
        <w:t>Simulations indicate</w:t>
      </w:r>
      <w:r w:rsidR="00F17B01">
        <w:rPr>
          <w:rFonts w:ascii="Times New Roman" w:hAnsi="Times New Roman" w:cs="Times New Roman"/>
        </w:rPr>
        <w:t>d</w:t>
      </w:r>
      <w:r w:rsidR="005B0BF6">
        <w:rPr>
          <w:rFonts w:ascii="Times New Roman" w:hAnsi="Times New Roman" w:cs="Times New Roman"/>
        </w:rPr>
        <w:t xml:space="preserve"> that </w:t>
      </w:r>
      <w:r w:rsidR="00CB31A2">
        <w:rPr>
          <w:rFonts w:ascii="Times New Roman" w:hAnsi="Times New Roman" w:cs="Times New Roman"/>
        </w:rPr>
        <w:t xml:space="preserve">models including a spatial trend field were more parsimonious than those without a spatial trend. This result is consistent with a recent study using </w:t>
      </w:r>
      <w:del w:id="272" w:author="Eric Ward" w:date="2019-12-06T12:02:00Z">
        <w:r w:rsidR="00CB31A2" w:rsidDel="0089470C">
          <w:rPr>
            <w:rFonts w:ascii="Times New Roman" w:hAnsi="Times New Roman" w:cs="Times New Roman"/>
          </w:rPr>
          <w:delText xml:space="preserve">a similar random slope model to </w:delText>
        </w:r>
      </w:del>
      <w:del w:id="273" w:author="Eric Ward" w:date="2019-12-06T13:03:00Z">
        <w:r w:rsidR="00CB31A2">
          <w:rPr>
            <w:rFonts w:ascii="Times New Roman" w:hAnsi="Times New Roman" w:cs="Times New Roman"/>
          </w:rPr>
          <w:delText>incorporate</w:delText>
        </w:r>
      </w:del>
      <w:ins w:id="274" w:author="Eric Ward" w:date="2019-12-06T13:03:00Z">
        <w:r w:rsidR="00CB31A2">
          <w:rPr>
            <w:rFonts w:ascii="Times New Roman" w:hAnsi="Times New Roman" w:cs="Times New Roman"/>
          </w:rPr>
          <w:t>incorporat</w:t>
        </w:r>
      </w:ins>
      <w:ins w:id="275" w:author="Eric Ward" w:date="2019-12-06T12:02:00Z">
        <w:r w:rsidR="0089470C">
          <w:rPr>
            <w:rFonts w:ascii="Times New Roman" w:hAnsi="Times New Roman" w:cs="Times New Roman"/>
          </w:rPr>
          <w:t>ing</w:t>
        </w:r>
      </w:ins>
      <w:del w:id="276" w:author="Eric Ward" w:date="2019-12-06T12:02:00Z">
        <w:r w:rsidR="00CB31A2" w:rsidDel="0089470C">
          <w:rPr>
            <w:rFonts w:ascii="Times New Roman" w:hAnsi="Times New Roman" w:cs="Times New Roman"/>
          </w:rPr>
          <w:delText>e</w:delText>
        </w:r>
      </w:del>
      <w:r w:rsidR="00CB31A2">
        <w:rPr>
          <w:rFonts w:ascii="Times New Roman" w:hAnsi="Times New Roman" w:cs="Times New Roman"/>
        </w:rPr>
        <w:t xml:space="preserve"> a spatially varying influence of an oceanographic index on </w:t>
      </w:r>
      <w:proofErr w:type="spellStart"/>
      <w:r w:rsidR="00CB31A2">
        <w:rPr>
          <w:rFonts w:ascii="Times New Roman" w:hAnsi="Times New Roman" w:cs="Times New Roman"/>
        </w:rPr>
        <w:t>groundfish</w:t>
      </w:r>
      <w:proofErr w:type="spellEnd"/>
      <w:r w:rsidR="00CB31A2">
        <w:rPr>
          <w:rFonts w:ascii="Times New Roman" w:hAnsi="Times New Roman" w:cs="Times New Roman"/>
        </w:rPr>
        <w:t xml:space="preserve"> distributions in the eastern </w:t>
      </w:r>
      <w:commentRangeStart w:id="277"/>
      <w:r w:rsidR="00CB31A2">
        <w:rPr>
          <w:rFonts w:ascii="Times New Roman" w:hAnsi="Times New Roman" w:cs="Times New Roman"/>
        </w:rPr>
        <w:t xml:space="preserve">Bering Sea </w:t>
      </w:r>
      <w:r w:rsidR="00CB31A2">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rPr>
          <w:rFonts w:ascii="Times New Roman" w:hAnsi="Times New Roman" w:cs="Times New Roman"/>
        </w:rPr>
        <w:fldChar w:fldCharType="separate"/>
      </w:r>
      <w:r w:rsidR="00CB31A2" w:rsidRPr="00CB31A2">
        <w:rPr>
          <w:rFonts w:ascii="Times New Roman" w:hAnsi="Times New Roman" w:cs="Times New Roman"/>
        </w:rPr>
        <w:t>(Thorson 2019a)</w:t>
      </w:r>
      <w:r w:rsidR="00CB31A2">
        <w:rPr>
          <w:rFonts w:ascii="Times New Roman" w:hAnsi="Times New Roman" w:cs="Times New Roman"/>
        </w:rPr>
        <w:fldChar w:fldCharType="end"/>
      </w:r>
      <w:commentRangeEnd w:id="277"/>
      <w:r w:rsidR="00ED23F3">
        <w:rPr>
          <w:rStyle w:val="CommentReference"/>
        </w:rPr>
        <w:commentReference w:id="277"/>
      </w:r>
      <w:r w:rsidR="00CB31A2">
        <w:rPr>
          <w:rFonts w:ascii="Times New Roman" w:hAnsi="Times New Roman" w:cs="Times New Roman"/>
        </w:rPr>
        <w:t>.</w:t>
      </w:r>
      <w:r w:rsidR="003C71A3">
        <w:rPr>
          <w:rFonts w:ascii="Times New Roman" w:hAnsi="Times New Roman" w:cs="Times New Roman"/>
        </w:rPr>
        <w:t xml:space="preserve"> Furthermore, the estimated spatial trends were </w:t>
      </w:r>
      <w:r w:rsidR="00A14E91">
        <w:rPr>
          <w:rFonts w:ascii="Times New Roman" w:hAnsi="Times New Roman" w:cs="Times New Roman"/>
        </w:rPr>
        <w:t xml:space="preserve">less biased than those estimated post-hoc from predictions of a model without the spatial trend field. </w:t>
      </w:r>
      <w:r w:rsidR="00CB31A2">
        <w:rPr>
          <w:rFonts w:ascii="Times New Roman" w:hAnsi="Times New Roman" w:cs="Times New Roman"/>
        </w:rPr>
        <w:lastRenderedPageBreak/>
        <w:t xml:space="preserve">The spatial trend model is </w:t>
      </w:r>
      <w:r w:rsidR="00DE7E57">
        <w:rPr>
          <w:rFonts w:ascii="Times New Roman" w:hAnsi="Times New Roman" w:cs="Times New Roman"/>
        </w:rPr>
        <w:t xml:space="preserve">robust to </w:t>
      </w:r>
      <w:r>
        <w:rPr>
          <w:rFonts w:ascii="Times New Roman" w:hAnsi="Times New Roman" w:cs="Times New Roman"/>
        </w:rPr>
        <w:t xml:space="preserve">model </w:t>
      </w:r>
      <w:r w:rsidR="00DE7E57">
        <w:rPr>
          <w:rFonts w:ascii="Times New Roman" w:hAnsi="Times New Roman" w:cs="Times New Roman"/>
        </w:rPr>
        <w:t xml:space="preserve">misspecification, but </w:t>
      </w:r>
      <w:ins w:id="278" w:author="Eric Ward" w:date="2019-12-06T12:02:00Z">
        <w:r w:rsidR="0089470C">
          <w:rPr>
            <w:rFonts w:ascii="Times New Roman" w:hAnsi="Times New Roman" w:cs="Times New Roman"/>
          </w:rPr>
          <w:t xml:space="preserve">as expected </w:t>
        </w:r>
      </w:ins>
      <w:r>
        <w:rPr>
          <w:rFonts w:ascii="Times New Roman" w:hAnsi="Times New Roman" w:cs="Times New Roman"/>
        </w:rPr>
        <w:t>somewhat sensitive to observation error and spatiotemporal variation. Such sources of variation can obscure the spatial trend, yet this is to be expected in the same way that any trend is less detectable given greater noise in the data (</w:t>
      </w:r>
      <w:r w:rsidR="00D66CB2" w:rsidRPr="0089470C">
        <w:rPr>
          <w:rFonts w:ascii="Times New Roman" w:hAnsi="Times New Roman"/>
          <w:highlight w:val="yellow"/>
          <w:rPrChange w:id="279" w:author="Eric Ward" w:date="2019-12-06T13:03:00Z">
            <w:rPr>
              <w:rFonts w:ascii="Times New Roman" w:hAnsi="Times New Roman"/>
            </w:rPr>
          </w:rPrChange>
        </w:rPr>
        <w:t xml:space="preserve">one </w:t>
      </w:r>
      <w:r w:rsidRPr="0089470C">
        <w:rPr>
          <w:rFonts w:ascii="Times New Roman" w:hAnsi="Times New Roman"/>
          <w:highlight w:val="yellow"/>
          <w:rPrChange w:id="280" w:author="Eric Ward" w:date="2019-12-06T13:03:00Z">
            <w:rPr>
              <w:rFonts w:ascii="Times New Roman" w:hAnsi="Times New Roman"/>
            </w:rPr>
          </w:rPrChange>
        </w:rPr>
        <w:t>general citation/one more specific to spatiotemporal models</w:t>
      </w:r>
      <w:r>
        <w:rPr>
          <w:rFonts w:ascii="Times New Roman" w:hAnsi="Times New Roman" w:cs="Times New Roman"/>
        </w:rPr>
        <w:t xml:space="preserve">). </w:t>
      </w:r>
      <w:ins w:id="281" w:author="Eric Ward" w:date="2019-12-06T12:03:00Z">
        <w:r w:rsidR="0089470C">
          <w:rPr>
            <w:rFonts w:ascii="Times New Roman" w:hAnsi="Times New Roman" w:cs="Times New Roman"/>
          </w:rPr>
          <w:t>O</w:t>
        </w:r>
      </w:ins>
      <w:del w:id="282" w:author="Eric Ward" w:date="2019-12-06T12:03:00Z">
        <w:r w:rsidR="00D66CB2" w:rsidDel="0089470C">
          <w:rPr>
            <w:rFonts w:ascii="Times New Roman" w:hAnsi="Times New Roman" w:cs="Times New Roman"/>
          </w:rPr>
          <w:delText>Therefore, we assert that o</w:delText>
        </w:r>
      </w:del>
      <w:r w:rsidR="00D66CB2">
        <w:rPr>
          <w:rFonts w:ascii="Times New Roman" w:hAnsi="Times New Roman" w:cs="Times New Roman"/>
        </w:rPr>
        <w:t>ur method may be generally skillful at detecting spatial structure in population or community dynamics from observations with precise measurement within systems with low temporal variation in spatial structure</w:t>
      </w:r>
      <w:r w:rsidR="00FF5B4D">
        <w:rPr>
          <w:rFonts w:ascii="Times New Roman" w:hAnsi="Times New Roman" w:cs="Times New Roman"/>
        </w:rPr>
        <w:t xml:space="preserve"> (e.g., those consisting of species with slower life histories and lower variation in dispersal paths)</w:t>
      </w:r>
      <w:r w:rsidR="00D66CB2">
        <w:rPr>
          <w:rFonts w:ascii="Times New Roman" w:hAnsi="Times New Roman" w:cs="Times New Roman"/>
        </w:rPr>
        <w:t xml:space="preserve">. </w:t>
      </w:r>
      <w:ins w:id="283" w:author="Eric Ward" w:date="2019-12-06T12:03:00Z">
        <w:r w:rsidR="0089470C">
          <w:rPr>
            <w:rFonts w:ascii="Times New Roman" w:hAnsi="Times New Roman" w:cs="Times New Roman"/>
          </w:rPr>
          <w:t xml:space="preserve">Further ways to constrain the </w:t>
        </w:r>
      </w:ins>
      <w:ins w:id="284" w:author="Eric Ward" w:date="2019-12-06T12:04:00Z">
        <w:r w:rsidR="0089470C">
          <w:rPr>
            <w:rFonts w:ascii="Times New Roman" w:hAnsi="Times New Roman" w:cs="Times New Roman"/>
          </w:rPr>
          <w:t>variance parameters, such as developing informative Bayesian priors from similar surveys</w:t>
        </w:r>
      </w:ins>
      <w:del w:id="285" w:author="Eric Ward" w:date="2019-12-06T12:04:00Z">
        <w:r w:rsidR="00DE7E57" w:rsidDel="0089470C">
          <w:rPr>
            <w:rFonts w:ascii="Times New Roman" w:hAnsi="Times New Roman" w:cs="Times New Roman"/>
          </w:rPr>
          <w:delText>[Make the observation error threshold tangible by indicating some examples of data types where robust estimates would not be possible to obtain?]</w:delText>
        </w:r>
      </w:del>
      <w:r w:rsidR="006454FE">
        <w:rPr>
          <w:rFonts w:ascii="Times New Roman" w:hAnsi="Times New Roman" w:cs="Times New Roman"/>
        </w:rPr>
        <w:t xml:space="preserve"> </w:t>
      </w:r>
    </w:p>
    <w:p w14:paraId="66301DFC" w14:textId="35DEFE62"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We show how the inference about shifts in species distribution or productivity depend on the spatial scale</w:t>
      </w:r>
      <w:r w:rsidR="00F17B01">
        <w:rPr>
          <w:rFonts w:ascii="Times New Roman" w:hAnsi="Times New Roman" w:cs="Times New Roman"/>
        </w:rPr>
        <w:t xml:space="preserve"> at which they are summarized. </w:t>
      </w:r>
      <w:r>
        <w:rPr>
          <w:rFonts w:ascii="Times New Roman" w:hAnsi="Times New Roman" w:cs="Times New Roman"/>
        </w:rPr>
        <w:t xml:space="preserve">When we applied the </w:t>
      </w:r>
      <w:ins w:id="286" w:author="Eric Ward" w:date="2019-12-06T12:05:00Z">
        <w:r w:rsidR="0089470C">
          <w:rPr>
            <w:rFonts w:ascii="Times New Roman" w:hAnsi="Times New Roman" w:cs="Times New Roman"/>
          </w:rPr>
          <w:t xml:space="preserve">spatial trend </w:t>
        </w:r>
      </w:ins>
      <w:r>
        <w:rPr>
          <w:rFonts w:ascii="Times New Roman" w:hAnsi="Times New Roman" w:cs="Times New Roman"/>
        </w:rPr>
        <w:t xml:space="preserve">model to the data in our </w:t>
      </w:r>
      <w:ins w:id="287" w:author="Eric Ward" w:date="2019-12-06T12:05:00Z">
        <w:r w:rsidR="0089470C">
          <w:rPr>
            <w:rFonts w:ascii="Times New Roman" w:hAnsi="Times New Roman" w:cs="Times New Roman"/>
          </w:rPr>
          <w:t>application to marine fishes</w:t>
        </w:r>
      </w:ins>
      <w:del w:id="288" w:author="Eric Ward" w:date="2019-12-06T12:05:00Z">
        <w:r w:rsidDel="0089470C">
          <w:rPr>
            <w:rFonts w:ascii="Times New Roman" w:hAnsi="Times New Roman" w:cs="Times New Roman"/>
          </w:rPr>
          <w:delText>case study</w:delText>
        </w:r>
      </w:del>
      <w:r>
        <w:rPr>
          <w:rFonts w:ascii="Times New Roman" w:hAnsi="Times New Roman" w:cs="Times New Roman"/>
        </w:rPr>
        <w:t xml:space="preserve">, the resulting maps of the spatially-explicit trend and </w:t>
      </w:r>
      <w:r w:rsidR="002451DF">
        <w:rPr>
          <w:rFonts w:ascii="Times New Roman" w:hAnsi="Times New Roman" w:cs="Times New Roman"/>
        </w:rPr>
        <w:t>mean density</w:t>
      </w:r>
      <w:r>
        <w:rPr>
          <w:rFonts w:ascii="Times New Roman" w:hAnsi="Times New Roman" w:cs="Times New Roman"/>
        </w:rPr>
        <w:t xml:space="preserve"> from the </w:t>
      </w:r>
      <w:del w:id="289" w:author="Eric Ward" w:date="2019-12-06T12:05:00Z">
        <w:r w:rsidDel="0089470C">
          <w:rPr>
            <w:rFonts w:ascii="Times New Roman" w:hAnsi="Times New Roman" w:cs="Times New Roman"/>
          </w:rPr>
          <w:delText>spatiotemporal GLMM</w:delText>
        </w:r>
      </w:del>
      <w:ins w:id="290" w:author="Eric Ward" w:date="2019-12-06T12:05:00Z">
        <w:r w:rsidR="0089470C">
          <w:rPr>
            <w:rFonts w:ascii="Times New Roman" w:hAnsi="Times New Roman" w:cs="Times New Roman"/>
          </w:rPr>
          <w:t>model</w:t>
        </w:r>
      </w:ins>
      <w:r>
        <w:rPr>
          <w:rFonts w:ascii="Times New Roman" w:hAnsi="Times New Roman" w:cs="Times New Roman"/>
        </w:rPr>
        <w:t xml:space="preserve"> revealed nuanced patterns of heterogeneity and directional change in </w:t>
      </w:r>
      <w:proofErr w:type="spellStart"/>
      <w:r>
        <w:rPr>
          <w:rFonts w:ascii="Times New Roman" w:hAnsi="Times New Roman" w:cs="Times New Roman"/>
        </w:rPr>
        <w:t>groundfish</w:t>
      </w:r>
      <w:proofErr w:type="spellEnd"/>
      <w:r>
        <w:rPr>
          <w:rFonts w:ascii="Times New Roman" w:hAnsi="Times New Roman" w:cs="Times New Roman"/>
        </w:rPr>
        <w:t xml:space="preserve"> biomass distributions </w:t>
      </w:r>
      <w:del w:id="291" w:author="Eric Ward" w:date="2019-12-06T12:06:00Z">
        <w:r w:rsidDel="0089470C">
          <w:rPr>
            <w:rFonts w:ascii="Times New Roman" w:hAnsi="Times New Roman" w:cs="Times New Roman"/>
          </w:rPr>
          <w:delText xml:space="preserve">beyond which was detected by coastwide center of gravity </w:delText>
        </w:r>
      </w:del>
      <w:r>
        <w:rPr>
          <w:rFonts w:ascii="Times New Roman" w:hAnsi="Times New Roman" w:cs="Times New Roman"/>
        </w:rPr>
        <w:t>(COG</w:t>
      </w:r>
      <w:r w:rsidR="00C33B31">
        <w:rPr>
          <w:rFonts w:ascii="Times New Roman" w:hAnsi="Times New Roman" w:cs="Times New Roman"/>
        </w:rPr>
        <w:t>;</w:t>
      </w:r>
      <w:r w:rsidR="00A77853">
        <w:rPr>
          <w:rFonts w:ascii="Times New Roman" w:hAnsi="Times New Roman" w:cs="Times New Roman"/>
        </w:rPr>
        <w:t xml:space="preserve"> this study,</w:t>
      </w:r>
      <w:r w:rsidR="00C33B31">
        <w:rPr>
          <w:rFonts w:ascii="Times New Roman" w:hAnsi="Times New Roman" w:cs="Times New Roman"/>
        </w:rPr>
        <w:t xml:space="preserve"> </w:t>
      </w:r>
      <w:r w:rsidR="00A77853">
        <w:rPr>
          <w:rFonts w:ascii="Times New Roman" w:hAnsi="Times New Roman" w:cs="Times New Roman"/>
        </w:rPr>
        <w:fldChar w:fldCharType="begin"/>
      </w:r>
      <w:r w:rsidR="00CB31A2">
        <w:rPr>
          <w:rFonts w:ascii="Times New Roman" w:hAnsi="Times New Roman" w:cs="Times New Roman"/>
        </w:rPr>
        <w:instrText xml:space="preserve"> ADDIN ZOTERO_ITEM CSL_CITATION {"citationID":"jcLX15Ex","properties":{"formattedCitation":"(Thorson et al. 2016)","plainCitation":"(Thorson et al. 2016)","noteIndex":0},"citationItems":[{"id":"NaQbSs6x/R3GphZSZ","uris":["http://zotero.org/users/2529419/items/K2DVEVVA"],"uri":["http://zotero.org/users/2529419/items/K2DVEVVA"],"itemData":{"id":"SciteAxG/5xQJsGTT","type":"article-journal","title":"Model-based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rPr>
          <w:rFonts w:ascii="Times New Roman" w:hAnsi="Times New Roman" w:cs="Times New Roman"/>
        </w:rPr>
        <w:fldChar w:fldCharType="separate"/>
      </w:r>
      <w:r w:rsidR="00A77853" w:rsidRPr="00A77853">
        <w:rPr>
          <w:rFonts w:ascii="Times New Roman" w:hAnsi="Times New Roman" w:cs="Times New Roman"/>
        </w:rPr>
        <w:t>(Thorson et al. 2016)</w:t>
      </w:r>
      <w:r w:rsidR="00A77853">
        <w:rPr>
          <w:rFonts w:ascii="Times New Roman" w:hAnsi="Times New Roman" w:cs="Times New Roman"/>
        </w:rPr>
        <w:fldChar w:fldCharType="end"/>
      </w:r>
      <w:r>
        <w:rPr>
          <w:rFonts w:ascii="Times New Roman" w:hAnsi="Times New Roman" w:cs="Times New Roman"/>
        </w:rPr>
        <w:t xml:space="preserve">). Taking the </w:t>
      </w:r>
      <w:r w:rsidR="002451DF">
        <w:rPr>
          <w:rFonts w:ascii="Times New Roman" w:hAnsi="Times New Roman" w:cs="Times New Roman"/>
        </w:rPr>
        <w:t>mean density</w:t>
      </w:r>
      <w:r>
        <w:rPr>
          <w:rFonts w:ascii="Times New Roman" w:hAnsi="Times New Roman" w:cs="Times New Roman"/>
        </w:rPr>
        <w:t xml:space="preserve"> to represent the underlying spatial heterogeneity, the trend random field conveyed fine-scale information about potential range dynamics that often differed from related inferences made by evaluating time series of the coastwide COG of pr</w:t>
      </w:r>
      <w:r w:rsidR="00467575">
        <w:rPr>
          <w:rFonts w:ascii="Times New Roman" w:hAnsi="Times New Roman" w:cs="Times New Roman"/>
        </w:rPr>
        <w:t>edicted density. The disparity o</w:t>
      </w:r>
      <w:r>
        <w:rPr>
          <w:rFonts w:ascii="Times New Roman" w:hAnsi="Times New Roman" w:cs="Times New Roman"/>
        </w:rPr>
        <w:t>f inference was greatest in cases where density was increasing fastest at opposing ends of a range, a divergent shift, or where densities among patches were converging toward t</w:t>
      </w:r>
      <w:r w:rsidR="00F17B01">
        <w:rPr>
          <w:rFonts w:ascii="Times New Roman" w:hAnsi="Times New Roman" w:cs="Times New Roman"/>
        </w:rPr>
        <w:t xml:space="preserve">he center of the distribution. </w:t>
      </w:r>
      <w:r>
        <w:rPr>
          <w:rFonts w:ascii="Times New Roman" w:hAnsi="Times New Roman" w:cs="Times New Roman"/>
        </w:rPr>
        <w:t>Furthermore, from the coastwide COG, without further investigation one is unable to differentiate between shifts due to an increase in density in one dimension or a decrease in den</w:t>
      </w:r>
      <w:r w:rsidR="00A77853">
        <w:rPr>
          <w:rFonts w:ascii="Times New Roman" w:hAnsi="Times New Roman" w:cs="Times New Roman"/>
        </w:rPr>
        <w:t>sity in the opposite dimension.</w:t>
      </w:r>
      <w:r>
        <w:rPr>
          <w:rFonts w:ascii="Times New Roman" w:hAnsi="Times New Roman" w:cs="Times New Roman"/>
        </w:rPr>
        <w:t xml:space="preserve"> However, partitioning by latitude and trend identified clusters of locations, within which the COG of predicted density still has promise as a useful summary statistic of distribution shifts.</w:t>
      </w:r>
    </w:p>
    <w:p w14:paraId="6643FB62" w14:textId="4B4D48C1" w:rsidR="00DE7E57" w:rsidRDefault="00DE7E57" w:rsidP="00B0437D">
      <w:pPr>
        <w:spacing w:after="120" w:line="259" w:lineRule="auto"/>
        <w:ind w:firstLine="720"/>
        <w:rPr>
          <w:rFonts w:ascii="Times New Roman" w:hAnsi="Times New Roman" w:cs="Times New Roman"/>
        </w:rPr>
      </w:pPr>
      <w:r>
        <w:rPr>
          <w:rFonts w:ascii="Times New Roman" w:hAnsi="Times New Roman" w:cs="Times New Roman"/>
        </w:rPr>
        <w:t>For complex ecosystems such as the US west coast</w:t>
      </w:r>
      <w:r w:rsidR="00467575">
        <w:rPr>
          <w:rFonts w:ascii="Times New Roman" w:hAnsi="Times New Roman" w:cs="Times New Roman"/>
        </w:rPr>
        <w:t xml:space="preserve"> and other coastal upwelling systems</w:t>
      </w:r>
      <w:r>
        <w:rPr>
          <w:rFonts w:ascii="Times New Roman" w:hAnsi="Times New Roman" w:cs="Times New Roman"/>
        </w:rPr>
        <w:t>, where physical variables like temperature do not follow a simple monotonic gradient over broad geographic scales, it may be too simplistic to expect clear coastwide trends i</w:t>
      </w:r>
      <w:r w:rsidR="00F17B01">
        <w:rPr>
          <w:rFonts w:ascii="Times New Roman" w:hAnsi="Times New Roman" w:cs="Times New Roman"/>
        </w:rPr>
        <w:t xml:space="preserve">n COG across multiple species as a result of climate change. </w:t>
      </w:r>
      <w:r>
        <w:rPr>
          <w:rFonts w:ascii="Times New Roman" w:hAnsi="Times New Roman" w:cs="Times New Roman"/>
        </w:rPr>
        <w:t>These types of patterns are observed in systems w</w:t>
      </w:r>
      <w:r w:rsidR="00F17B01">
        <w:rPr>
          <w:rFonts w:ascii="Times New Roman" w:hAnsi="Times New Roman" w:cs="Times New Roman"/>
        </w:rPr>
        <w:t>ith broader continental shelves</w:t>
      </w:r>
      <w:r>
        <w:rPr>
          <w:rFonts w:ascii="Times New Roman" w:hAnsi="Times New Roman" w:cs="Times New Roman"/>
        </w:rPr>
        <w:t xml:space="preserve"> like the northeast US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(Pinsky et al. 2013, Kleisner et al. 2016)</w:t>
      </w:r>
      <w:r w:rsidR="005B0BF6">
        <w:rPr>
          <w:rFonts w:ascii="Times New Roman" w:hAnsi="Times New Roman" w:cs="Times New Roman"/>
        </w:rPr>
        <w:fldChar w:fldCharType="end"/>
      </w:r>
      <w:r>
        <w:rPr>
          <w:rFonts w:ascii="Times New Roman" w:hAnsi="Times New Roman" w:cs="Times New Roman"/>
        </w:rPr>
        <w:t xml:space="preserve">, yet </w:t>
      </w:r>
      <w:r w:rsidR="00F17B01">
        <w:rPr>
          <w:rFonts w:ascii="Times New Roman" w:hAnsi="Times New Roman" w:cs="Times New Roman"/>
        </w:rPr>
        <w:t xml:space="preserve">along coastlines with narrower continental margins, </w:t>
      </w:r>
      <w:r>
        <w:rPr>
          <w:rFonts w:ascii="Times New Roman" w:hAnsi="Times New Roman" w:cs="Times New Roman"/>
        </w:rPr>
        <w:t xml:space="preserve">depending on the </w:t>
      </w:r>
      <w:r w:rsidR="00F17B01">
        <w:rPr>
          <w:rFonts w:ascii="Times New Roman" w:hAnsi="Times New Roman" w:cs="Times New Roman"/>
        </w:rPr>
        <w:t xml:space="preserve">orientation and slope of the </w:t>
      </w:r>
      <w:r>
        <w:rPr>
          <w:rFonts w:ascii="Times New Roman" w:hAnsi="Times New Roman" w:cs="Times New Roman"/>
        </w:rPr>
        <w:t>bathymetry, fish may be able to find equivalent temperatures by moving much shorter distances perpendicular to the shelf break.</w:t>
      </w:r>
      <w:r w:rsidR="00F17B01">
        <w:rPr>
          <w:rFonts w:ascii="Times New Roman" w:hAnsi="Times New Roman" w:cs="Times New Roman"/>
        </w:rPr>
        <w:t xml:space="preserve"> </w:t>
      </w:r>
      <w:r w:rsidR="00F34C9C">
        <w:rPr>
          <w:rFonts w:ascii="Times New Roman" w:hAnsi="Times New Roman" w:cs="Times New Roman"/>
        </w:rPr>
        <w:t xml:space="preserve">Furthermore, population and community biomass is inherently patchy, meaning that detecting meaningful 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rPr>
          <w:rFonts w:ascii="Times New Roman" w:hAnsi="Times New Roman" w:cs="Times New Roman"/>
        </w:rPr>
        <w:t xml:space="preserve">if climate change causes a global intensification of upwelling as some researchers predict </w:t>
      </w:r>
      <w:r w:rsidR="00183F4B">
        <w:rPr>
          <w:rFonts w:ascii="Times New Roman" w:hAnsi="Times New Roman" w:cs="Times New Roman"/>
        </w:rPr>
        <w:fldChar w:fldCharType="begin"/>
      </w:r>
      <w:r w:rsidR="00183F4B">
        <w:rPr>
          <w:rFonts w:ascii="Times New Roman" w:hAnsi="Times New Roman" w:cs="Times New Roman"/>
        </w:rPr>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rPr>
          <w:rFonts w:ascii="Times New Roman" w:hAnsi="Times New Roman" w:cs="Times New Roman"/>
        </w:rPr>
        <w:fldChar w:fldCharType="separate"/>
      </w:r>
      <w:r w:rsidR="00183F4B" w:rsidRPr="00183F4B">
        <w:rPr>
          <w:rFonts w:ascii="Times New Roman" w:hAnsi="Times New Roman" w:cs="Times New Roman"/>
        </w:rPr>
        <w:t>(Bakun et al. 2010)</w:t>
      </w:r>
      <w:r w:rsidR="00183F4B">
        <w:rPr>
          <w:rFonts w:ascii="Times New Roman" w:hAnsi="Times New Roman" w:cs="Times New Roman"/>
        </w:rPr>
        <w:fldChar w:fldCharType="end"/>
      </w:r>
      <w:r w:rsidR="00183F4B">
        <w:rPr>
          <w:rFonts w:ascii="Times New Roman" w:hAnsi="Times New Roman" w:cs="Times New Roman"/>
        </w:rPr>
        <w:t>, one could hypothesize that biomass distributions will become patchier over time in response to increasing contrast in local physical conditions</w:t>
      </w:r>
      <w:r w:rsidR="007F5D41">
        <w:rPr>
          <w:rFonts w:ascii="Times New Roman" w:hAnsi="Times New Roman" w:cs="Times New Roman"/>
        </w:rPr>
        <w:t>, or that distributions will shift deeper as larvae are transported further offshore before settling</w:t>
      </w:r>
      <w:r w:rsidR="00183F4B">
        <w:rPr>
          <w:rFonts w:ascii="Times New Roman" w:hAnsi="Times New Roman" w:cs="Times New Roman"/>
        </w:rPr>
        <w:t>.</w:t>
      </w:r>
    </w:p>
    <w:p w14:paraId="3E4F510B" w14:textId="77777777" w:rsidR="000A122C" w:rsidRPr="005B0BF6" w:rsidRDefault="000A122C" w:rsidP="000A122C">
      <w:pPr>
        <w:spacing w:after="120" w:line="259" w:lineRule="auto"/>
        <w:ind w:firstLine="720"/>
        <w:rPr>
          <w:rFonts w:ascii="Times New Roman" w:hAnsi="Times New Roman" w:cs="Times New Roman"/>
        </w:rPr>
      </w:pPr>
      <w:commentRangeStart w:id="292"/>
      <w:r>
        <w:rPr>
          <w:rFonts w:ascii="Times New Roman" w:hAnsi="Times New Roman" w:cs="Times New Roman"/>
        </w:rPr>
        <w:t xml:space="preserve">The future of fisheries and wildlife management relies on greater incorporation of spatial information into models and decision-making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rPr>
          <w:rFonts w:ascii="Times New Roman" w:hAnsi="Times New Roman" w:cs="Times New Roman"/>
        </w:rPr>
        <w:fldChar w:fldCharType="separate"/>
      </w:r>
      <w:r w:rsidRPr="009C011E">
        <w:rPr>
          <w:rFonts w:ascii="Times New Roman" w:hAnsi="Times New Roman" w:cs="Times New Roman"/>
        </w:rPr>
        <w:t xml:space="preserve">(Berger et al. 2017, Lowerre-Barbieri et </w:t>
      </w:r>
      <w:r w:rsidRPr="009C011E">
        <w:rPr>
          <w:rFonts w:ascii="Times New Roman" w:hAnsi="Times New Roman" w:cs="Times New Roman"/>
        </w:rPr>
        <w:lastRenderedPageBreak/>
        <w:t>al. 2019)</w:t>
      </w:r>
      <w:r>
        <w:rPr>
          <w:rFonts w:ascii="Times New Roman" w:hAnsi="Times New Roman" w:cs="Times New Roman"/>
        </w:rPr>
        <w:fldChar w:fldCharType="end"/>
      </w:r>
      <w:r>
        <w:rPr>
          <w:rFonts w:ascii="Times New Roman" w:hAnsi="Times New Roman" w:cs="Times New Roman"/>
        </w:rPr>
        <w:t>.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fishery stock assessment models and stimulate further applications of such approaches to more disparate management solutions such as invasive species management.</w:t>
      </w:r>
      <w:commentRangeEnd w:id="292"/>
      <w:r w:rsidR="0089470C">
        <w:rPr>
          <w:rStyle w:val="CommentReference"/>
        </w:rPr>
        <w:commentReference w:id="292"/>
      </w:r>
    </w:p>
    <w:p w14:paraId="5F7040AA" w14:textId="0B5A08F6" w:rsidR="00DE7E57" w:rsidDel="007E47A0" w:rsidRDefault="00DE7E57" w:rsidP="009F6418">
      <w:pPr>
        <w:spacing w:after="120" w:line="259" w:lineRule="auto"/>
        <w:ind w:firstLine="720"/>
        <w:rPr>
          <w:del w:id="293" w:author="Lewis Barnett" w:date="2019-12-06T13:13:00Z"/>
          <w:rFonts w:ascii="Times New Roman" w:hAnsi="Times New Roman" w:cs="Times New Roman"/>
        </w:rPr>
      </w:pPr>
      <w:del w:id="294" w:author="Lewis Barnett" w:date="2019-12-06T13:13:00Z">
        <w:r w:rsidDel="007E47A0">
          <w:rPr>
            <w:rFonts w:ascii="Times New Roman" w:hAnsi="Times New Roman" w:cs="Times New Roman"/>
          </w:rPr>
          <w:delText>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autocorrelated.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delText>
        </w:r>
      </w:del>
    </w:p>
    <w:p w14:paraId="23FA4632" w14:textId="53E94347" w:rsidR="0051393F" w:rsidDel="006E04BD" w:rsidRDefault="005B0BF6" w:rsidP="005B0BF6">
      <w:pPr>
        <w:spacing w:after="160" w:line="259" w:lineRule="auto"/>
        <w:rPr>
          <w:del w:id="295" w:author="Lewis Barnett" w:date="2019-12-06T13:11:00Z"/>
          <w:rFonts w:ascii="Times New Roman" w:hAnsi="Times New Roman" w:cs="Times New Roman"/>
        </w:rPr>
      </w:pPr>
      <w:del w:id="296" w:author="Lewis Barnett" w:date="2019-12-06T13:11:00Z">
        <w:r w:rsidDel="006E04BD">
          <w:rPr>
            <w:rFonts w:ascii="Times New Roman" w:hAnsi="Times New Roman" w:cs="Times New Roman"/>
          </w:rPr>
          <w:tab/>
          <w:delText>[Concluding paragraph]</w:delText>
        </w:r>
      </w:del>
    </w:p>
    <w:p w14:paraId="01CA2045" w14:textId="36C6E4F8" w:rsidR="00A939E4" w:rsidDel="006E04BD" w:rsidRDefault="00A939E4" w:rsidP="005B0BF6">
      <w:pPr>
        <w:spacing w:after="160" w:line="259" w:lineRule="auto"/>
        <w:rPr>
          <w:del w:id="297" w:author="Lewis Barnett" w:date="2019-12-06T13:11:00Z"/>
          <w:rFonts w:ascii="Times New Roman" w:hAnsi="Times New Roman" w:cs="Times New Roman"/>
        </w:rPr>
      </w:pPr>
    </w:p>
    <w:p w14:paraId="0E94974E" w14:textId="71D70DBC" w:rsidR="006E04BD" w:rsidRDefault="003B607E">
      <w:pPr>
        <w:spacing w:after="160" w:line="259" w:lineRule="auto"/>
        <w:rPr>
          <w:ins w:id="298" w:author="Lewis Barnett" w:date="2019-12-06T13:07:00Z"/>
          <w:rFonts w:ascii="Times New Roman" w:hAnsi="Times New Roman" w:cs="Times New Roman"/>
          <w:noProof/>
        </w:rPr>
      </w:pPr>
      <w:del w:id="299" w:author="Lewis Barnett" w:date="2019-12-06T13:11:00Z">
        <w:r w:rsidRPr="003B607E" w:rsidDel="006E04BD">
          <w:rPr>
            <w:rFonts w:ascii="Times New Roman" w:hAnsi="Times New Roman" w:cs="Times New Roman"/>
            <w:noProof/>
          </w:rPr>
          <w:drawing>
            <wp:inline distT="0" distB="0" distL="0" distR="0" wp14:anchorId="23D203E6" wp14:editId="1BCE6A58">
              <wp:extent cx="5943600" cy="296639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ins w:id="300" w:author="Lewis Barnett" w:date="2019-12-06T13:07:00Z">
        <w:r w:rsidR="006E04BD">
          <w:rPr>
            <w:rFonts w:ascii="Times New Roman" w:hAnsi="Times New Roman" w:cs="Times New Roman"/>
            <w:noProof/>
          </w:rPr>
          <w:br w:type="page"/>
        </w:r>
      </w:ins>
    </w:p>
    <w:p w14:paraId="6A1D214C" w14:textId="1C980215" w:rsidR="0051393F" w:rsidRDefault="003B607E" w:rsidP="003B607E">
      <w:pPr>
        <w:spacing w:after="160" w:line="259" w:lineRule="auto"/>
        <w:rPr>
          <w:rFonts w:ascii="Times New Roman" w:hAnsi="Times New Roman" w:cs="Times New Roman"/>
        </w:rPr>
      </w:pPr>
      <w:ins w:id="301" w:author="Eric Ward" w:date="2019-12-06T13:03:00Z">
        <w:r w:rsidRPr="003B607E">
          <w:rPr>
            <w:rFonts w:ascii="Times New Roman" w:hAnsi="Times New Roman" w:cs="Times New Roman"/>
            <w:noProof/>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ins>
    </w:p>
    <w:p w14:paraId="223219C8" w14:textId="32C32B02" w:rsidR="0051393F" w:rsidRDefault="0051393F" w:rsidP="0051393F">
      <w:pPr>
        <w:spacing w:after="160" w:line="259" w:lineRule="auto"/>
        <w:rPr>
          <w:del w:id="302" w:author="Lewis Barnett" w:date="2019-12-06T13:03:00Z"/>
          <w:rFonts w:ascii="Times New Roman" w:hAnsi="Times New Roman" w:cs="Times New Roman"/>
        </w:rPr>
      </w:pPr>
      <w:r>
        <w:rPr>
          <w:rFonts w:ascii="Times New Roman" w:hAnsi="Times New Roman" w:cs="Times New Roman"/>
        </w:rPr>
        <w:t>Figure 1. Visualization of the spatiotemporal component of a GLMM, with and without a spatial trend (spatiotemporal fields in time steps 1</w:t>
      </w:r>
      <w:r w:rsidR="003B607E">
        <w:rPr>
          <w:rFonts w:ascii="Times New Roman" w:hAnsi="Times New Roman" w:cs="Times New Roman"/>
        </w:rPr>
        <w:t xml:space="preserve"> through 5</w:t>
      </w:r>
      <w:r>
        <w:rPr>
          <w:rFonts w:ascii="Times New Roman" w:hAnsi="Times New Roman" w:cs="Times New Roman"/>
        </w:rPr>
        <w:t xml:space="preserve"> are shown). </w:t>
      </w:r>
      <w:commentRangeStart w:id="303"/>
      <w:r>
        <w:rPr>
          <w:rFonts w:ascii="Times New Roman" w:hAnsi="Times New Roman" w:cs="Times New Roman"/>
        </w:rPr>
        <w:t>In the absence of a trend the spatiotemporal fields offer a flexible approach to model the data, though there is a persistent trend in the fields over time. A</w:t>
      </w:r>
      <w:r w:rsidR="00986655">
        <w:rPr>
          <w:rFonts w:ascii="Times New Roman" w:hAnsi="Times New Roman" w:cs="Times New Roman"/>
        </w:rPr>
        <w:t>fter removing this trend, spati</w:t>
      </w:r>
      <w:r>
        <w:rPr>
          <w:rFonts w:ascii="Times New Roman" w:hAnsi="Times New Roman" w:cs="Times New Roman"/>
        </w:rPr>
        <w:t xml:space="preserve">otemporal fields are included to explain the residual spatial variation. </w:t>
      </w:r>
      <w:commentRangeEnd w:id="303"/>
      <w:r w:rsidR="0056525B">
        <w:rPr>
          <w:rStyle w:val="CommentReference"/>
        </w:rPr>
        <w:commentReference w:id="303"/>
      </w:r>
    </w:p>
    <w:p w14:paraId="35472989" w14:textId="6316C80D" w:rsidR="0051393F" w:rsidRDefault="00F30220" w:rsidP="0051393F">
      <w:pPr>
        <w:spacing w:after="160" w:line="259" w:lineRule="auto"/>
        <w:rPr>
          <w:rFonts w:ascii="Times New Roman" w:hAnsi="Times New Roman" w:cs="Times New Roman"/>
        </w:rPr>
      </w:pPr>
      <w:del w:id="304" w:author="Lewis Barnett" w:date="2019-12-06T13:03:00Z">
        <w:r w:rsidRPr="00F30220">
          <w:rPr>
            <w:noProof/>
          </w:rPr>
          <w:delText xml:space="preserve"> </w:delText>
        </w:r>
        <w:r w:rsidR="00F652C6">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5943600" cy="5944235"/>
                      </a:xfrm>
                      <a:prstGeom prst="rect">
                        <a:avLst/>
                      </a:prstGeom>
                    </pic:spPr>
                  </pic:pic>
                </a:graphicData>
              </a:graphic>
            </wp:inline>
          </w:drawing>
        </w:r>
      </w:del>
    </w:p>
    <w:p w14:paraId="579516D2" w14:textId="7D637040" w:rsidR="00B83E62" w:rsidRDefault="0051393F" w:rsidP="0051393F">
      <w:pPr>
        <w:spacing w:after="160" w:line="259" w:lineRule="auto"/>
        <w:rPr>
          <w:rFonts w:ascii="Times New Roman" w:hAnsi="Times New Roman" w:cs="Times New Roman"/>
        </w:rPr>
      </w:pPr>
      <w:del w:id="305" w:author="Lewis Barnett" w:date="2019-12-06T13:03:00Z">
        <w:r>
          <w:rPr>
            <w:rFonts w:ascii="Times New Roman" w:hAnsi="Times New Roman" w:cs="Times New Roman"/>
          </w:rPr>
          <w:delText>Figure 2</w:delText>
        </w:r>
      </w:del>
      <w:moveFromRangeStart w:id="306" w:author="Lewis Barnett" w:date="2019-12-06T13:03:00Z" w:name="move26529817"/>
      <w:moveFrom w:id="307" w:author="Lewis Barnett" w:date="2019-12-06T13:03:00Z">
        <w:r>
          <w:rPr>
            <w:rFonts w:ascii="Times New Roman" w:hAnsi="Times New Roman" w:cs="Times New Roman"/>
          </w:rPr>
          <w:t xml:space="preserve">. Results from the simulation models, used to estimate the effects of </w:t>
        </w:r>
        <w:r w:rsidR="00D42716">
          <w:rPr>
            <w:rFonts w:ascii="Times New Roman" w:hAnsi="Times New Roman" w:cs="Times New Roman"/>
          </w:rPr>
          <w:t xml:space="preserve">observation error variation and </w:t>
        </w:r>
        <w:r>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moveFrom>
      <w:moveFromRangeEnd w:id="306"/>
      <w:del w:id="308" w:author="Eric Ward" w:date="2019-12-06T13:03:00Z">
        <w:r w:rsidR="007B4ACC">
          <w:rPr>
            <w:rFonts w:ascii="Times New Roman" w:hAnsi="Times New Roman" w:cs="Times New Roman"/>
          </w:rPr>
          <w:br w:type="page"/>
        </w:r>
      </w:del>
    </w:p>
    <w:p w14:paraId="63345EBB" w14:textId="77777777" w:rsidR="00A939E4" w:rsidRDefault="00A939E4" w:rsidP="00A939E4">
      <w:pPr>
        <w:spacing w:after="160" w:line="259" w:lineRule="auto"/>
        <w:jc w:val="center"/>
        <w:rPr>
          <w:rFonts w:ascii="Times New Roman" w:hAnsi="Times New Roman" w:cs="Times New Roman"/>
          <w:vertAlign w:val="subscript"/>
        </w:rPr>
      </w:pPr>
      <w:del w:id="309" w:author="Eric Ward" w:date="2019-12-06T13:03:00Z">
        <w:r>
          <w:rPr>
            <w:noProof/>
          </w:rPr>
          <w:lastRenderedPageBreak/>
          <w:drawing>
            <wp:inline distT="0" distB="0" distL="0" distR="0" wp14:anchorId="393BA3E5" wp14:editId="5D3B97A7">
              <wp:extent cx="3013862" cy="502698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015499" cy="5029712"/>
                      </a:xfrm>
                      <a:prstGeom prst="rect">
                        <a:avLst/>
                      </a:prstGeom>
                    </pic:spPr>
                  </pic:pic>
                </a:graphicData>
              </a:graphic>
            </wp:inline>
          </w:drawing>
        </w:r>
      </w:del>
      <w:ins w:id="310" w:author="Eric Ward" w:date="2019-12-06T13:03:00Z">
        <w:r>
          <w:rPr>
            <w:noProof/>
          </w:rPr>
          <w:drawing>
            <wp:inline distT="0" distB="0" distL="0" distR="0" wp14:anchorId="393BA3E5" wp14:editId="5D3B97A7">
              <wp:extent cx="3013862" cy="5026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3015499" cy="5029712"/>
                      </a:xfrm>
                      <a:prstGeom prst="rect">
                        <a:avLst/>
                      </a:prstGeom>
                    </pic:spPr>
                  </pic:pic>
                </a:graphicData>
              </a:graphic>
            </wp:inline>
          </w:drawing>
        </w:r>
      </w:ins>
    </w:p>
    <w:p w14:paraId="27D57BB4" w14:textId="6651ACA5" w:rsidR="005437A8" w:rsidRDefault="00A939E4" w:rsidP="005B5CB5">
      <w:pPr>
        <w:spacing w:after="160" w:line="259" w:lineRule="auto"/>
        <w:rPr>
          <w:ins w:id="311" w:author="Lewis Barnett" w:date="2019-12-06T13:03:00Z"/>
          <w:rFonts w:ascii="Times New Roman" w:hAnsi="Times New Roman" w:cs="Times New Roman"/>
        </w:rPr>
      </w:pPr>
      <w:r>
        <w:rPr>
          <w:rFonts w:ascii="Times New Roman" w:hAnsi="Times New Roman" w:cs="Times New Roman"/>
        </w:rPr>
        <w:t xml:space="preserve">Figure </w:t>
      </w:r>
      <w:ins w:id="312" w:author="Lewis Barnett" w:date="2019-12-06T13:03:00Z">
        <w:r w:rsidR="005437A8">
          <w:rPr>
            <w:rFonts w:ascii="Times New Roman" w:hAnsi="Times New Roman" w:cs="Times New Roman"/>
          </w:rPr>
          <w:t>2</w:t>
        </w:r>
      </w:ins>
      <w:del w:id="313" w:author="Lewis Barnett" w:date="2019-12-06T13:03:00Z">
        <w:r>
          <w:rPr>
            <w:rFonts w:ascii="Times New Roman" w:hAnsi="Times New Roman" w:cs="Times New Roman"/>
          </w:rPr>
          <w:delText>3</w:delText>
        </w:r>
      </w:del>
      <w:r>
        <w:rPr>
          <w:rFonts w:ascii="Times New Roman" w:hAnsi="Times New Roman" w:cs="Times New Roman"/>
        </w:rPr>
        <w:t xml:space="preserve">. Map of the bathymetry within the US west coast </w:t>
      </w:r>
      <w:proofErr w:type="spellStart"/>
      <w:r>
        <w:rPr>
          <w:rFonts w:ascii="Times New Roman" w:hAnsi="Times New Roman" w:cs="Times New Roman"/>
        </w:rPr>
        <w:t>groundfish</w:t>
      </w:r>
      <w:proofErr w:type="spellEnd"/>
      <w:r>
        <w:rPr>
          <w:rFonts w:ascii="Times New Roman" w:hAnsi="Times New Roman" w:cs="Times New Roman"/>
        </w:rPr>
        <w:t xml:space="preserve"> bottom trawl survey area. Cape Mendocino and Point Conception are labeled to represent the latitudinal boundaries between known biogeographic regions. </w:t>
      </w:r>
    </w:p>
    <w:p w14:paraId="0971416E" w14:textId="77777777" w:rsidR="005437A8" w:rsidRDefault="005437A8">
      <w:pPr>
        <w:spacing w:after="160" w:line="259" w:lineRule="auto"/>
        <w:rPr>
          <w:ins w:id="314" w:author="Lewis Barnett" w:date="2019-12-06T13:03:00Z"/>
          <w:rFonts w:ascii="Times New Roman" w:hAnsi="Times New Roman" w:cs="Times New Roman"/>
        </w:rPr>
      </w:pPr>
      <w:ins w:id="315" w:author="Lewis Barnett" w:date="2019-12-06T13:03:00Z">
        <w:r>
          <w:rPr>
            <w:rFonts w:ascii="Times New Roman" w:hAnsi="Times New Roman" w:cs="Times New Roman"/>
          </w:rPr>
          <w:br w:type="page"/>
        </w:r>
      </w:ins>
    </w:p>
    <w:p w14:paraId="0AA39DC8" w14:textId="77777777" w:rsidR="005437A8" w:rsidRDefault="005437A8" w:rsidP="005437A8">
      <w:pPr>
        <w:spacing w:after="160" w:line="259" w:lineRule="auto"/>
        <w:rPr>
          <w:ins w:id="316" w:author="Lewis Barnett" w:date="2019-12-06T13:03:00Z"/>
          <w:rFonts w:ascii="Times New Roman" w:hAnsi="Times New Roman" w:cs="Times New Roman"/>
        </w:rPr>
      </w:pPr>
      <w:ins w:id="317" w:author="Lewis Barnett" w:date="2019-12-06T13:03:00Z">
        <w:r>
          <w:rPr>
            <w:noProof/>
          </w:rPr>
          <w:lastRenderedPageBreak/>
          <w:drawing>
            <wp:inline distT="0" distB="0" distL="0" distR="0" wp14:anchorId="18D29B82" wp14:editId="62A48172">
              <wp:extent cx="5943600" cy="5944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5944235"/>
                      </a:xfrm>
                      <a:prstGeom prst="rect">
                        <a:avLst/>
                      </a:prstGeom>
                    </pic:spPr>
                  </pic:pic>
                </a:graphicData>
              </a:graphic>
            </wp:inline>
          </w:drawing>
        </w:r>
      </w:ins>
    </w:p>
    <w:p w14:paraId="51F681DE" w14:textId="3A3A9C03" w:rsidR="00811176" w:rsidRPr="005B5CB5" w:rsidRDefault="005437A8" w:rsidP="005B5CB5">
      <w:pPr>
        <w:spacing w:after="160" w:line="259" w:lineRule="auto"/>
        <w:rPr>
          <w:rFonts w:ascii="Times New Roman" w:hAnsi="Times New Roman" w:cs="Times New Roman"/>
          <w:vertAlign w:val="subscript"/>
        </w:rPr>
      </w:pPr>
      <w:ins w:id="318" w:author="Lewis Barnett" w:date="2019-12-06T13:03:00Z">
        <w:r>
          <w:rPr>
            <w:rFonts w:ascii="Times New Roman" w:hAnsi="Times New Roman" w:cs="Times New Roman"/>
          </w:rPr>
          <w:t>Figure 3</w:t>
        </w:r>
      </w:ins>
      <w:del w:id="319" w:author="Lewis Barnett" w:date="2019-12-06T13:03:00Z">
        <w:r w:rsidR="00811176">
          <w:rPr>
            <w:rFonts w:ascii="Times New Roman" w:hAnsi="Times New Roman" w:cs="Times New Roman"/>
          </w:rPr>
          <w:br w:type="page"/>
        </w:r>
      </w:del>
      <w:moveToRangeStart w:id="320" w:author="Lewis Barnett" w:date="2019-12-06T13:03:00Z" w:name="move26529817"/>
      <w:moveTo w:id="321" w:author="Lewis Barnett" w:date="2019-12-06T13:03:00Z">
        <w:r w:rsidR="0051393F">
          <w:rPr>
            <w:rFonts w:ascii="Times New Roman" w:hAnsi="Times New Roman" w:cs="Times New Roman"/>
          </w:rPr>
          <w:t xml:space="preserve">. Results from the simulation models, used to estimate the effects of </w:t>
        </w:r>
        <w:r w:rsidR="00D42716">
          <w:rPr>
            <w:rFonts w:ascii="Times New Roman" w:hAnsi="Times New Roman" w:cs="Times New Roman"/>
          </w:rPr>
          <w:t xml:space="preserve">observation error variation and </w:t>
        </w:r>
        <w:r w:rsidR="0051393F">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moveTo>
      <w:moveToRangeEnd w:id="320"/>
    </w:p>
    <w:p w14:paraId="78E113B0" w14:textId="74CC7559" w:rsidR="00811176" w:rsidRDefault="006D4548">
      <w:pPr>
        <w:rPr>
          <w:rFonts w:ascii="Times New Roman" w:hAnsi="Times New Roman" w:cs="Times New Roman"/>
        </w:rPr>
      </w:pPr>
      <w:del w:id="322" w:author="Eric Ward" w:date="2019-12-06T13:03:00Z">
        <w:r>
          <w:rPr>
            <w:noProof/>
          </w:rPr>
          <w:lastRenderedPageBreak/>
          <w:drawing>
            <wp:inline distT="0" distB="0" distL="0" distR="0" wp14:anchorId="62BECACB" wp14:editId="30F7B005">
              <wp:extent cx="5943600" cy="356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del>
      <w:bookmarkStart w:id="323" w:name="_GoBack"/>
      <w:ins w:id="324" w:author="Eric Ward" w:date="2019-12-06T13:03:00Z">
        <w:r>
          <w:rPr>
            <w:noProof/>
          </w:rPr>
          <w:drawing>
            <wp:inline distT="0" distB="0" distL="0" distR="0" wp14:anchorId="62BECACB" wp14:editId="661C4B68">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ins>
      <w:bookmarkEnd w:id="323"/>
    </w:p>
    <w:p w14:paraId="6DBD324F" w14:textId="2432DBE0" w:rsidR="00811176" w:rsidRDefault="00811176">
      <w:pPr>
        <w:rPr>
          <w:rFonts w:ascii="Times New Roman" w:hAnsi="Times New Roman" w:cs="Times New Roman"/>
        </w:rPr>
      </w:pPr>
      <w:r>
        <w:rPr>
          <w:rFonts w:ascii="Times New Roman" w:hAnsi="Times New Roman" w:cs="Times New Roman"/>
        </w:rPr>
        <w:t xml:space="preserve">Figure </w:t>
      </w:r>
      <w:r w:rsidR="005B5CB5">
        <w:rPr>
          <w:rFonts w:ascii="Times New Roman" w:hAnsi="Times New Roman" w:cs="Times New Roman"/>
        </w:rPr>
        <w:t>4</w:t>
      </w:r>
      <w:r>
        <w:rPr>
          <w:rFonts w:ascii="Times New Roman" w:hAnsi="Times New Roman" w:cs="Times New Roman"/>
        </w:rPr>
        <w:t xml:space="preserve">. </w:t>
      </w:r>
      <w:proofErr w:type="spellStart"/>
      <w:r w:rsidR="002F0878">
        <w:rPr>
          <w:rFonts w:ascii="Times New Roman" w:hAnsi="Times New Roman" w:cs="Times New Roman"/>
        </w:rPr>
        <w:t>Stripplot</w:t>
      </w:r>
      <w:proofErr w:type="spellEnd"/>
      <w:r w:rsidR="002F0878">
        <w:rPr>
          <w:rFonts w:ascii="Times New Roman" w:hAnsi="Times New Roman" w:cs="Times New Roman"/>
        </w:rPr>
        <w:t xml:space="preserve"> showing each unique cluster of latitude and </w:t>
      </w:r>
      <w:r w:rsidR="00843324">
        <w:rPr>
          <w:rFonts w:ascii="Times New Roman" w:hAnsi="Times New Roman" w:cs="Times New Roman"/>
        </w:rPr>
        <w:t xml:space="preserve">spatial trend in </w:t>
      </w:r>
      <w:r w:rsidR="002F0878">
        <w:rPr>
          <w:rFonts w:ascii="Times New Roman" w:hAnsi="Times New Roman" w:cs="Times New Roman"/>
        </w:rPr>
        <w:t xml:space="preserve">density </w:t>
      </w:r>
      <w:r w:rsidR="00843324">
        <w:rPr>
          <w:rFonts w:ascii="Times New Roman" w:hAnsi="Times New Roman" w:cs="Times New Roman"/>
        </w:rPr>
        <w:t xml:space="preserve">(slope) </w:t>
      </w:r>
      <w:r w:rsidR="002F0878">
        <w:rPr>
          <w:rFonts w:ascii="Times New Roman" w:hAnsi="Times New Roman" w:cs="Times New Roman"/>
        </w:rPr>
        <w:t>by species. Each set of points associated with a given cluster are represented by a different column and colored by their deviation from the mean coastwide trend for a given species. Grey points represent clusters from which the trend (slope) was within 0.01 of the mean coastwide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rPr>
          <w:rFonts w:ascii="Times New Roman" w:hAnsi="Times New Roman" w:cs="Times New Roman"/>
        </w:rPr>
      </w:pPr>
      <w:r>
        <w:rPr>
          <w:rFonts w:ascii="Times New Roman" w:hAnsi="Times New Roman" w:cs="Times New Roman"/>
        </w:rPr>
        <w:br w:type="page"/>
      </w:r>
    </w:p>
    <w:p w14:paraId="4E1CB6FD" w14:textId="77777777" w:rsidR="0002735B" w:rsidRDefault="009D1558" w:rsidP="0002735B">
      <w:pPr>
        <w:spacing w:after="160" w:line="259" w:lineRule="auto"/>
        <w:jc w:val="center"/>
        <w:rPr>
          <w:rFonts w:ascii="Times New Roman" w:hAnsi="Times New Roman" w:cs="Times New Roman"/>
          <w:vertAlign w:val="subscript"/>
        </w:rPr>
      </w:pPr>
      <w:ins w:id="325" w:author="Lewis Barnett" w:date="2019-12-06T13:03:00Z">
        <w:r w:rsidRPr="009D1558">
          <w:rPr>
            <w:rFonts w:ascii="Times New Roman" w:hAnsi="Times New Roman" w:cs="Times New Roman"/>
            <w:noProof/>
            <w:vertAlign w:val="subscript"/>
          </w:rPr>
          <w:lastRenderedPageBreak/>
          <w:drawing>
            <wp:inline distT="0" distB="0" distL="0" distR="0" wp14:anchorId="31141194" wp14:editId="69F32AA3">
              <wp:extent cx="4840652" cy="6858713"/>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4840652" cy="6858713"/>
                      </a:xfrm>
                      <a:prstGeom prst="rect">
                        <a:avLst/>
                      </a:prstGeom>
                    </pic:spPr>
                  </pic:pic>
                </a:graphicData>
              </a:graphic>
            </wp:inline>
          </w:drawing>
        </w:r>
      </w:ins>
      <w:del w:id="326" w:author="Lewis Barnett" w:date="2019-12-06T13:03:00Z">
        <w:r w:rsidR="0002735B">
          <w:rPr>
            <w:noProof/>
          </w:rPr>
          <w:drawing>
            <wp:inline distT="0" distB="0" distL="0" distR="0" wp14:anchorId="02AC28CE" wp14:editId="137695BE">
              <wp:extent cx="5429250" cy="769247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432641" cy="7697282"/>
                      </a:xfrm>
                      <a:prstGeom prst="rect">
                        <a:avLst/>
                      </a:prstGeom>
                    </pic:spPr>
                  </pic:pic>
                </a:graphicData>
              </a:graphic>
            </wp:inline>
          </w:drawing>
        </w:r>
      </w:del>
    </w:p>
    <w:p w14:paraId="445EDE7B" w14:textId="1A29BBF7" w:rsidR="00F62588" w:rsidRPr="0002735B" w:rsidRDefault="005B5CB5" w:rsidP="005B5CB5">
      <w:pPr>
        <w:spacing w:after="160" w:line="259" w:lineRule="auto"/>
        <w:rPr>
          <w:rFonts w:ascii="Times New Roman" w:hAnsi="Times New Roman" w:cs="Times New Roman"/>
          <w:vertAlign w:val="subscript"/>
        </w:rPr>
      </w:pPr>
      <w:r>
        <w:rPr>
          <w:rFonts w:ascii="Times New Roman" w:hAnsi="Times New Roman" w:cs="Times New Roman"/>
        </w:rPr>
        <w:t xml:space="preserve">Figure 5. Spatial and temporal patterns of predicted density for selected species.  The first column shows maps of the predicted spatial trend (slope of log density across years).  The second and column shows how each spatial location groups with a unique cluster of latitude and spatial trend. The fourth column shows the time series of the center of gravity (COG), or density-weighted mean latitude with 95% confidence intervals. The black line with grey interval represents the COG calculated on coastwide predicted species density, whereas the colored lines </w:t>
      </w:r>
      <w:r>
        <w:rPr>
          <w:rFonts w:ascii="Times New Roman" w:hAnsi="Times New Roman" w:cs="Times New Roman"/>
        </w:rPr>
        <w:lastRenderedPageBreak/>
        <w:t>are the COGs for each unique biogeographic region (separated by Cape Mendocino, California in the north; Point Conception, California in the south). Line color represents the proportion of a species biomass in a given region.</w:t>
      </w:r>
      <w:r w:rsidR="00F62588">
        <w:rPr>
          <w:rFonts w:ascii="Times New Roman" w:hAnsi="Times New Roman" w:cs="Times New Roman"/>
        </w:rPr>
        <w:br w:type="page"/>
      </w:r>
    </w:p>
    <w:p w14:paraId="2376B485" w14:textId="7E5A0518" w:rsidR="00E81ACF" w:rsidRDefault="00E81ACF" w:rsidP="00344523">
      <w:pPr>
        <w:spacing w:after="160" w:line="259" w:lineRule="auto"/>
        <w:rPr>
          <w:rFonts w:ascii="Times New Roman" w:hAnsi="Times New Roman" w:cs="Times New Roman"/>
        </w:rPr>
      </w:pPr>
      <w:r>
        <w:rPr>
          <w:rFonts w:ascii="Times New Roman" w:hAnsi="Times New Roman" w:cs="Times New Roman"/>
        </w:rPr>
        <w:lastRenderedPageBreak/>
        <w:t>REFERENCES</w:t>
      </w:r>
    </w:p>
    <w:p w14:paraId="77F9188E" w14:textId="77777777" w:rsidR="00CB31A2" w:rsidRPr="00CB31A2" w:rsidRDefault="00E81ACF" w:rsidP="00CB31A2">
      <w:pPr>
        <w:pStyle w:val="Bibliography"/>
        <w:rPr>
          <w:rFonts w:ascii="Times" w:hAnsi="Times" w:cs="Times"/>
        </w:rPr>
      </w:pPr>
      <w:r>
        <w:fldChar w:fldCharType="begin"/>
      </w:r>
      <w:r>
        <w:instrText xml:space="preserve"> ADDIN ZOTERO_BIBL {"uncited":[],"omitted":[],"custom":[]} CSL_BIBLIOGRAPHY </w:instrText>
      </w:r>
      <w:r>
        <w:fldChar w:fldCharType="separate"/>
      </w:r>
      <w:r w:rsidR="00CB31A2" w:rsidRPr="00CB31A2">
        <w:rPr>
          <w:rFonts w:ascii="Times" w:hAnsi="Times" w:cs="Times"/>
        </w:rPr>
        <w:t>Akaike, H. 1973. Information theory and an extension of the maximum likelihood principle. Page 2nd International Symposium on Information Theory. Budapest: Akadémiai, Tsahkadsor, Armenia, USSR.</w:t>
      </w:r>
    </w:p>
    <w:p w14:paraId="2A2FFBBE" w14:textId="77777777" w:rsidR="00CB31A2" w:rsidRPr="00CB31A2" w:rsidRDefault="00CB31A2" w:rsidP="00CB31A2">
      <w:pPr>
        <w:pStyle w:val="Bibliography"/>
        <w:rPr>
          <w:rFonts w:ascii="Times" w:hAnsi="Times" w:cs="Times"/>
        </w:rPr>
      </w:pPr>
      <w:r w:rsidRPr="00CB31A2">
        <w:rPr>
          <w:rFonts w:ascii="Times" w:hAnsi="Times" w:cs="Times"/>
        </w:rPr>
        <w:t>Anderson, S. C., and E. J. Ward. 2019. Black swans in space: modeling spatiotemporal processes with extremes. Ecology 100:e02403.</w:t>
      </w:r>
    </w:p>
    <w:p w14:paraId="0DD9811E" w14:textId="77777777" w:rsidR="00CB31A2" w:rsidRPr="00CB31A2" w:rsidRDefault="00CB31A2" w:rsidP="00CB31A2">
      <w:pPr>
        <w:pStyle w:val="Bibliography"/>
        <w:rPr>
          <w:rFonts w:ascii="Times" w:hAnsi="Times" w:cs="Times"/>
        </w:rPr>
      </w:pPr>
      <w:r w:rsidRPr="00CB31A2">
        <w:rPr>
          <w:rFonts w:ascii="Times" w:hAnsi="Times" w:cs="Times"/>
        </w:rPr>
        <w:t>Bakun, A., D. B. Field, A. Redondo-Rodriguez, and S. J. Weeks. 2010. Greenhouse gas, upwelling-favorable winds, and the future of coastal ocean upwelling ecosystems. Global Change Biology 16:1213–1228.</w:t>
      </w:r>
    </w:p>
    <w:p w14:paraId="6C3B0E3F" w14:textId="77777777" w:rsidR="00CB31A2" w:rsidRPr="00CB31A2" w:rsidRDefault="00CB31A2" w:rsidP="00CB31A2">
      <w:pPr>
        <w:pStyle w:val="Bibliography"/>
        <w:rPr>
          <w:rFonts w:ascii="Times" w:hAnsi="Times" w:cs="Times"/>
        </w:rPr>
      </w:pPr>
      <w:r w:rsidRPr="00CB31A2">
        <w:rPr>
          <w:rFonts w:ascii="Times" w:hAnsi="Times" w:cs="Times"/>
        </w:rPr>
        <w:t>Berger, A. M., D. R. Goethel, P. D. Lynch, T. Quinn, S. Mormede, J. McKenzie, and A. Dunn. 2017. Space oddity: The mission for spatial integration. Canadian Journal of Fisheries and Aquatic Sciences 74:1698–1716.</w:t>
      </w:r>
    </w:p>
    <w:p w14:paraId="309E897D" w14:textId="77777777" w:rsidR="00CB31A2" w:rsidRPr="00CB31A2" w:rsidRDefault="00CB31A2" w:rsidP="00CB31A2">
      <w:pPr>
        <w:pStyle w:val="Bibliography"/>
        <w:rPr>
          <w:rFonts w:ascii="Times" w:hAnsi="Times" w:cs="Times"/>
        </w:rPr>
      </w:pPr>
      <w:r w:rsidRPr="00CB31A2">
        <w:rPr>
          <w:rFonts w:ascii="Times" w:hAnsi="Times" w:cs="Times"/>
        </w:rPr>
        <w:t>Chen, J., M. E. Thompson, and C. Wu. 2004. Estimation of Fish Abundance Indices Based on Scientific Research Trawl Surveys. Biometrics 60:116–123.</w:t>
      </w:r>
    </w:p>
    <w:p w14:paraId="4D0D4AF7" w14:textId="77777777" w:rsidR="00CB31A2" w:rsidRPr="00CB31A2" w:rsidRDefault="00CB31A2" w:rsidP="00CB31A2">
      <w:pPr>
        <w:pStyle w:val="Bibliography"/>
        <w:rPr>
          <w:rFonts w:ascii="Times" w:hAnsi="Times" w:cs="Times"/>
        </w:rPr>
      </w:pPr>
      <w:r w:rsidRPr="00CB31A2">
        <w:rPr>
          <w:rFonts w:ascii="Times" w:hAnsi="Times" w:cs="Times"/>
        </w:rPr>
        <w:t>Elith, J., M. Kearney, and S. Phillips. 2010. The art of modelling range-shifting species. Methods in Ecology and Evolution 1:330–342.</w:t>
      </w:r>
    </w:p>
    <w:p w14:paraId="1201B54F" w14:textId="77777777" w:rsidR="00CB31A2" w:rsidRPr="00CB31A2" w:rsidRDefault="00CB31A2" w:rsidP="00CB31A2">
      <w:pPr>
        <w:pStyle w:val="Bibliography"/>
        <w:rPr>
          <w:rFonts w:ascii="Times" w:hAnsi="Times" w:cs="Times"/>
        </w:rPr>
      </w:pPr>
      <w:r w:rsidRPr="00CB31A2">
        <w:rPr>
          <w:rFonts w:ascii="Times" w:hAnsi="Times" w:cs="Times"/>
        </w:rPr>
        <w:t>Elith, J., and J. R. Leathwick. 2009. Species Distribution Models: Ecological Explanation and Prediction Across Space and Time. Annual Review of Ecology, Evolution, and Systematics 40:677–697.</w:t>
      </w:r>
    </w:p>
    <w:p w14:paraId="6695476D" w14:textId="77777777" w:rsidR="00CB31A2" w:rsidRPr="00CB31A2" w:rsidRDefault="00CB31A2" w:rsidP="00CB31A2">
      <w:pPr>
        <w:pStyle w:val="Bibliography"/>
        <w:rPr>
          <w:rFonts w:ascii="Times" w:hAnsi="Times" w:cs="Times"/>
        </w:rPr>
      </w:pPr>
      <w:r w:rsidRPr="00CB31A2">
        <w:rPr>
          <w:rFonts w:ascii="Times" w:hAnsi="Times" w:cs="Times"/>
        </w:rPr>
        <w: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t>
      </w:r>
      <w:r w:rsidRPr="00CB31A2">
        <w:rPr>
          <w:rFonts w:ascii="Times" w:hAnsi="Times" w:cs="Times"/>
        </w:rPr>
        <w:lastRenderedPageBreak/>
        <w:t>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07E2157D" w14:textId="77777777" w:rsidR="00CB31A2" w:rsidRPr="00CB31A2" w:rsidRDefault="00CB31A2" w:rsidP="00CB31A2">
      <w:pPr>
        <w:pStyle w:val="Bibliography"/>
        <w:rPr>
          <w:rFonts w:ascii="Times" w:hAnsi="Times" w:cs="Times"/>
        </w:rPr>
      </w:pPr>
      <w:r w:rsidRPr="00CB31A2">
        <w:rPr>
          <w:rFonts w:ascii="Times" w:hAnsi="Times" w:cs="Times"/>
        </w:rPr>
        <w:t>Hennig, C. 2019. Fpc: flexible procedures for clustering.</w:t>
      </w:r>
    </w:p>
    <w:p w14:paraId="075F1DAD" w14:textId="77777777" w:rsidR="00CB31A2" w:rsidRPr="00CB31A2" w:rsidRDefault="00CB31A2" w:rsidP="00CB31A2">
      <w:pPr>
        <w:pStyle w:val="Bibliography"/>
        <w:rPr>
          <w:rFonts w:ascii="Times" w:hAnsi="Times" w:cs="Times"/>
        </w:rPr>
      </w:pPr>
      <w:r w:rsidRPr="00CB31A2">
        <w:rPr>
          <w:rFonts w:ascii="Times" w:hAnsi="Times" w:cs="Times"/>
        </w:rPr>
        <w:t>Hilborn, R., and C. J. Walters. 1992. Quantitative fisheries stock assessment: Choice, dynamics and uncertainty. Chapman &amp; Hall, London.</w:t>
      </w:r>
    </w:p>
    <w:p w14:paraId="67023157" w14:textId="77777777" w:rsidR="00CB31A2" w:rsidRPr="00CB31A2" w:rsidRDefault="00CB31A2" w:rsidP="00CB31A2">
      <w:pPr>
        <w:pStyle w:val="Bibliography"/>
        <w:rPr>
          <w:rFonts w:ascii="Times" w:hAnsi="Times" w:cs="Times"/>
        </w:rPr>
      </w:pPr>
      <w:r w:rsidRPr="00CB31A2">
        <w:rPr>
          <w:rFonts w:ascii="Times" w:hAnsi="Times" w:cs="Times"/>
        </w:rPr>
        <w:t>Johnson, K. F., J. T. Thorson, and A. E. Punt. 2019. Investigating the value of including depth during spatiotemporal index standardization. Fisheries Research 216:126–137.</w:t>
      </w:r>
    </w:p>
    <w:p w14:paraId="5A2BB8FC" w14:textId="77777777" w:rsidR="00CB31A2" w:rsidRPr="00CB31A2" w:rsidRDefault="00CB31A2" w:rsidP="00CB31A2">
      <w:pPr>
        <w:pStyle w:val="Bibliography"/>
        <w:rPr>
          <w:rFonts w:ascii="Times" w:hAnsi="Times" w:cs="Times"/>
        </w:rPr>
      </w:pPr>
      <w:r w:rsidRPr="00CB31A2">
        <w:rPr>
          <w:rFonts w:ascii="Times" w:hAnsi="Times" w:cs="Times"/>
        </w:rPr>
        <w:t>Keller, A. A., J. R. Wallace, and R. D. Methot. 2017. The Northwest Fisheries Science Center’s West Coast Groundfish Bottom Trawl Survey: History, Design, and Description. NOAA Technical Memorandum, Northwest Fisheries Science Center, Seattle, WA.</w:t>
      </w:r>
    </w:p>
    <w:p w14:paraId="5A648857" w14:textId="77777777" w:rsidR="00CB31A2" w:rsidRPr="00CB31A2" w:rsidRDefault="00CB31A2" w:rsidP="00CB31A2">
      <w:pPr>
        <w:pStyle w:val="Bibliography"/>
        <w:rPr>
          <w:rFonts w:ascii="Times" w:hAnsi="Times" w:cs="Times"/>
        </w:rPr>
      </w:pPr>
      <w:r w:rsidRPr="00CB31A2">
        <w:rPr>
          <w:rFonts w:ascii="Times" w:hAnsi="Times" w:cs="Times"/>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DCF67EA" w14:textId="77777777" w:rsidR="00CB31A2" w:rsidRPr="00CB31A2" w:rsidRDefault="00CB31A2" w:rsidP="00CB31A2">
      <w:pPr>
        <w:pStyle w:val="Bibliography"/>
        <w:rPr>
          <w:rFonts w:ascii="Times" w:hAnsi="Times" w:cs="Times"/>
        </w:rPr>
      </w:pPr>
      <w:r w:rsidRPr="00CB31A2">
        <w:rPr>
          <w:rFonts w:ascii="Times" w:hAnsi="Times" w:cs="Times"/>
        </w:rPr>
        <w:t>Kristensen, K., A. Nielsen, C. W. Berg, H. Skaug, and B. M. Bell. 2016. TMB: Automatic Differentiation and Laplace Approximation. Journal of Statistical Software 70:1–21.</w:t>
      </w:r>
    </w:p>
    <w:p w14:paraId="78D274F0" w14:textId="77777777" w:rsidR="00CB31A2" w:rsidRPr="00CB31A2" w:rsidRDefault="00CB31A2" w:rsidP="00CB31A2">
      <w:pPr>
        <w:pStyle w:val="Bibliography"/>
        <w:rPr>
          <w:rFonts w:ascii="Times" w:hAnsi="Times" w:cs="Times"/>
        </w:rPr>
      </w:pPr>
      <w:r w:rsidRPr="00CB31A2">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3CDD21D6" w14:textId="77777777" w:rsidR="00CB31A2" w:rsidRPr="00CB31A2" w:rsidRDefault="00CB31A2" w:rsidP="00CB31A2">
      <w:pPr>
        <w:pStyle w:val="Bibliography"/>
        <w:rPr>
          <w:rFonts w:ascii="Times" w:hAnsi="Times" w:cs="Times"/>
        </w:rPr>
      </w:pPr>
      <w:r w:rsidRPr="00CB31A2">
        <w:rPr>
          <w:rFonts w:ascii="Times" w:hAnsi="Times" w:cs="Times"/>
        </w:rPr>
        <w:lastRenderedPageBreak/>
        <w:t>Levin, S. A. 1992. The problem of pattern and scale in ecology: the Robert H. MacArthur award lecture. Ecology 73:1943–1967.</w:t>
      </w:r>
    </w:p>
    <w:p w14:paraId="0A67D1F5" w14:textId="77777777" w:rsidR="00CB31A2" w:rsidRPr="00CB31A2" w:rsidRDefault="00CB31A2" w:rsidP="00CB31A2">
      <w:pPr>
        <w:pStyle w:val="Bibliography"/>
        <w:rPr>
          <w:rFonts w:ascii="Times" w:hAnsi="Times" w:cs="Times"/>
        </w:rPr>
      </w:pPr>
      <w:r w:rsidRPr="00CB31A2">
        <w:rPr>
          <w:rFonts w:ascii="Times" w:hAnsi="Times" w:cs="Times"/>
        </w:rPr>
        <w:t>Link, J. S., J. K. T. Brodziak, S. F. Edwards, W. J. Overholtz, D. Mountain, J. W. Jossi, T. D. Smith, and M. J. Fogarty. 2002. Marine ecosystem assessment in a fisheries management context. Canadian Journal of Fisheries and Aquatic Sciences 59:1429–1440.</w:t>
      </w:r>
    </w:p>
    <w:p w14:paraId="4BEE54DB" w14:textId="77777777" w:rsidR="00CB31A2" w:rsidRPr="00CB31A2" w:rsidRDefault="00CB31A2" w:rsidP="00CB31A2">
      <w:pPr>
        <w:pStyle w:val="Bibliography"/>
        <w:rPr>
          <w:rFonts w:ascii="Times" w:hAnsi="Times" w:cs="Times"/>
        </w:rPr>
      </w:pPr>
      <w:r w:rsidRPr="00CB31A2">
        <w:rPr>
          <w:rFonts w:ascii="Times" w:hAnsi="Times" w:cs="Times"/>
        </w:rPr>
        <w:t>Lowerre-Barbieri, S. K., I. A. Catalán, A. Frugård Opdal, and C. Jørgensen. 2019. Preparing for the future: integrating spatial ecology into ecosystem-based management. ICES Journal of Marine Science 76:467–476.</w:t>
      </w:r>
    </w:p>
    <w:p w14:paraId="113A3FE3" w14:textId="77777777" w:rsidR="00CB31A2" w:rsidRPr="00CB31A2" w:rsidRDefault="00CB31A2" w:rsidP="00CB31A2">
      <w:pPr>
        <w:pStyle w:val="Bibliography"/>
        <w:rPr>
          <w:rFonts w:ascii="Times" w:hAnsi="Times" w:cs="Times"/>
        </w:rPr>
      </w:pPr>
      <w:r w:rsidRPr="00CB31A2">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02B19147" w14:textId="77777777" w:rsidR="00CB31A2" w:rsidRPr="00CB31A2" w:rsidRDefault="00CB31A2" w:rsidP="00CB31A2">
      <w:pPr>
        <w:pStyle w:val="Bibliography"/>
        <w:rPr>
          <w:rFonts w:ascii="Times" w:hAnsi="Times" w:cs="Times"/>
        </w:rPr>
      </w:pPr>
      <w:r w:rsidRPr="00CB31A2">
        <w:rPr>
          <w:rFonts w:ascii="Times" w:hAnsi="Times" w:cs="Times"/>
        </w:rPr>
        <w:t>Pinsky, M. L., B. Worm, M. J. Fogarty, J. L. Sarmiento, and S. A. Levin. 2013. Marine taxa track local climate velocities. Science 341:1239–1242.</w:t>
      </w:r>
    </w:p>
    <w:p w14:paraId="711F11E7" w14:textId="77777777" w:rsidR="00CB31A2" w:rsidRPr="00CB31A2" w:rsidRDefault="00CB31A2" w:rsidP="00CB31A2">
      <w:pPr>
        <w:pStyle w:val="Bibliography"/>
        <w:rPr>
          <w:rFonts w:ascii="Times" w:hAnsi="Times" w:cs="Times"/>
        </w:rPr>
      </w:pPr>
      <w:r w:rsidRPr="00CB31A2">
        <w:rPr>
          <w:rFonts w:ascii="Times" w:hAnsi="Times" w:cs="Times"/>
        </w:rPr>
        <w:t>R Core Team. 2018. R: A language and environment for statistical computing. Vienna, Austria.</w:t>
      </w:r>
    </w:p>
    <w:p w14:paraId="4FFEC534" w14:textId="77777777" w:rsidR="00CB31A2" w:rsidRPr="00CB31A2" w:rsidRDefault="00CB31A2" w:rsidP="00CB31A2">
      <w:pPr>
        <w:pStyle w:val="Bibliography"/>
        <w:rPr>
          <w:rFonts w:ascii="Times" w:hAnsi="Times" w:cs="Times"/>
        </w:rPr>
      </w:pPr>
      <w:r w:rsidRPr="00CB31A2">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7BE0373A" w14:textId="77777777" w:rsidR="00CB31A2" w:rsidRPr="00CB31A2" w:rsidRDefault="00CB31A2" w:rsidP="00CB31A2">
      <w:pPr>
        <w:pStyle w:val="Bibliography"/>
        <w:rPr>
          <w:rFonts w:ascii="Times" w:hAnsi="Times" w:cs="Times"/>
        </w:rPr>
      </w:pPr>
      <w:r w:rsidRPr="00CB31A2">
        <w:rPr>
          <w:rFonts w:ascii="Times" w:hAnsi="Times" w:cs="Times"/>
        </w:rPr>
        <w:t>Ruiz-Cárdenas, R., E. T. Krainski, and H. Rue. 2012. Direct fitting of dynamic models using integrated nested Laplace approximations — INLA. Computational Statistics &amp; Data Analysis 56:1808–1828.</w:t>
      </w:r>
    </w:p>
    <w:p w14:paraId="63B39604" w14:textId="77777777" w:rsidR="00CB31A2" w:rsidRPr="00CB31A2" w:rsidRDefault="00CB31A2" w:rsidP="00CB31A2">
      <w:pPr>
        <w:pStyle w:val="Bibliography"/>
        <w:rPr>
          <w:rFonts w:ascii="Times" w:hAnsi="Times" w:cs="Times"/>
        </w:rPr>
      </w:pPr>
      <w:r w:rsidRPr="00CB31A2">
        <w:rPr>
          <w:rFonts w:ascii="Times" w:hAnsi="Times" w:cs="Times"/>
        </w:rPr>
        <w:t>Shelton, A. O., J. T. Thorson, E. J. Ward, and B. E. Feist. 2014. Spatial semiparametric models improve estimates of species abundance and distribution. Canadian Journal of Fisheries and Aquatic Sciences 71:1655–1666.</w:t>
      </w:r>
    </w:p>
    <w:p w14:paraId="7B8F11A8" w14:textId="77777777" w:rsidR="00CB31A2" w:rsidRPr="00CB31A2" w:rsidRDefault="00CB31A2" w:rsidP="00CB31A2">
      <w:pPr>
        <w:pStyle w:val="Bibliography"/>
        <w:rPr>
          <w:rFonts w:ascii="Times" w:hAnsi="Times" w:cs="Times"/>
        </w:rPr>
      </w:pPr>
      <w:r w:rsidRPr="00CB31A2">
        <w:rPr>
          <w:rFonts w:ascii="Times" w:hAnsi="Times" w:cs="Times"/>
        </w:rPr>
        <w:lastRenderedPageBreak/>
        <w:t>Shono, H. 2008. Application of the Tweedie distribution to zero-catch data in CPUE analysis. Fisheries Research 93:154–162.</w:t>
      </w:r>
    </w:p>
    <w:p w14:paraId="3AA5640D" w14:textId="77777777" w:rsidR="00CB31A2" w:rsidRPr="00CB31A2" w:rsidRDefault="00CB31A2" w:rsidP="00CB31A2">
      <w:pPr>
        <w:pStyle w:val="Bibliography"/>
        <w:rPr>
          <w:rFonts w:ascii="Times" w:hAnsi="Times" w:cs="Times"/>
        </w:rPr>
      </w:pPr>
      <w:r w:rsidRPr="00CB31A2">
        <w:rPr>
          <w:rFonts w:ascii="Times" w:hAnsi="Times" w:cs="Times"/>
        </w:rPr>
        <w:t>Stock, B. C., E. J. Ward, T. Eguchi, J. E. Jannot, J. T. Thorson, B. E. Feist, and B. X. Semmens. 2019. Comparing predictions of fisheries bycatch using multiple spatiotemporal species distribution model frameworks. Canadian Journal of Fisheries and Aquatic Sciences.</w:t>
      </w:r>
    </w:p>
    <w:p w14:paraId="75FC10AD" w14:textId="77777777" w:rsidR="00CB31A2" w:rsidRPr="00CB31A2" w:rsidRDefault="00CB31A2" w:rsidP="00CB31A2">
      <w:pPr>
        <w:pStyle w:val="Bibliography"/>
        <w:rPr>
          <w:rFonts w:ascii="Times" w:hAnsi="Times" w:cs="Times"/>
        </w:rPr>
      </w:pPr>
      <w:r w:rsidRPr="00CB31A2">
        <w:rPr>
          <w:rFonts w:ascii="Times" w:hAnsi="Times" w:cs="Times"/>
        </w:rPr>
        <w:t>Thorson, J. T. 2019a. Measuring the impact of oceanographic indices on species distribution shifts: The spatially varying effect of cold-pool extent in the eastern Bering Sea. Limnology and Oceanography 64:2632–2645.</w:t>
      </w:r>
    </w:p>
    <w:p w14:paraId="6218A166" w14:textId="77777777" w:rsidR="00CB31A2" w:rsidRPr="00CB31A2" w:rsidRDefault="00CB31A2" w:rsidP="00CB31A2">
      <w:pPr>
        <w:pStyle w:val="Bibliography"/>
        <w:rPr>
          <w:rFonts w:ascii="Times" w:hAnsi="Times" w:cs="Times"/>
        </w:rPr>
      </w:pPr>
      <w:r w:rsidRPr="00CB31A2">
        <w:rPr>
          <w:rFonts w:ascii="Times" w:hAnsi="Times" w:cs="Times"/>
        </w:rPr>
        <w:t>Thorson, J. T. 2019b. Guidance for decisions using the Vector Autoregressive Spatio-Temporal (VAST) package in stock, ecosystem, habitat and climate assessments. Fisheries Research 210:143–161.</w:t>
      </w:r>
    </w:p>
    <w:p w14:paraId="65F4BD43" w14:textId="77777777" w:rsidR="00CB31A2" w:rsidRPr="00CB31A2" w:rsidRDefault="00CB31A2" w:rsidP="00CB31A2">
      <w:pPr>
        <w:pStyle w:val="Bibliography"/>
        <w:rPr>
          <w:rFonts w:ascii="Times" w:hAnsi="Times" w:cs="Times"/>
        </w:rPr>
      </w:pPr>
      <w:r w:rsidRPr="00CB31A2">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790DB32A" w14:textId="77777777" w:rsidR="00CB31A2" w:rsidRPr="00CB31A2" w:rsidRDefault="00CB31A2" w:rsidP="00CB31A2">
      <w:pPr>
        <w:pStyle w:val="Bibliography"/>
        <w:rPr>
          <w:rFonts w:ascii="Times" w:hAnsi="Times" w:cs="Times"/>
        </w:rPr>
      </w:pPr>
      <w:r w:rsidRPr="00CB31A2">
        <w:rPr>
          <w:rFonts w:ascii="Times" w:hAnsi="Times" w:cs="Times"/>
        </w:rPr>
        <w:t>Thorson, J. T., M. L. Pinsky, and E. J. Ward. 2016. Model-based inference for estimating shifts in species distribution, area occupied and centre of gravity. Methods in Ecology and Evolution 7:990–1002.</w:t>
      </w:r>
    </w:p>
    <w:p w14:paraId="1D9F4DD1" w14:textId="77777777" w:rsidR="00CB31A2" w:rsidRPr="00CB31A2" w:rsidRDefault="00CB31A2" w:rsidP="00CB31A2">
      <w:pPr>
        <w:pStyle w:val="Bibliography"/>
        <w:rPr>
          <w:rFonts w:ascii="Times" w:hAnsi="Times" w:cs="Times"/>
        </w:rPr>
      </w:pPr>
      <w:r w:rsidRPr="00CB31A2">
        <w:rPr>
          <w:rFonts w:ascii="Times" w:hAnsi="Times" w:cs="Times"/>
        </w:rPr>
        <w:t>Thorson, J. T., A. O. Shelton, E. J. Ward, and H. J. Skaug. 2015. Geostatistical delta-generalized linear mixed models improve precision for estimated abundance indices for West Coast groundfishes. ICES Journal of Marine Science 72:1297–1310.</w:t>
      </w:r>
    </w:p>
    <w:p w14:paraId="037912A3" w14:textId="77777777" w:rsidR="00CB31A2" w:rsidRPr="00CB31A2" w:rsidRDefault="00CB31A2" w:rsidP="00CB31A2">
      <w:pPr>
        <w:pStyle w:val="Bibliography"/>
        <w:rPr>
          <w:rFonts w:ascii="Times" w:hAnsi="Times" w:cs="Times"/>
        </w:rPr>
      </w:pPr>
      <w:r w:rsidRPr="00CB31A2">
        <w:rPr>
          <w:rFonts w:ascii="Times" w:hAnsi="Times" w:cs="Times"/>
        </w:rPr>
        <w:t>Ward, E. J., J. E. Jannot, Y.-W. Lee, K. Ono, A. O. Shelton, and J. T. Thorson. 2015. Using spatiotemporal species distribution models to identify temporally evolving hotspots of species co-occurrence. Ecological Applications 25:2198–2209.</w:t>
      </w:r>
    </w:p>
    <w:p w14:paraId="56CCA42C" w14:textId="77777777" w:rsidR="00CB31A2" w:rsidRPr="00CB31A2" w:rsidRDefault="00CB31A2" w:rsidP="00CB31A2">
      <w:pPr>
        <w:pStyle w:val="Bibliography"/>
        <w:rPr>
          <w:rFonts w:ascii="Times" w:hAnsi="Times" w:cs="Times"/>
        </w:rPr>
      </w:pPr>
      <w:r w:rsidRPr="00CB31A2">
        <w:rPr>
          <w:rFonts w:ascii="Times" w:hAnsi="Times" w:cs="Times"/>
        </w:rPr>
        <w:lastRenderedPageBreak/>
        <w:t>Woillez, M., J. Rivoirard, and P. Petitgas. 2009. Notes on survey-based spatial indicators for monitoring fish populations. Aquatic Living Resources 22:155–164.</w:t>
      </w:r>
    </w:p>
    <w:p w14:paraId="03C3053A" w14:textId="77777777" w:rsidR="00CB31A2" w:rsidRPr="00CB31A2" w:rsidRDefault="00CB31A2" w:rsidP="00CB31A2">
      <w:pPr>
        <w:pStyle w:val="Bibliography"/>
        <w:rPr>
          <w:rFonts w:ascii="Times" w:hAnsi="Times" w:cs="Times"/>
        </w:rPr>
      </w:pPr>
      <w:r w:rsidRPr="00CB31A2">
        <w:rPr>
          <w:rFonts w:ascii="Times" w:hAnsi="Times" w:cs="Times"/>
        </w:rPr>
        <w:t>Yackulic, C. B., R. Chandler, E. F. Zipkin, J. A. Royle, J. D. Nichols, E. H. Campbell Grant, and S. Veran. 2013. Presence-only modelling using MAXENT: when can we trust the inferences? 4:236–243.</w:t>
      </w:r>
    </w:p>
    <w:p w14:paraId="28C30B5A" w14:textId="4A7A976B" w:rsidR="00E81ACF" w:rsidRPr="00C62EA2" w:rsidRDefault="00E81ACF" w:rsidP="00C62EA2">
      <w:pPr>
        <w:rPr>
          <w:rFonts w:ascii="Times" w:hAnsi="Times" w:cs="Times New Roman"/>
        </w:rPr>
      </w:pPr>
      <w:r>
        <w:rPr>
          <w:rFonts w:ascii="Times" w:hAnsi="Times" w:cs="Times New Roman"/>
        </w:rPr>
        <w:fldChar w:fldCharType="end"/>
      </w:r>
    </w:p>
    <w:p w14:paraId="4B6254D6" w14:textId="77777777" w:rsidR="00E81ACF" w:rsidRDefault="00E81ACF">
      <w:pPr>
        <w:spacing w:after="160" w:line="259" w:lineRule="auto"/>
        <w:rPr>
          <w:rFonts w:ascii="Times New Roman" w:hAnsi="Times New Roman" w:cs="Times New Roman"/>
        </w:rPr>
      </w:pPr>
      <w:r>
        <w:rPr>
          <w:rFonts w:ascii="Times New Roman" w:hAnsi="Times New Roman" w:cs="Times New Roman"/>
        </w:rPr>
        <w:br w:type="page"/>
      </w:r>
    </w:p>
    <w:p w14:paraId="4190A7F7" w14:textId="772E6EEC"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APPENDIX TABLES</w:t>
      </w:r>
    </w:p>
    <w:p w14:paraId="0D391DEF" w14:textId="146E244B" w:rsidR="00344523" w:rsidRDefault="0008062F" w:rsidP="00344523">
      <w:pPr>
        <w:spacing w:after="160" w:line="259" w:lineRule="auto"/>
        <w:rPr>
          <w:rFonts w:ascii="Times New Roman" w:hAnsi="Times New Roman" w:cs="Times New Roman"/>
        </w:rPr>
      </w:pPr>
      <w:r>
        <w:rPr>
          <w:rFonts w:ascii="Times New Roman" w:hAnsi="Times New Roman" w:cs="Times New Roman"/>
        </w:rPr>
        <w:t>Table S1. Empirical occurrence and mean catch rates</w:t>
      </w:r>
      <w:r w:rsidR="00B6471E">
        <w:rPr>
          <w:rFonts w:ascii="Times New Roman" w:hAnsi="Times New Roman" w:cs="Times New Roman"/>
        </w:rPr>
        <w:t xml:space="preserve"> for positive tows</w:t>
      </w:r>
      <w:r>
        <w:rPr>
          <w:rFonts w:ascii="Times New Roman" w:hAnsi="Times New Roman" w:cs="Times New Roman"/>
        </w:rPr>
        <w:t xml:space="preserve"> (CPUE in kg per km</w:t>
      </w:r>
      <w:r w:rsidRPr="00234BE8">
        <w:rPr>
          <w:rFonts w:ascii="Times New Roman" w:hAnsi="Times New Roman" w:cs="Times New Roman"/>
          <w:vertAlign w:val="superscript"/>
        </w:rPr>
        <w:t>2</w:t>
      </w:r>
      <w:r>
        <w:rPr>
          <w:rFonts w:ascii="Times New Roman" w:hAnsi="Times New Roman" w:cs="Times New Roman"/>
        </w:rPr>
        <w:t xml:space="preserve">) </w:t>
      </w:r>
      <w:r w:rsidR="00B6471E">
        <w:rPr>
          <w:rFonts w:ascii="Times New Roman" w:hAnsi="Times New Roman" w:cs="Times New Roman"/>
        </w:rPr>
        <w:t xml:space="preserve">for the </w:t>
      </w:r>
      <w:r w:rsidR="006F0B46">
        <w:rPr>
          <w:rFonts w:ascii="Times New Roman" w:hAnsi="Times New Roman" w:cs="Times New Roman"/>
        </w:rPr>
        <w:t>19</w:t>
      </w:r>
      <w:r w:rsidR="00B6471E">
        <w:rPr>
          <w:rFonts w:ascii="Times New Roman" w:hAnsi="Times New Roman" w:cs="Times New Roman"/>
        </w:rPr>
        <w:t xml:space="preserve"> west</w:t>
      </w:r>
      <w:r w:rsidR="00234BE8">
        <w:rPr>
          <w:rFonts w:ascii="Times New Roman" w:hAnsi="Times New Roman" w:cs="Times New Roman"/>
        </w:rPr>
        <w:t xml:space="preserve"> </w:t>
      </w:r>
      <w:r w:rsidR="00B6471E">
        <w:rPr>
          <w:rFonts w:ascii="Times New Roman" w:hAnsi="Times New Roman" w:cs="Times New Roman"/>
        </w:rPr>
        <w:t xml:space="preserve">coast </w:t>
      </w:r>
      <w:proofErr w:type="spellStart"/>
      <w:r w:rsidR="00B6471E">
        <w:rPr>
          <w:rFonts w:ascii="Times New Roman" w:hAnsi="Times New Roman" w:cs="Times New Roman"/>
        </w:rPr>
        <w:t>groundfish</w:t>
      </w:r>
      <w:proofErr w:type="spellEnd"/>
      <w:r w:rsidR="00B6471E">
        <w:rPr>
          <w:rFonts w:ascii="Times New Roman" w:hAnsi="Times New Roman" w:cs="Times New Roman"/>
        </w:rPr>
        <w:t xml:space="preserve">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arrowtooth</w:t>
            </w:r>
            <w:proofErr w:type="spellEnd"/>
            <w:r w:rsidRPr="00221E1C">
              <w:rPr>
                <w:rFonts w:ascii="Calibri" w:eastAsia="Times New Roman" w:hAnsi="Calibri" w:cs="Calibri"/>
                <w:color w:val="000000"/>
              </w:rPr>
              <w:t xml:space="preserve">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bocaccio</w:t>
            </w:r>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darkblotched</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ocean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petrale</w:t>
            </w:r>
            <w:proofErr w:type="spellEnd"/>
            <w:r w:rsidRPr="00221E1C">
              <w:rPr>
                <w:rFonts w:ascii="Calibri" w:eastAsia="Times New Roman" w:hAnsi="Calibri" w:cs="Calibri"/>
                <w:color w:val="000000"/>
              </w:rPr>
              <w:t xml:space="preserv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shortspine</w:t>
            </w:r>
            <w:proofErr w:type="spellEnd"/>
            <w:r w:rsidRPr="00221E1C">
              <w:rPr>
                <w:rFonts w:ascii="Calibri" w:eastAsia="Times New Roman" w:hAnsi="Calibri" w:cs="Calibri"/>
                <w:color w:val="000000"/>
              </w:rPr>
              <w:t xml:space="preserve"> </w:t>
            </w:r>
            <w:proofErr w:type="spellStart"/>
            <w:r w:rsidRPr="00221E1C">
              <w:rPr>
                <w:rFonts w:ascii="Calibri" w:eastAsia="Times New Roman" w:hAnsi="Calibri" w:cs="Calibri"/>
                <w:color w:val="000000"/>
              </w:rPr>
              <w:t>thornyhead</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splitnose</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1846.20</w:t>
            </w:r>
          </w:p>
        </w:tc>
      </w:tr>
    </w:tbl>
    <w:p w14:paraId="70823621" w14:textId="77777777" w:rsidR="00B6471E" w:rsidRDefault="00B6471E" w:rsidP="00344523">
      <w:pPr>
        <w:spacing w:after="160" w:line="259" w:lineRule="auto"/>
        <w:rPr>
          <w:rFonts w:ascii="Times New Roman" w:hAnsi="Times New Roman" w:cs="Times New Roman"/>
        </w:rPr>
      </w:pPr>
    </w:p>
    <w:p w14:paraId="24013866" w14:textId="77777777" w:rsidR="0008062F" w:rsidRDefault="0008062F" w:rsidP="00344523">
      <w:pPr>
        <w:spacing w:after="160" w:line="259" w:lineRule="auto"/>
        <w:rPr>
          <w:rFonts w:ascii="Times New Roman" w:hAnsi="Times New Roman" w:cs="Times New Roman"/>
        </w:rPr>
      </w:pPr>
    </w:p>
    <w:p w14:paraId="1BAA8B0C"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5EE470E4" w14:textId="52B5A380"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 xml:space="preserve">Table S2. </w:t>
      </w:r>
      <w:r w:rsidR="0008062F">
        <w:rPr>
          <w:rFonts w:ascii="Times New Roman" w:hAnsi="Times New Roman" w:cs="Times New Roman"/>
        </w:rPr>
        <w:t xml:space="preserve">Delta – AIC values comparing </w:t>
      </w:r>
      <w:r w:rsidR="00584268">
        <w:rPr>
          <w:rFonts w:ascii="Times New Roman" w:hAnsi="Times New Roman" w:cs="Times New Roman"/>
        </w:rPr>
        <w:t>spatial GLMMs with and without an estimated spatial trend field</w:t>
      </w:r>
      <w:r w:rsidR="00113FD2">
        <w:rPr>
          <w:rFonts w:ascii="Times New Roman" w:hAnsi="Times New Roman" w:cs="Times New Roman"/>
        </w:rPr>
        <w:t xml:space="preserve">. </w:t>
      </w:r>
      <w:r w:rsidR="0008062F">
        <w:rPr>
          <w:rFonts w:ascii="Times New Roman" w:hAnsi="Times New Roman" w:cs="Times New Roman"/>
        </w:rPr>
        <w:t xml:space="preserve">Delta – 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eastAsia="Times New Roman" w:hAnsi="Calibri" w:cs="Calibri"/>
                <w:color w:val="000000"/>
              </w:rPr>
            </w:pPr>
            <w:r w:rsidRPr="006C5485">
              <w:rPr>
                <w:rFonts w:ascii="Calibri" w:eastAsia="Times New Roman"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eastAsia="Times New Roman" w:hAnsi="Calibri" w:cs="Calibri"/>
                <w:color w:val="000000"/>
              </w:rPr>
            </w:pPr>
            <w:r>
              <w:rPr>
                <w:rFonts w:ascii="Calibri" w:eastAsia="Times New Roman"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eastAsia="Times New Roman" w:hAnsi="Calibri" w:cs="Calibri"/>
                <w:color w:val="000000"/>
              </w:rPr>
            </w:pPr>
            <w:r w:rsidRPr="006C5485">
              <w:rPr>
                <w:rFonts w:ascii="Calibri" w:eastAsia="Times New Roman"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bocaccio</w:t>
            </w:r>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ocean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rPr>
          <w:rFonts w:ascii="Times New Roman" w:hAnsi="Times New Roman" w:cs="Times New Roman"/>
        </w:rPr>
      </w:pPr>
    </w:p>
    <w:p w14:paraId="410A6C77" w14:textId="77777777" w:rsidR="00344523" w:rsidRDefault="00344523">
      <w:pPr>
        <w:spacing w:after="160" w:line="259" w:lineRule="auto"/>
        <w:rPr>
          <w:rFonts w:ascii="Times New Roman" w:hAnsi="Times New Roman" w:cs="Times New Roman"/>
        </w:rPr>
      </w:pPr>
    </w:p>
    <w:p w14:paraId="5BF42DDF" w14:textId="77777777" w:rsidR="00344523" w:rsidRDefault="00344523">
      <w:pPr>
        <w:spacing w:after="160" w:line="259" w:lineRule="auto"/>
        <w:rPr>
          <w:rFonts w:ascii="Times New Roman" w:hAnsi="Times New Roman" w:cs="Times New Roman"/>
        </w:rPr>
      </w:pPr>
    </w:p>
    <w:p w14:paraId="6DFC1BF6"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0689F0B3" w14:textId="78A506A0" w:rsidR="00876800" w:rsidRDefault="00F62588">
      <w:pPr>
        <w:spacing w:after="160" w:line="259" w:lineRule="auto"/>
        <w:rPr>
          <w:rFonts w:ascii="Times New Roman" w:hAnsi="Times New Roman" w:cs="Times New Roman"/>
        </w:rPr>
      </w:pPr>
      <w:r>
        <w:rPr>
          <w:rFonts w:ascii="Times New Roman" w:hAnsi="Times New Roman" w:cs="Times New Roman"/>
        </w:rPr>
        <w:lastRenderedPageBreak/>
        <w:t>APPENDIX FIGURES</w:t>
      </w:r>
    </w:p>
    <w:p w14:paraId="74E3B899" w14:textId="1C48905A" w:rsidR="00B03C50" w:rsidRDefault="002451DF" w:rsidP="00B03C50">
      <w:pPr>
        <w:spacing w:before="100" w:after="100"/>
        <w:rPr>
          <w:rFonts w:ascii="Times New Roman" w:eastAsia="Times New Roman" w:hAnsi="Times New Roman" w:cs="Times New Roman"/>
          <w:color w:val="000000"/>
        </w:rPr>
      </w:pPr>
      <w:commentRangeStart w:id="327"/>
      <w:r>
        <w:rPr>
          <w:rFonts w:ascii="Times New Roman" w:eastAsia="Times New Roman" w:hAnsi="Times New Roman" w:cs="Times New Roman"/>
          <w:color w:val="000000"/>
        </w:rPr>
        <w:t xml:space="preserve">Fig S1. </w:t>
      </w:r>
      <w:ins w:id="328" w:author="Lewis Barnett" w:date="2019-12-06T13:03:00Z">
        <w:r w:rsidR="005437A8">
          <w:rPr>
            <w:rFonts w:ascii="Times New Roman" w:eastAsia="Times New Roman" w:hAnsi="Times New Roman" w:cs="Times New Roman"/>
            <w:color w:val="000000"/>
          </w:rPr>
          <w:t>Spatial trend</w:t>
        </w:r>
      </w:ins>
      <w:del w:id="329" w:author="Lewis Barnett" w:date="2019-12-06T13:03:00Z">
        <w:r>
          <w:rPr>
            <w:rFonts w:ascii="Times New Roman" w:eastAsia="Times New Roman" w:hAnsi="Times New Roman" w:cs="Times New Roman"/>
            <w:color w:val="000000"/>
          </w:rPr>
          <w:delText>Trend</w:delText>
        </w:r>
      </w:del>
      <w:r w:rsidR="00B03C50" w:rsidRPr="00B03C50">
        <w:rPr>
          <w:rFonts w:ascii="Times New Roman" w:eastAsia="Times New Roman" w:hAnsi="Times New Roman" w:cs="Times New Roman"/>
          <w:color w:val="000000"/>
        </w:rPr>
        <w:t xml:space="preserve"> maps and clusters for all species</w:t>
      </w:r>
      <w:r w:rsidR="00B03C50">
        <w:rPr>
          <w:rFonts w:ascii="Times New Roman" w:hAnsi="Times New Roman"/>
          <w:color w:val="000000"/>
          <w:rPrChange w:id="330" w:author="Lewis Barnett" w:date="2019-12-06T13:03:00Z">
            <w:rPr>
              <w:rFonts w:ascii="Times New Roman" w:eastAsia="Times New Roman" w:hAnsi="Times New Roman" w:cs="Times New Roman"/>
              <w:b/>
              <w:color w:val="000000"/>
            </w:rPr>
          </w:rPrChange>
        </w:rPr>
        <w:t xml:space="preserve"> </w:t>
      </w:r>
      <w:ins w:id="331" w:author="Lewis Barnett" w:date="2019-12-06T13:03:00Z">
        <w:r w:rsidR="005437A8">
          <w:rPr>
            <w:rFonts w:ascii="Times New Roman" w:eastAsia="Times New Roman" w:hAnsi="Times New Roman" w:cs="Times New Roman"/>
            <w:color w:val="000000"/>
          </w:rPr>
          <w:t>(link to separate PDF)</w:t>
        </w:r>
        <w:r w:rsidR="00246658">
          <w:rPr>
            <w:rFonts w:ascii="Times New Roman" w:eastAsia="Times New Roman" w:hAnsi="Times New Roman" w:cs="Times New Roman"/>
            <w:color w:val="000000"/>
          </w:rPr>
          <w:t>.</w:t>
        </w:r>
      </w:ins>
      <w:del w:id="332" w:author="Lewis Barnett" w:date="2019-12-06T13:03:00Z">
        <w:r w:rsidR="00B03C50" w:rsidRPr="00CF17BA">
          <w:rPr>
            <w:rFonts w:ascii="Times New Roman" w:eastAsia="Times New Roman" w:hAnsi="Times New Roman" w:cs="Times New Roman"/>
            <w:color w:val="000000"/>
          </w:rPr>
          <w:delText>()</w:delText>
        </w:r>
      </w:del>
    </w:p>
    <w:p w14:paraId="5F2DC0EA" w14:textId="77777777" w:rsidR="00B03C50" w:rsidRDefault="00B03C50" w:rsidP="00B03C50">
      <w:pPr>
        <w:spacing w:before="100" w:after="100"/>
        <w:rPr>
          <w:rFonts w:ascii="Times New Roman" w:eastAsia="Times New Roman" w:hAnsi="Times New Roman" w:cs="Times New Roman"/>
          <w:color w:val="000000"/>
        </w:rPr>
      </w:pPr>
    </w:p>
    <w:p w14:paraId="794EAA3F" w14:textId="77777777" w:rsidR="00B03C50" w:rsidRDefault="005437A8" w:rsidP="00B03C50">
      <w:pPr>
        <w:spacing w:before="100" w:after="100"/>
        <w:rPr>
          <w:del w:id="333" w:author="Lewis Barnett" w:date="2019-12-06T13:03:00Z"/>
          <w:rFonts w:ascii="Times New Roman" w:eastAsia="Times New Roman" w:hAnsi="Times New Roman" w:cs="Times New Roman"/>
          <w:color w:val="000000"/>
        </w:rPr>
      </w:pPr>
      <w:ins w:id="334" w:author="Lewis Barnett" w:date="2019-12-06T13:03:00Z">
        <w:r>
          <w:rPr>
            <w:rFonts w:ascii="Times New Roman" w:eastAsia="Times New Roman" w:hAnsi="Times New Roman" w:cs="Times New Roman"/>
            <w:color w:val="000000"/>
          </w:rPr>
          <w:t>Fig S2.  P</w:t>
        </w:r>
        <w:r w:rsidR="00B03C50" w:rsidRPr="005437A8">
          <w:rPr>
            <w:rFonts w:ascii="Times New Roman" w:eastAsia="Times New Roman" w:hAnsi="Times New Roman" w:cs="Times New Roman"/>
            <w:color w:val="000000"/>
          </w:rPr>
          <w:t>redicted</w:t>
        </w:r>
      </w:ins>
      <w:del w:id="335" w:author="Lewis Barnett" w:date="2019-12-06T13:03:00Z">
        <w:r w:rsidR="00B03C50">
          <w:rPr>
            <w:rFonts w:ascii="Times New Roman" w:eastAsia="Times New Roman" w:hAnsi="Times New Roman" w:cs="Times New Roman"/>
            <w:color w:val="000000"/>
          </w:rPr>
          <w:delText xml:space="preserve">Other figures delivered as their own PDF: </w:delText>
        </w:r>
      </w:del>
    </w:p>
    <w:p w14:paraId="59E6198A" w14:textId="43AC2648" w:rsidR="00B03C50" w:rsidRDefault="00B03C50" w:rsidP="00B03C50">
      <w:pPr>
        <w:pStyle w:val="ListParagraph"/>
        <w:numPr>
          <w:ilvl w:val="0"/>
          <w:numId w:val="3"/>
        </w:numPr>
        <w:spacing w:before="100" w:after="100"/>
        <w:rPr>
          <w:del w:id="336" w:author="Lewis Barnett" w:date="2019-12-06T13:03:00Z"/>
          <w:rFonts w:ascii="Times New Roman" w:eastAsia="Times New Roman" w:hAnsi="Times New Roman" w:cs="Times New Roman"/>
          <w:color w:val="000000"/>
        </w:rPr>
      </w:pPr>
      <w:del w:id="337" w:author="Lewis Barnett" w:date="2019-12-06T13:03:00Z">
        <w:r w:rsidRPr="00B03C50">
          <w:rPr>
            <w:rFonts w:ascii="Times New Roman" w:eastAsia="Times New Roman" w:hAnsi="Times New Roman" w:cs="Times New Roman"/>
            <w:color w:val="000000"/>
          </w:rPr>
          <w:delText>full predicted</w:delText>
        </w:r>
      </w:del>
      <w:r w:rsidRPr="00B03C50">
        <w:rPr>
          <w:rFonts w:ascii="Times New Roman" w:eastAsia="Times New Roman" w:hAnsi="Times New Roman" w:cs="Times New Roman"/>
          <w:color w:val="000000"/>
        </w:rPr>
        <w:t xml:space="preserve"> </w:t>
      </w:r>
      <w:proofErr w:type="gramStart"/>
      <w:r w:rsidRPr="00B03C50">
        <w:rPr>
          <w:rFonts w:ascii="Times New Roman" w:eastAsia="Times New Roman" w:hAnsi="Times New Roman" w:cs="Times New Roman"/>
          <w:color w:val="000000"/>
        </w:rPr>
        <w:t>densit</w:t>
      </w:r>
      <w:r w:rsidR="002451DF">
        <w:rPr>
          <w:rFonts w:ascii="Times New Roman" w:eastAsia="Times New Roman" w:hAnsi="Times New Roman" w:cs="Times New Roman"/>
          <w:color w:val="000000"/>
        </w:rPr>
        <w:t>y</w:t>
      </w:r>
      <w:proofErr w:type="gramEnd"/>
      <w:r w:rsidR="002451DF">
        <w:rPr>
          <w:rFonts w:ascii="Times New Roman" w:eastAsia="Times New Roman" w:hAnsi="Times New Roman" w:cs="Times New Roman"/>
          <w:color w:val="000000"/>
        </w:rPr>
        <w:t xml:space="preserve"> maps by year for all species </w:t>
      </w:r>
      <w:ins w:id="338" w:author="Lewis Barnett" w:date="2019-12-06T13:03:00Z">
        <w:r w:rsidR="005437A8">
          <w:rPr>
            <w:rFonts w:ascii="Times New Roman" w:eastAsia="Times New Roman" w:hAnsi="Times New Roman" w:cs="Times New Roman"/>
            <w:color w:val="000000"/>
          </w:rPr>
          <w:t>(link to separate multipage PDF)</w:t>
        </w:r>
        <w:r w:rsidR="00246658" w:rsidRPr="005437A8">
          <w:rPr>
            <w:rFonts w:ascii="Times New Roman" w:eastAsia="Times New Roman" w:hAnsi="Times New Roman" w:cs="Times New Roman"/>
            <w:color w:val="000000"/>
          </w:rPr>
          <w:t>.</w:t>
        </w:r>
      </w:ins>
      <w:del w:id="339" w:author="Lewis Barnett" w:date="2019-12-06T13:03:00Z">
        <w:r w:rsidR="002451DF">
          <w:rPr>
            <w:rFonts w:ascii="Times New Roman" w:eastAsia="Times New Roman" w:hAnsi="Times New Roman" w:cs="Times New Roman"/>
            <w:color w:val="000000"/>
          </w:rPr>
          <w:delText>()</w:delText>
        </w:r>
        <w:commentRangeEnd w:id="327"/>
        <w:r w:rsidR="002451DF">
          <w:rPr>
            <w:rStyle w:val="CommentReference"/>
          </w:rPr>
          <w:commentReference w:id="327"/>
        </w:r>
      </w:del>
    </w:p>
    <w:p w14:paraId="6B6E9746" w14:textId="77777777" w:rsidR="00B03C50" w:rsidRPr="00B03C50" w:rsidRDefault="00B03C50" w:rsidP="0086696E">
      <w:pPr>
        <w:pStyle w:val="ListParagraph"/>
        <w:spacing w:before="100" w:after="100"/>
        <w:rPr>
          <w:del w:id="340" w:author="Lewis Barnett" w:date="2019-12-06T13:03:00Z"/>
          <w:rFonts w:ascii="Times New Roman" w:eastAsia="Times New Roman" w:hAnsi="Times New Roman" w:cs="Times New Roman"/>
          <w:color w:val="000000"/>
        </w:rPr>
      </w:pPr>
    </w:p>
    <w:p w14:paraId="0CAE57F6" w14:textId="77777777" w:rsidR="00B03C50" w:rsidRDefault="00B03C50" w:rsidP="00B03C50">
      <w:pPr>
        <w:spacing w:before="100" w:after="100"/>
        <w:rPr>
          <w:del w:id="341" w:author="Lewis Barnett" w:date="2019-12-06T13:03:00Z"/>
          <w:rFonts w:ascii="Times New Roman" w:eastAsia="Times New Roman" w:hAnsi="Times New Roman" w:cs="Times New Roman"/>
          <w:color w:val="000000"/>
        </w:rPr>
      </w:pPr>
    </w:p>
    <w:p w14:paraId="177131D7" w14:textId="77777777" w:rsidR="00B03C50" w:rsidRPr="00811176" w:rsidRDefault="00B03C50" w:rsidP="00B03C50">
      <w:pPr>
        <w:spacing w:before="100" w:after="100"/>
        <w:rPr>
          <w:del w:id="342" w:author="Lewis Barnett" w:date="2019-12-06T13:03:00Z"/>
          <w:rFonts w:ascii="Times New Roman" w:eastAsia="Times New Roman" w:hAnsi="Times New Roman" w:cs="Times New Roman"/>
          <w:b/>
          <w:color w:val="000000"/>
        </w:rPr>
      </w:pPr>
    </w:p>
    <w:p w14:paraId="6C91C4CB" w14:textId="77777777" w:rsidR="00F62588" w:rsidRDefault="00F62588">
      <w:pPr>
        <w:spacing w:after="160" w:line="259" w:lineRule="auto"/>
        <w:rPr>
          <w:del w:id="343" w:author="Lewis Barnett" w:date="2019-12-06T13:03:00Z"/>
          <w:rFonts w:ascii="Times New Roman" w:hAnsi="Times New Roman" w:cs="Times New Roman"/>
        </w:rPr>
      </w:pPr>
    </w:p>
    <w:p w14:paraId="2F3788B9" w14:textId="77777777" w:rsidR="00F62588" w:rsidRPr="005437A8" w:rsidRDefault="00F62588" w:rsidP="005437A8">
      <w:pPr>
        <w:spacing w:before="100" w:after="100"/>
        <w:rPr>
          <w:rFonts w:ascii="Times New Roman" w:hAnsi="Times New Roman"/>
          <w:color w:val="000000"/>
          <w:rPrChange w:id="344" w:author="Lewis Barnett" w:date="2019-12-06T13:03:00Z">
            <w:rPr>
              <w:rFonts w:ascii="Times New Roman" w:hAnsi="Times New Roman" w:cs="Times New Roman"/>
            </w:rPr>
          </w:rPrChange>
        </w:rPr>
        <w:pPrChange w:id="345" w:author="Lewis Barnett" w:date="2019-12-06T13:03:00Z">
          <w:pPr>
            <w:spacing w:after="160" w:line="259" w:lineRule="auto"/>
          </w:pPr>
        </w:pPrChange>
      </w:pPr>
      <w:r>
        <w:rPr>
          <w:rFonts w:ascii="Times New Roman" w:hAnsi="Times New Roman" w:cs="Times New Roman"/>
        </w:rPr>
        <w:br w:type="page"/>
      </w:r>
    </w:p>
    <w:p w14:paraId="0084E71F" w14:textId="5513475D" w:rsidR="00F62588" w:rsidRDefault="00124166" w:rsidP="00F62588">
      <w:pPr>
        <w:rPr>
          <w:rFonts w:ascii="Times New Roman" w:hAnsi="Times New Roman" w:cs="Times New Roman"/>
        </w:rPr>
      </w:pPr>
      <w:del w:id="346" w:author="Eric Ward" w:date="2019-12-06T13:03:00Z">
        <w:r>
          <w:rPr>
            <w:noProof/>
          </w:rPr>
          <w:lastRenderedPageBreak/>
          <w:drawing>
            <wp:inline distT="0" distB="0" distL="0" distR="0" wp14:anchorId="5FA59F90" wp14:editId="010CB912">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del>
      <w:ins w:id="347" w:author="Eric Ward" w:date="2019-12-06T13:03:00Z">
        <w:r>
          <w:rPr>
            <w:noProof/>
          </w:rPr>
          <w:drawing>
            <wp:inline distT="0" distB="0" distL="0" distR="0" wp14:anchorId="5FA59F90" wp14:editId="010CB912">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ins>
    </w:p>
    <w:p w14:paraId="00EBDC11" w14:textId="0D34579E" w:rsidR="00876800" w:rsidRPr="008F1166" w:rsidRDefault="00F62588" w:rsidP="00DA0299">
      <w:pPr>
        <w:rPr>
          <w:rFonts w:ascii="Times New Roman" w:hAnsi="Times New Roman" w:cs="Times New Roman"/>
        </w:rPr>
      </w:pPr>
      <w:r>
        <w:rPr>
          <w:rFonts w:ascii="Times New Roman" w:hAnsi="Times New Roman" w:cs="Times New Roman"/>
        </w:rPr>
        <w:t xml:space="preserve">Figure </w:t>
      </w:r>
      <w:ins w:id="348" w:author="Lewis Barnett" w:date="2019-12-06T13:03:00Z">
        <w:r>
          <w:rPr>
            <w:rFonts w:ascii="Times New Roman" w:hAnsi="Times New Roman" w:cs="Times New Roman"/>
          </w:rPr>
          <w:t>S</w:t>
        </w:r>
        <w:r w:rsidR="005437A8">
          <w:rPr>
            <w:rFonts w:ascii="Times New Roman" w:hAnsi="Times New Roman" w:cs="Times New Roman"/>
          </w:rPr>
          <w:t>3</w:t>
        </w:r>
      </w:ins>
      <w:del w:id="349" w:author="Lewis Barnett" w:date="2019-12-06T13:03:00Z">
        <w:r>
          <w:rPr>
            <w:rFonts w:ascii="Times New Roman" w:hAnsi="Times New Roman" w:cs="Times New Roman"/>
          </w:rPr>
          <w:delText>S2</w:delText>
        </w:r>
      </w:del>
      <w:r>
        <w:rPr>
          <w:rFonts w:ascii="Times New Roman" w:hAnsi="Times New Roman" w:cs="Times New Roman"/>
        </w:rPr>
        <w:t xml:space="preserve">. Time series of the center of gravity (COG), or density-weighted mean latitude, </w:t>
      </w:r>
      <w:r w:rsidR="00815BD5">
        <w:rPr>
          <w:rFonts w:ascii="Times New Roman" w:hAnsi="Times New Roman" w:cs="Times New Roman"/>
        </w:rPr>
        <w:t>for the full set of</w:t>
      </w:r>
      <w:r>
        <w:rPr>
          <w:rFonts w:ascii="Times New Roman" w:hAnsi="Times New Roman" w:cs="Times New Roman"/>
        </w:rPr>
        <w:t xml:space="preserve"> species</w:t>
      </w:r>
      <w:r w:rsidR="00815BD5">
        <w:rPr>
          <w:rFonts w:ascii="Times New Roman" w:hAnsi="Times New Roman" w:cs="Times New Roman"/>
        </w:rPr>
        <w:t xml:space="preserve"> analyzed in figure 4 of the main text</w:t>
      </w:r>
      <w:r>
        <w:rPr>
          <w:rFonts w:ascii="Times New Roman" w:hAnsi="Times New Roman" w:cs="Times New Roman"/>
        </w:rPr>
        <w:t xml:space="preserve">. </w:t>
      </w:r>
      <w:r w:rsidR="00DA0299">
        <w:rPr>
          <w:rFonts w:ascii="Times New Roman" w:hAnsi="Times New Roman" w:cs="Times New Roman"/>
        </w:rPr>
        <w:t>The black line with grey interval represents the COG calculated on coastwide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DA0299" w:rsidRPr="008F1166">
        <w:rPr>
          <w:rFonts w:ascii="Times New Roman" w:hAnsi="Times New Roman" w:cs="Times New Roman"/>
        </w:rPr>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Eric Ward" w:date="2019-12-06T12:13:00Z" w:initials="EJW">
    <w:p w14:paraId="04A5B1CC" w14:textId="5DE0E962" w:rsidR="006E04BD" w:rsidRDefault="006E04BD">
      <w:pPr>
        <w:pStyle w:val="CommentText"/>
      </w:pPr>
      <w:r>
        <w:rPr>
          <w:rStyle w:val="CommentReference"/>
        </w:rPr>
        <w:annotationRef/>
      </w:r>
      <w:r>
        <w:t xml:space="preserve">Not wedded to this, but I’m thinking for D&amp;D or </w:t>
      </w:r>
      <w:proofErr w:type="spellStart"/>
      <w:r>
        <w:t>Ecography</w:t>
      </w:r>
      <w:proofErr w:type="spellEnd"/>
      <w:r>
        <w:t xml:space="preserve"> we need to try to be simple. I was looking through recent issues for inspiration </w:t>
      </w:r>
    </w:p>
  </w:comment>
  <w:comment w:id="12" w:author="Eric Ward" w:date="2019-12-06T09:43:00Z" w:initials="EJW">
    <w:p w14:paraId="2EF4F9C5" w14:textId="77777777" w:rsidR="006E04BD" w:rsidRDefault="006E04BD" w:rsidP="0089470C">
      <w:r>
        <w:rPr>
          <w:rStyle w:val="CommentReference"/>
        </w:rPr>
        <w:annotationRef/>
      </w:r>
      <w:hyperlink r:id="rId1" w:history="1">
        <w:r>
          <w:rPr>
            <w:rStyle w:val="Hyperlink"/>
          </w:rPr>
          <w:t>https://science.sciencemag.org/content/320/5884/1768</w:t>
        </w:r>
      </w:hyperlink>
    </w:p>
    <w:p w14:paraId="071ED1C9" w14:textId="77777777" w:rsidR="006E04BD" w:rsidRDefault="006E04BD" w:rsidP="0089470C">
      <w:pPr>
        <w:pStyle w:val="CommentText"/>
      </w:pPr>
    </w:p>
  </w:comment>
  <w:comment w:id="13" w:author="Eric Ward" w:date="2019-12-06T09:42:00Z" w:initials="EJW">
    <w:p w14:paraId="4462CFFB" w14:textId="77777777" w:rsidR="006E04BD" w:rsidRDefault="006E04BD" w:rsidP="0089470C">
      <w:r>
        <w:rPr>
          <w:rStyle w:val="CommentReference"/>
        </w:rPr>
        <w:annotationRef/>
      </w:r>
      <w:hyperlink r:id="rId2" w:history="1">
        <w:r>
          <w:rPr>
            <w:rStyle w:val="Hyperlink"/>
          </w:rPr>
          <w:t>https://conbio.onlinelibrary.wiley.com/doi/full/10.1111/j.1523-1739.2006.00609.x</w:t>
        </w:r>
      </w:hyperlink>
    </w:p>
    <w:p w14:paraId="1DD1A05C" w14:textId="77777777" w:rsidR="006E04BD" w:rsidRDefault="006E04BD" w:rsidP="0089470C">
      <w:pPr>
        <w:pStyle w:val="CommentText"/>
      </w:pPr>
    </w:p>
  </w:comment>
  <w:comment w:id="14" w:author="Eric Ward" w:date="2019-12-06T09:44:00Z" w:initials="EJW">
    <w:p w14:paraId="0E01AA8A" w14:textId="77777777" w:rsidR="006E04BD" w:rsidRDefault="006E04BD" w:rsidP="0089470C">
      <w:r>
        <w:rPr>
          <w:rStyle w:val="CommentReference"/>
        </w:rPr>
        <w:annotationRef/>
      </w:r>
      <w:hyperlink r:id="rId3" w:history="1">
        <w:r>
          <w:rPr>
            <w:rStyle w:val="Hyperlink"/>
          </w:rPr>
          <w:t>https://science.sciencemag.org/content/341/6151/1239</w:t>
        </w:r>
      </w:hyperlink>
    </w:p>
    <w:p w14:paraId="70F81DB0" w14:textId="77777777" w:rsidR="006E04BD" w:rsidRDefault="006E04BD" w:rsidP="0089470C">
      <w:pPr>
        <w:pStyle w:val="CommentText"/>
      </w:pPr>
    </w:p>
  </w:comment>
  <w:comment w:id="15" w:author="Eric Ward" w:date="2019-12-06T09:46:00Z" w:initials="EJW">
    <w:p w14:paraId="7997D38F" w14:textId="77777777" w:rsidR="006E04BD" w:rsidRDefault="006E04BD" w:rsidP="0089470C">
      <w:pPr>
        <w:pStyle w:val="CommentText"/>
      </w:pPr>
      <w:r>
        <w:rPr>
          <w:rStyle w:val="CommentReference"/>
        </w:rPr>
        <w:annotationRef/>
      </w:r>
      <w:r>
        <w:t xml:space="preserve">Lewis – can you rewrite this sentence? Or break it up? </w:t>
      </w:r>
    </w:p>
  </w:comment>
  <w:comment w:id="18" w:author="Eric Ward" w:date="2019-12-06T09:49:00Z" w:initials="EJW">
    <w:p w14:paraId="509C0112" w14:textId="77777777" w:rsidR="006E04BD" w:rsidRDefault="006E04BD" w:rsidP="0089470C">
      <w:r>
        <w:rPr>
          <w:rStyle w:val="CommentReference"/>
        </w:rPr>
        <w:annotationRef/>
      </w:r>
      <w:hyperlink r:id="rId4" w:history="1">
        <w:r>
          <w:rPr>
            <w:rStyle w:val="Hyperlink"/>
          </w:rPr>
          <w:t>https://onlinelibrary.wiley.com/doi/full/10.1111/j.1439-0485.2009.00358.x</w:t>
        </w:r>
      </w:hyperlink>
    </w:p>
    <w:p w14:paraId="0BE1ED94" w14:textId="77777777" w:rsidR="006E04BD" w:rsidRDefault="006E04BD" w:rsidP="0089470C">
      <w:pPr>
        <w:pStyle w:val="CommentText"/>
      </w:pPr>
    </w:p>
  </w:comment>
  <w:comment w:id="21" w:author="Eric Ward" w:date="2019-12-06T09:57:00Z" w:initials="EJW">
    <w:p w14:paraId="7563F8AA" w14:textId="77777777" w:rsidR="006E04BD" w:rsidRDefault="006E04BD" w:rsidP="0089470C">
      <w:r>
        <w:rPr>
          <w:rStyle w:val="CommentReference"/>
        </w:rPr>
        <w:annotationRef/>
      </w:r>
      <w:hyperlink r:id="rId5" w:history="1">
        <w:r>
          <w:rPr>
            <w:rStyle w:val="Hyperlink"/>
          </w:rPr>
          <w:t>https://academic.oup.com/icesjms/article/68/6/1343/704758</w:t>
        </w:r>
      </w:hyperlink>
    </w:p>
    <w:p w14:paraId="174790EA" w14:textId="77777777" w:rsidR="006E04BD" w:rsidRDefault="006E04BD" w:rsidP="0089470C">
      <w:pPr>
        <w:pStyle w:val="CommentText"/>
      </w:pPr>
    </w:p>
  </w:comment>
  <w:comment w:id="22" w:author="Eric Ward" w:date="2019-12-06T09:57:00Z" w:initials="EJW">
    <w:p w14:paraId="2F8F1DED" w14:textId="77777777" w:rsidR="006E04BD" w:rsidRDefault="006E04BD" w:rsidP="0089470C">
      <w:pPr>
        <w:pStyle w:val="CommentText"/>
      </w:pPr>
      <w:r>
        <w:rPr>
          <w:rStyle w:val="CommentReference"/>
        </w:rPr>
        <w:annotationRef/>
      </w:r>
      <w:r>
        <w:t>I cut that sentence – thinking it’d be more applicable for a fisheries journal?</w:t>
      </w:r>
    </w:p>
  </w:comment>
  <w:comment w:id="27" w:author="Eric Ward" w:date="2019-12-06T10:03:00Z" w:initials="EJW">
    <w:p w14:paraId="207BDA6D" w14:textId="77777777" w:rsidR="006E04BD" w:rsidRDefault="006E04BD" w:rsidP="0089470C">
      <w:pPr>
        <w:pStyle w:val="CommentText"/>
      </w:pPr>
      <w:r>
        <w:rPr>
          <w:rStyle w:val="CommentReference"/>
        </w:rPr>
        <w:annotationRef/>
      </w:r>
      <w:r>
        <w:t xml:space="preserve">I think we switch back and forth between abundance and density – for clarity, </w:t>
      </w:r>
      <w:proofErr w:type="spellStart"/>
      <w:r>
        <w:t>esp</w:t>
      </w:r>
      <w:proofErr w:type="spellEnd"/>
      <w:r>
        <w:t xml:space="preserve"> with more general audience let’s pick one</w:t>
      </w:r>
    </w:p>
  </w:comment>
  <w:comment w:id="28" w:author="Lewis Barnett" w:date="2019-08-13T10:27:00Z" w:initials="LB">
    <w:p w14:paraId="4A774C75" w14:textId="77777777" w:rsidR="006E04BD" w:rsidRDefault="006E04BD" w:rsidP="0089470C">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48" w:author="Lewis Barnett" w:date="2019-12-06T09:25:00Z" w:initials="LB">
    <w:p w14:paraId="7ED59BF0" w14:textId="2AAF90E3" w:rsidR="006E04BD" w:rsidRDefault="006E04BD">
      <w:pPr>
        <w:pStyle w:val="CommentText"/>
      </w:pPr>
      <w:r>
        <w:rPr>
          <w:rStyle w:val="CommentReference"/>
        </w:rPr>
        <w:annotationRef/>
      </w:r>
      <w:r>
        <w:t xml:space="preserve">Should we include the figure showing bias in post-hoc trend estimation from the </w:t>
      </w:r>
      <w:proofErr w:type="spellStart"/>
      <w:r>
        <w:t>nonspatial</w:t>
      </w:r>
      <w:proofErr w:type="spellEnd"/>
      <w:r>
        <w:t xml:space="preserve"> model in the appendix?</w:t>
      </w:r>
    </w:p>
  </w:comment>
  <w:comment w:id="55" w:author="Lewis Barnett" w:date="2019-09-27T17:12:00Z" w:initials="LB">
    <w:p w14:paraId="54B4C97F" w14:textId="3BF35F00" w:rsidR="006E04BD" w:rsidRDefault="006E04BD">
      <w:pPr>
        <w:pStyle w:val="CommentText"/>
      </w:pPr>
      <w:r>
        <w:rPr>
          <w:rStyle w:val="CommentReference"/>
        </w:rPr>
        <w:annotationRef/>
      </w:r>
      <w:r>
        <w:t>We should expand on this a bit?</w:t>
      </w:r>
    </w:p>
  </w:comment>
  <w:comment w:id="57" w:author="Eric Ward" w:date="2019-12-06T10:26:00Z" w:initials="EJW">
    <w:p w14:paraId="4FEBDE7F" w14:textId="77777777" w:rsidR="006E04BD" w:rsidRDefault="006E04BD" w:rsidP="0089470C">
      <w:r>
        <w:rPr>
          <w:rStyle w:val="CommentReference"/>
        </w:rPr>
        <w:annotationRef/>
      </w:r>
      <w:hyperlink r:id="rId6" w:history="1">
        <w:r>
          <w:rPr>
            <w:rStyle w:val="Hyperlink"/>
          </w:rPr>
          <w:t>https://www.ncbi.nlm.nih.gov/pmc/articles/PMC4879567/</w:t>
        </w:r>
      </w:hyperlink>
    </w:p>
    <w:p w14:paraId="5A82A7D8" w14:textId="616DEBFF" w:rsidR="006E04BD" w:rsidRDefault="006E04BD">
      <w:pPr>
        <w:pStyle w:val="CommentText"/>
      </w:pPr>
    </w:p>
  </w:comment>
  <w:comment w:id="72" w:author="Eric Ward" w:date="2019-12-06T10:29:00Z" w:initials="EJW">
    <w:p w14:paraId="421E4C26" w14:textId="5C212844" w:rsidR="006E04BD" w:rsidRDefault="006E04BD">
      <w:pPr>
        <w:pStyle w:val="CommentText"/>
      </w:pPr>
      <w:r>
        <w:rPr>
          <w:rStyle w:val="CommentReference"/>
        </w:rPr>
        <w:annotationRef/>
      </w:r>
      <w:r>
        <w:t>I’d try to cut this down for a more general audience</w:t>
      </w:r>
    </w:p>
  </w:comment>
  <w:comment w:id="103" w:author="Eric Ward" w:date="2019-11-12T10:06:00Z" w:initials="EJW">
    <w:p w14:paraId="2C7E529A" w14:textId="0B28E4BE" w:rsidR="006E04BD" w:rsidRDefault="006E04BD">
      <w:pPr>
        <w:pStyle w:val="CommentText"/>
      </w:pPr>
      <w:r>
        <w:rPr>
          <w:rStyle w:val="CommentReference"/>
        </w:rPr>
        <w:annotationRef/>
      </w:r>
      <w:proofErr w:type="spellStart"/>
      <w:r>
        <w:t>Zuur</w:t>
      </w:r>
      <w:proofErr w:type="spellEnd"/>
      <w:r>
        <w:t xml:space="preserve"> book</w:t>
      </w:r>
    </w:p>
  </w:comment>
  <w:comment w:id="104" w:author="Eric Ward" w:date="2019-11-12T10:05:00Z" w:initials="EJW">
    <w:p w14:paraId="63F07DC4" w14:textId="184A3ED2" w:rsidR="006E04BD" w:rsidRDefault="006E04BD">
      <w:pPr>
        <w:pStyle w:val="CommentText"/>
      </w:pPr>
      <w:r>
        <w:rPr>
          <w:rStyle w:val="CommentReference"/>
        </w:rPr>
        <w:annotationRef/>
      </w:r>
      <w:r>
        <w:t>I left some of this paragraph…could get expanded or changed</w:t>
      </w:r>
    </w:p>
  </w:comment>
  <w:comment w:id="192" w:author="Lewis Barnett" w:date="2019-12-06T09:18:00Z" w:initials="LB">
    <w:p w14:paraId="361DEF1F" w14:textId="4856C914" w:rsidR="006E04BD" w:rsidRDefault="006E04BD">
      <w:pPr>
        <w:pStyle w:val="CommentText"/>
      </w:pPr>
      <w:r>
        <w:rPr>
          <w:rStyle w:val="CommentReference"/>
        </w:rPr>
        <w:annotationRef/>
      </w:r>
      <w:r>
        <w:t>Eric/Sean- make sure these interpretations follow from the figure in a clear enough way</w:t>
      </w:r>
    </w:p>
  </w:comment>
  <w:comment w:id="277" w:author="Lewis Barnett" w:date="2019-11-20T12:49:00Z" w:initials="LB">
    <w:p w14:paraId="49C0B9C8" w14:textId="652420DA" w:rsidR="006E04BD" w:rsidRDefault="006E04BD">
      <w:pPr>
        <w:pStyle w:val="CommentText"/>
      </w:pPr>
      <w:r>
        <w:rPr>
          <w:rStyle w:val="CommentReference"/>
        </w:rPr>
        <w:annotationRef/>
      </w:r>
      <w:r>
        <w:t>Should we discuss this paper in the introduction as well to set up the similarities and differences with our work?  My only worry would be that it takes a bit of the shine off the novelty of the method.</w:t>
      </w:r>
    </w:p>
  </w:comment>
  <w:comment w:id="292" w:author="Eric Ward" w:date="2019-12-06T12:07:00Z" w:initials="EJW">
    <w:p w14:paraId="1683AAC4" w14:textId="5EDA56C7" w:rsidR="006E04BD" w:rsidRDefault="006E04BD">
      <w:pPr>
        <w:pStyle w:val="CommentText"/>
      </w:pPr>
      <w:r>
        <w:rPr>
          <w:rStyle w:val="CommentReference"/>
        </w:rPr>
        <w:annotationRef/>
      </w:r>
      <w:r>
        <w:t>I’d end on this paragraph</w:t>
      </w:r>
    </w:p>
  </w:comment>
  <w:comment w:id="303" w:author="Lewis Barnett" w:date="2019-09-27T17:07:00Z" w:initials="LB">
    <w:p w14:paraId="20D12102" w14:textId="1337FC1D" w:rsidR="006E04BD" w:rsidRDefault="006E04BD">
      <w:pPr>
        <w:pStyle w:val="CommentText"/>
      </w:pPr>
      <w:r>
        <w:rPr>
          <w:rStyle w:val="CommentReference"/>
        </w:rPr>
        <w:annotationRef/>
      </w:r>
      <w:r>
        <w:t>This is a little confusing but not sure how to phrase it better?</w:t>
      </w:r>
    </w:p>
  </w:comment>
  <w:comment w:id="327" w:author="Lewis Barnett" w:date="2019-11-20T12:11:00Z" w:initials="LB">
    <w:p w14:paraId="465909E8" w14:textId="104C5040" w:rsidR="006E04BD" w:rsidRDefault="006E04BD">
      <w:pPr>
        <w:pStyle w:val="CommentText"/>
      </w:pPr>
      <w:r>
        <w:rPr>
          <w:rStyle w:val="CommentReference"/>
        </w:rPr>
        <w:annotationRef/>
      </w:r>
      <w:r w:rsidR="007E47A0">
        <w:t>Update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A5B1CC" w15:done="0"/>
  <w15:commentEx w15:paraId="071ED1C9" w15:done="0"/>
  <w15:commentEx w15:paraId="1DD1A05C" w15:done="0"/>
  <w15:commentEx w15:paraId="70F81DB0" w15:done="0"/>
  <w15:commentEx w15:paraId="7997D38F" w15:done="0"/>
  <w15:commentEx w15:paraId="0BE1ED94" w15:done="0"/>
  <w15:commentEx w15:paraId="174790EA" w15:done="0"/>
  <w15:commentEx w15:paraId="2F8F1DED" w15:done="0"/>
  <w15:commentEx w15:paraId="207BDA6D" w15:done="0"/>
  <w15:commentEx w15:paraId="4A774C75" w15:done="0"/>
  <w15:commentEx w15:paraId="7ED59BF0" w15:done="0"/>
  <w15:commentEx w15:paraId="54B4C97F" w15:done="0"/>
  <w15:commentEx w15:paraId="5A82A7D8" w15:done="0"/>
  <w15:commentEx w15:paraId="421E4C26" w15:done="0"/>
  <w15:commentEx w15:paraId="2C7E529A" w15:done="0"/>
  <w15:commentEx w15:paraId="63F07DC4" w15:done="0"/>
  <w15:commentEx w15:paraId="361DEF1F" w15:done="0"/>
  <w15:commentEx w15:paraId="49C0B9C8" w15:done="0"/>
  <w15:commentEx w15:paraId="1683AAC4" w15:done="1"/>
  <w15:commentEx w15:paraId="20D12102" w15:done="0"/>
  <w15:commentEx w15:paraId="465909E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7969"/>
    <w:rsid w:val="0002735B"/>
    <w:rsid w:val="00045217"/>
    <w:rsid w:val="00047FB4"/>
    <w:rsid w:val="000552C4"/>
    <w:rsid w:val="00056E1E"/>
    <w:rsid w:val="000631C2"/>
    <w:rsid w:val="0008062F"/>
    <w:rsid w:val="000A122C"/>
    <w:rsid w:val="000A2173"/>
    <w:rsid w:val="000B1287"/>
    <w:rsid w:val="000C6F4A"/>
    <w:rsid w:val="000D12CA"/>
    <w:rsid w:val="000D708C"/>
    <w:rsid w:val="00113FD2"/>
    <w:rsid w:val="00124166"/>
    <w:rsid w:val="001248A9"/>
    <w:rsid w:val="00146DEE"/>
    <w:rsid w:val="00161032"/>
    <w:rsid w:val="0018274A"/>
    <w:rsid w:val="00183F4B"/>
    <w:rsid w:val="00184203"/>
    <w:rsid w:val="00186508"/>
    <w:rsid w:val="00192C69"/>
    <w:rsid w:val="001A5AEA"/>
    <w:rsid w:val="001A7D16"/>
    <w:rsid w:val="001B1D31"/>
    <w:rsid w:val="001B76A5"/>
    <w:rsid w:val="001C284B"/>
    <w:rsid w:val="001C6C95"/>
    <w:rsid w:val="001C73D2"/>
    <w:rsid w:val="001C77F5"/>
    <w:rsid w:val="001D4C9B"/>
    <w:rsid w:val="001E7CED"/>
    <w:rsid w:val="001F74AF"/>
    <w:rsid w:val="001F7F7D"/>
    <w:rsid w:val="00204EAD"/>
    <w:rsid w:val="00211015"/>
    <w:rsid w:val="00216F6D"/>
    <w:rsid w:val="00217FEE"/>
    <w:rsid w:val="00221E1C"/>
    <w:rsid w:val="002346B2"/>
    <w:rsid w:val="00234BE8"/>
    <w:rsid w:val="00243A31"/>
    <w:rsid w:val="002451DF"/>
    <w:rsid w:val="00246658"/>
    <w:rsid w:val="0027762F"/>
    <w:rsid w:val="002776FC"/>
    <w:rsid w:val="00290A0C"/>
    <w:rsid w:val="002C63FC"/>
    <w:rsid w:val="002D09CF"/>
    <w:rsid w:val="002D6DFC"/>
    <w:rsid w:val="002F0878"/>
    <w:rsid w:val="002F5E5B"/>
    <w:rsid w:val="0031438C"/>
    <w:rsid w:val="00322EAF"/>
    <w:rsid w:val="00327AE6"/>
    <w:rsid w:val="00343F2D"/>
    <w:rsid w:val="00344523"/>
    <w:rsid w:val="00366DFE"/>
    <w:rsid w:val="00383CE4"/>
    <w:rsid w:val="003860C5"/>
    <w:rsid w:val="00396813"/>
    <w:rsid w:val="003B3DD0"/>
    <w:rsid w:val="003B607E"/>
    <w:rsid w:val="003C4A35"/>
    <w:rsid w:val="003C5091"/>
    <w:rsid w:val="003C71A3"/>
    <w:rsid w:val="003D169F"/>
    <w:rsid w:val="003D219B"/>
    <w:rsid w:val="003F09BD"/>
    <w:rsid w:val="003F13F0"/>
    <w:rsid w:val="003F2D57"/>
    <w:rsid w:val="0040311A"/>
    <w:rsid w:val="00431480"/>
    <w:rsid w:val="004325B0"/>
    <w:rsid w:val="00437DE9"/>
    <w:rsid w:val="0045113D"/>
    <w:rsid w:val="00454BC9"/>
    <w:rsid w:val="0046086A"/>
    <w:rsid w:val="00467575"/>
    <w:rsid w:val="00467D42"/>
    <w:rsid w:val="00477BEB"/>
    <w:rsid w:val="00482340"/>
    <w:rsid w:val="00484F75"/>
    <w:rsid w:val="00496EAE"/>
    <w:rsid w:val="004D7731"/>
    <w:rsid w:val="004E2E61"/>
    <w:rsid w:val="004F2DA7"/>
    <w:rsid w:val="004F76ED"/>
    <w:rsid w:val="0051393F"/>
    <w:rsid w:val="00527CF7"/>
    <w:rsid w:val="0054003B"/>
    <w:rsid w:val="00540B2A"/>
    <w:rsid w:val="005437A8"/>
    <w:rsid w:val="00554356"/>
    <w:rsid w:val="00556DFB"/>
    <w:rsid w:val="0056525B"/>
    <w:rsid w:val="00584268"/>
    <w:rsid w:val="005923C3"/>
    <w:rsid w:val="005A35B9"/>
    <w:rsid w:val="005A7A46"/>
    <w:rsid w:val="005B0BF6"/>
    <w:rsid w:val="005B262E"/>
    <w:rsid w:val="005B5CB5"/>
    <w:rsid w:val="005E4F82"/>
    <w:rsid w:val="005F2BA0"/>
    <w:rsid w:val="00626DCC"/>
    <w:rsid w:val="00642F1C"/>
    <w:rsid w:val="006454FE"/>
    <w:rsid w:val="00647FFB"/>
    <w:rsid w:val="00657167"/>
    <w:rsid w:val="00664A9D"/>
    <w:rsid w:val="00672372"/>
    <w:rsid w:val="006B1E39"/>
    <w:rsid w:val="006B2280"/>
    <w:rsid w:val="006B273E"/>
    <w:rsid w:val="006B4FFA"/>
    <w:rsid w:val="006C5485"/>
    <w:rsid w:val="006D4548"/>
    <w:rsid w:val="006D7EED"/>
    <w:rsid w:val="006E04BD"/>
    <w:rsid w:val="006E1293"/>
    <w:rsid w:val="006E25E9"/>
    <w:rsid w:val="006E650E"/>
    <w:rsid w:val="006F0B46"/>
    <w:rsid w:val="006F0F50"/>
    <w:rsid w:val="00704795"/>
    <w:rsid w:val="00727F32"/>
    <w:rsid w:val="00751649"/>
    <w:rsid w:val="00753F70"/>
    <w:rsid w:val="007623F7"/>
    <w:rsid w:val="007730D8"/>
    <w:rsid w:val="00774334"/>
    <w:rsid w:val="007A596D"/>
    <w:rsid w:val="007A6870"/>
    <w:rsid w:val="007B4ACC"/>
    <w:rsid w:val="007B6474"/>
    <w:rsid w:val="007B7BC6"/>
    <w:rsid w:val="007E2064"/>
    <w:rsid w:val="007E47A0"/>
    <w:rsid w:val="007F2F32"/>
    <w:rsid w:val="007F5D41"/>
    <w:rsid w:val="0080426F"/>
    <w:rsid w:val="00811176"/>
    <w:rsid w:val="00812679"/>
    <w:rsid w:val="00813FF5"/>
    <w:rsid w:val="00815BD5"/>
    <w:rsid w:val="00843324"/>
    <w:rsid w:val="00845620"/>
    <w:rsid w:val="0084759D"/>
    <w:rsid w:val="00861714"/>
    <w:rsid w:val="0086696E"/>
    <w:rsid w:val="00872B8E"/>
    <w:rsid w:val="00874E7F"/>
    <w:rsid w:val="00876800"/>
    <w:rsid w:val="00877D50"/>
    <w:rsid w:val="0089470C"/>
    <w:rsid w:val="00897D80"/>
    <w:rsid w:val="008A1F51"/>
    <w:rsid w:val="008D10BD"/>
    <w:rsid w:val="008F1166"/>
    <w:rsid w:val="008F2962"/>
    <w:rsid w:val="008F53D3"/>
    <w:rsid w:val="008F7D54"/>
    <w:rsid w:val="00903F80"/>
    <w:rsid w:val="009321DE"/>
    <w:rsid w:val="00963112"/>
    <w:rsid w:val="009766A9"/>
    <w:rsid w:val="00977182"/>
    <w:rsid w:val="0098069D"/>
    <w:rsid w:val="00980824"/>
    <w:rsid w:val="00986655"/>
    <w:rsid w:val="009902DD"/>
    <w:rsid w:val="009A107D"/>
    <w:rsid w:val="009A44C9"/>
    <w:rsid w:val="009B4FC6"/>
    <w:rsid w:val="009C011E"/>
    <w:rsid w:val="009C4CF6"/>
    <w:rsid w:val="009D1558"/>
    <w:rsid w:val="009D3831"/>
    <w:rsid w:val="009E740E"/>
    <w:rsid w:val="009F6418"/>
    <w:rsid w:val="00A14E91"/>
    <w:rsid w:val="00A22CED"/>
    <w:rsid w:val="00A30109"/>
    <w:rsid w:val="00A349C7"/>
    <w:rsid w:val="00A37B6E"/>
    <w:rsid w:val="00A518CB"/>
    <w:rsid w:val="00A60C03"/>
    <w:rsid w:val="00A64FED"/>
    <w:rsid w:val="00A66B4D"/>
    <w:rsid w:val="00A7110B"/>
    <w:rsid w:val="00A73D14"/>
    <w:rsid w:val="00A77853"/>
    <w:rsid w:val="00A939E4"/>
    <w:rsid w:val="00AA2580"/>
    <w:rsid w:val="00AA2FB8"/>
    <w:rsid w:val="00AA4CB0"/>
    <w:rsid w:val="00AA7679"/>
    <w:rsid w:val="00AB54E5"/>
    <w:rsid w:val="00AC3E65"/>
    <w:rsid w:val="00AE5F00"/>
    <w:rsid w:val="00AE7966"/>
    <w:rsid w:val="00AF6C2E"/>
    <w:rsid w:val="00B03C50"/>
    <w:rsid w:val="00B0437D"/>
    <w:rsid w:val="00B21799"/>
    <w:rsid w:val="00B40D5A"/>
    <w:rsid w:val="00B56291"/>
    <w:rsid w:val="00B56634"/>
    <w:rsid w:val="00B6471E"/>
    <w:rsid w:val="00B83E62"/>
    <w:rsid w:val="00BA5291"/>
    <w:rsid w:val="00BA78B7"/>
    <w:rsid w:val="00BB06E1"/>
    <w:rsid w:val="00BD1A28"/>
    <w:rsid w:val="00BD2EB1"/>
    <w:rsid w:val="00BD4BEF"/>
    <w:rsid w:val="00BF2CBC"/>
    <w:rsid w:val="00C07284"/>
    <w:rsid w:val="00C1159C"/>
    <w:rsid w:val="00C33B31"/>
    <w:rsid w:val="00C51922"/>
    <w:rsid w:val="00C571E1"/>
    <w:rsid w:val="00C62EA2"/>
    <w:rsid w:val="00C80ECF"/>
    <w:rsid w:val="00C86EB2"/>
    <w:rsid w:val="00C959BA"/>
    <w:rsid w:val="00CB31A2"/>
    <w:rsid w:val="00CB4A97"/>
    <w:rsid w:val="00CE02FB"/>
    <w:rsid w:val="00CF17BA"/>
    <w:rsid w:val="00CF409B"/>
    <w:rsid w:val="00D234E0"/>
    <w:rsid w:val="00D3450E"/>
    <w:rsid w:val="00D42716"/>
    <w:rsid w:val="00D53B89"/>
    <w:rsid w:val="00D66CB2"/>
    <w:rsid w:val="00D77304"/>
    <w:rsid w:val="00DA0299"/>
    <w:rsid w:val="00DA57C2"/>
    <w:rsid w:val="00DB1938"/>
    <w:rsid w:val="00DD4CDE"/>
    <w:rsid w:val="00DE015F"/>
    <w:rsid w:val="00DE5153"/>
    <w:rsid w:val="00DE7E57"/>
    <w:rsid w:val="00DF2B4B"/>
    <w:rsid w:val="00E14054"/>
    <w:rsid w:val="00E21006"/>
    <w:rsid w:val="00E5611D"/>
    <w:rsid w:val="00E7285D"/>
    <w:rsid w:val="00E81ACF"/>
    <w:rsid w:val="00E93F77"/>
    <w:rsid w:val="00EA3E0B"/>
    <w:rsid w:val="00EB63F8"/>
    <w:rsid w:val="00ED23F3"/>
    <w:rsid w:val="00F03024"/>
    <w:rsid w:val="00F111E5"/>
    <w:rsid w:val="00F11247"/>
    <w:rsid w:val="00F11C3A"/>
    <w:rsid w:val="00F1270C"/>
    <w:rsid w:val="00F17B01"/>
    <w:rsid w:val="00F30220"/>
    <w:rsid w:val="00F34C9C"/>
    <w:rsid w:val="00F62588"/>
    <w:rsid w:val="00F652C6"/>
    <w:rsid w:val="00F70CC2"/>
    <w:rsid w:val="00F720DD"/>
    <w:rsid w:val="00FA4B62"/>
    <w:rsid w:val="00FC1FE9"/>
    <w:rsid w:val="00FC523E"/>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B0DF0332-9E7A-4180-B475-07D91B8B2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B4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style>
  <w:style w:type="paragraph" w:styleId="NormalWeb">
    <w:name w:val="Normal (Web)"/>
    <w:basedOn w:val="Normal"/>
    <w:uiPriority w:val="99"/>
    <w:semiHidden/>
    <w:unhideWhenUsed/>
    <w:rsid w:val="007B4AC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sz w:val="20"/>
      <w:szCs w:val="20"/>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hAnsi="Calibri" w:cs="Calibri"/>
      <w:noProof/>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style>
  <w:style w:type="character" w:styleId="LineNumber">
    <w:name w:val="line number"/>
    <w:basedOn w:val="DefaultParagraphFont"/>
    <w:uiPriority w:val="99"/>
    <w:semiHidden/>
    <w:unhideWhenUsed/>
    <w:rsid w:val="00C62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science.sciencemag.org/content/341/6151/1239" TargetMode="External"/><Relationship Id="rId2" Type="http://schemas.openxmlformats.org/officeDocument/2006/relationships/hyperlink" Target="https://conbio.onlinelibrary.wiley.com/doi/full/10.1111/j.1523-1739.2006.00609.x" TargetMode="External"/><Relationship Id="rId1" Type="http://schemas.openxmlformats.org/officeDocument/2006/relationships/hyperlink" Target="https://science.sciencemag.org/content/320/5884/1768" TargetMode="External"/><Relationship Id="rId6" Type="http://schemas.openxmlformats.org/officeDocument/2006/relationships/hyperlink" Target="https://www.ncbi.nlm.nih.gov/pmc/articles/PMC4879567/" TargetMode="External"/><Relationship Id="rId5" Type="http://schemas.openxmlformats.org/officeDocument/2006/relationships/hyperlink" Target="https://academic.oup.com/icesjms/article/68/6/1343/704758" TargetMode="External"/><Relationship Id="rId4" Type="http://schemas.openxmlformats.org/officeDocument/2006/relationships/hyperlink" Target="https://onlinelibrary.wiley.com/doi/full/10.1111/j.1439-0485.2009.00358.x"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mailto:lewis.barnett@noaa.gov"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25</Pages>
  <Words>29226</Words>
  <Characters>166591</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195427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2</cp:revision>
  <dcterms:created xsi:type="dcterms:W3CDTF">2019-12-06T20:08:00Z</dcterms:created>
  <dcterms:modified xsi:type="dcterms:W3CDTF">2019-12-06T21:44:00Z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id="NaQbSs6x"/&gt;&lt;style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